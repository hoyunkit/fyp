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16FB" w:rsidRDefault="007816FB" w:rsidP="005C410E">
      <w:pPr>
        <w:pStyle w:val="a7"/>
      </w:pPr>
    </w:p>
    <w:p w:rsidR="007816FB" w:rsidRDefault="007E5FAE" w:rsidP="007816FB">
      <w:pPr>
        <w:rPr>
          <w:rFonts w:ascii="標楷體" w:eastAsia="標楷體" w:hAnsi="標楷體" w:cs="Times New Roman"/>
          <w:sz w:val="44"/>
          <w:szCs w:val="32"/>
        </w:rPr>
      </w:pPr>
      <w:r>
        <w:rPr>
          <w:rFonts w:ascii="標楷體" w:eastAsia="標楷體" w:hAnsi="標楷體" w:cs="Times New Roman"/>
          <w:noProof/>
          <w:sz w:val="44"/>
          <w:szCs w:val="32"/>
        </w:rPr>
        <w:drawing>
          <wp:anchor distT="0" distB="0" distL="114300" distR="114300" simplePos="0" relativeHeight="251661312" behindDoc="1" locked="0" layoutInCell="1" allowOverlap="1" wp14:anchorId="19B81AA3" wp14:editId="46E2ABB7">
            <wp:simplePos x="0" y="0"/>
            <wp:positionH relativeFrom="column">
              <wp:posOffset>-4840101</wp:posOffset>
            </wp:positionH>
            <wp:positionV relativeFrom="paragraph">
              <wp:posOffset>-1372979</wp:posOffset>
            </wp:positionV>
            <wp:extent cx="1261872" cy="5724144"/>
            <wp:effectExtent l="76200" t="76200" r="71755" b="6731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1872" cy="5724144"/>
                    </a:xfrm>
                    <a:prstGeom prst="rect">
                      <a:avLst/>
                    </a:prstGeom>
                    <a:ln w="76200" cmpd="thickThin">
                      <a:solidFill>
                        <a:schemeClr val="tx1"/>
                      </a:solidFill>
                    </a:ln>
                  </pic:spPr>
                </pic:pic>
              </a:graphicData>
            </a:graphic>
            <wp14:sizeRelH relativeFrom="page">
              <wp14:pctWidth>0</wp14:pctWidth>
            </wp14:sizeRelH>
            <wp14:sizeRelV relativeFrom="page">
              <wp14:pctHeight>0</wp14:pctHeight>
            </wp14:sizeRelV>
          </wp:anchor>
        </w:drawing>
      </w:r>
      <w:r w:rsidR="007816FB">
        <w:br w:type="page"/>
      </w:r>
    </w:p>
    <w:p w:rsidR="007816FB" w:rsidRDefault="007816FB" w:rsidP="005C410E">
      <w:pPr>
        <w:pStyle w:val="a7"/>
      </w:pPr>
    </w:p>
    <w:p w:rsidR="007816FB" w:rsidRDefault="007816FB" w:rsidP="007816FB">
      <w:pPr>
        <w:rPr>
          <w:rFonts w:ascii="標楷體" w:eastAsia="標楷體" w:hAnsi="標楷體" w:cs="Times New Roman"/>
          <w:sz w:val="44"/>
          <w:szCs w:val="32"/>
        </w:rPr>
      </w:pPr>
      <w:r>
        <w:br w:type="page"/>
      </w:r>
    </w:p>
    <w:p w:rsidR="007816FB" w:rsidRDefault="007816FB" w:rsidP="005C410E">
      <w:pPr>
        <w:pStyle w:val="a7"/>
        <w:sectPr w:rsidR="007816FB" w:rsidSect="00A734DA">
          <w:headerReference w:type="even" r:id="rId9"/>
          <w:headerReference w:type="default" r:id="rId10"/>
          <w:pgSz w:w="11909" w:h="16834" w:code="9"/>
          <w:pgMar w:top="4104" w:right="864" w:bottom="1080" w:left="864" w:header="864" w:footer="720" w:gutter="389"/>
          <w:pgNumType w:fmt="taiwaneseCountingThousand"/>
          <w:cols w:space="720"/>
          <w:textDirection w:val="tbRl"/>
          <w:docGrid w:type="lines" w:linePitch="816"/>
        </w:sectPr>
      </w:pPr>
    </w:p>
    <w:p w:rsidR="00D258D4" w:rsidRDefault="00D258D4">
      <w:pPr>
        <w:rPr>
          <w:rFonts w:ascii="標楷體" w:eastAsia="標楷體" w:hAnsi="標楷體" w:cs="Times New Roman"/>
          <w:b/>
          <w:bCs/>
          <w:sz w:val="44"/>
          <w:szCs w:val="32"/>
        </w:rPr>
      </w:pPr>
      <w:r w:rsidRPr="00D258D4">
        <w:rPr>
          <w:noProof/>
        </w:rPr>
        <w:lastRenderedPageBreak/>
        <w:drawing>
          <wp:anchor distT="0" distB="0" distL="114300" distR="114300" simplePos="0" relativeHeight="251670528" behindDoc="0" locked="0" layoutInCell="1" allowOverlap="1" wp14:anchorId="6335F56B" wp14:editId="2814F971">
            <wp:simplePos x="0" y="0"/>
            <wp:positionH relativeFrom="column">
              <wp:posOffset>-4820361</wp:posOffset>
            </wp:positionH>
            <wp:positionV relativeFrom="paragraph">
              <wp:posOffset>-1095298</wp:posOffset>
            </wp:positionV>
            <wp:extent cx="3376930" cy="8229600"/>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6930" cy="8229600"/>
                    </a:xfrm>
                    <a:prstGeom prst="rect">
                      <a:avLst/>
                    </a:prstGeom>
                  </pic:spPr>
                </pic:pic>
              </a:graphicData>
            </a:graphic>
            <wp14:sizeRelH relativeFrom="page">
              <wp14:pctWidth>0</wp14:pctWidth>
            </wp14:sizeRelH>
            <wp14:sizeRelV relativeFrom="page">
              <wp14:pctHeight>0</wp14:pctHeight>
            </wp14:sizeRelV>
          </wp:anchor>
        </w:drawing>
      </w:r>
      <w:r>
        <w:br w:type="page"/>
      </w:r>
    </w:p>
    <w:p w:rsidR="00D258D4" w:rsidRDefault="00AA15EB">
      <w:pPr>
        <w:rPr>
          <w:rFonts w:ascii="標楷體" w:eastAsia="標楷體" w:hAnsi="標楷體" w:cs="Times New Roman"/>
          <w:b/>
          <w:bCs/>
          <w:sz w:val="44"/>
          <w:szCs w:val="32"/>
        </w:rPr>
      </w:pPr>
      <w:r w:rsidRPr="00AA15EB">
        <w:rPr>
          <w:noProof/>
        </w:rPr>
        <w:lastRenderedPageBreak/>
        <w:drawing>
          <wp:anchor distT="0" distB="0" distL="114300" distR="114300" simplePos="0" relativeHeight="251671552" behindDoc="0" locked="0" layoutInCell="1" allowOverlap="1">
            <wp:simplePos x="0" y="0"/>
            <wp:positionH relativeFrom="column">
              <wp:posOffset>-5608955</wp:posOffset>
            </wp:positionH>
            <wp:positionV relativeFrom="paragraph">
              <wp:posOffset>-981558</wp:posOffset>
            </wp:positionV>
            <wp:extent cx="4152265" cy="8229600"/>
            <wp:effectExtent l="0" t="0" r="635"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2265" cy="8229600"/>
                    </a:xfrm>
                    <a:prstGeom prst="rect">
                      <a:avLst/>
                    </a:prstGeom>
                  </pic:spPr>
                </pic:pic>
              </a:graphicData>
            </a:graphic>
            <wp14:sizeRelH relativeFrom="page">
              <wp14:pctWidth>0</wp14:pctWidth>
            </wp14:sizeRelH>
            <wp14:sizeRelV relativeFrom="page">
              <wp14:pctHeight>0</wp14:pctHeight>
            </wp14:sizeRelV>
          </wp:anchor>
        </w:drawing>
      </w:r>
      <w:r w:rsidR="00D258D4">
        <w:br w:type="page"/>
      </w:r>
    </w:p>
    <w:p w:rsidR="00D258D4" w:rsidRDefault="00AA15EB">
      <w:pPr>
        <w:rPr>
          <w:rFonts w:ascii="標楷體" w:eastAsia="標楷體" w:hAnsi="標楷體" w:cs="Times New Roman"/>
          <w:b/>
          <w:bCs/>
          <w:sz w:val="44"/>
          <w:szCs w:val="32"/>
        </w:rPr>
      </w:pPr>
      <w:r w:rsidRPr="00AA15EB">
        <w:rPr>
          <w:noProof/>
        </w:rPr>
        <w:lastRenderedPageBreak/>
        <w:drawing>
          <wp:anchor distT="0" distB="0" distL="114300" distR="114300" simplePos="0" relativeHeight="251672576" behindDoc="0" locked="0" layoutInCell="1" allowOverlap="1">
            <wp:simplePos x="0" y="0"/>
            <wp:positionH relativeFrom="column">
              <wp:posOffset>-4705096</wp:posOffset>
            </wp:positionH>
            <wp:positionV relativeFrom="paragraph">
              <wp:posOffset>-1092657</wp:posOffset>
            </wp:positionV>
            <wp:extent cx="3414395" cy="8229600"/>
            <wp:effectExtent l="0" t="0" r="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4395" cy="8229600"/>
                    </a:xfrm>
                    <a:prstGeom prst="rect">
                      <a:avLst/>
                    </a:prstGeom>
                  </pic:spPr>
                </pic:pic>
              </a:graphicData>
            </a:graphic>
            <wp14:sizeRelH relativeFrom="page">
              <wp14:pctWidth>0</wp14:pctWidth>
            </wp14:sizeRelH>
            <wp14:sizeRelV relativeFrom="page">
              <wp14:pctHeight>0</wp14:pctHeight>
            </wp14:sizeRelV>
          </wp:anchor>
        </w:drawing>
      </w:r>
      <w:r w:rsidR="00D258D4">
        <w:br w:type="page"/>
      </w:r>
    </w:p>
    <w:p w:rsidR="00D258D4" w:rsidRDefault="00AA15EB">
      <w:pPr>
        <w:rPr>
          <w:rFonts w:ascii="標楷體" w:eastAsia="標楷體" w:hAnsi="標楷體" w:cs="Times New Roman"/>
          <w:b/>
          <w:bCs/>
          <w:sz w:val="44"/>
          <w:szCs w:val="32"/>
        </w:rPr>
      </w:pPr>
      <w:r w:rsidRPr="00AA15EB">
        <w:rPr>
          <w:noProof/>
        </w:rPr>
        <w:lastRenderedPageBreak/>
        <w:drawing>
          <wp:anchor distT="0" distB="0" distL="114300" distR="114300" simplePos="0" relativeHeight="251673600" behindDoc="0" locked="0" layoutInCell="1" allowOverlap="1">
            <wp:simplePos x="0" y="0"/>
            <wp:positionH relativeFrom="column">
              <wp:posOffset>-4956327</wp:posOffset>
            </wp:positionH>
            <wp:positionV relativeFrom="paragraph">
              <wp:posOffset>-1028573</wp:posOffset>
            </wp:positionV>
            <wp:extent cx="3343275" cy="8229600"/>
            <wp:effectExtent l="0" t="0" r="9525"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343275" cy="8229600"/>
                    </a:xfrm>
                    <a:prstGeom prst="rect">
                      <a:avLst/>
                    </a:prstGeom>
                  </pic:spPr>
                </pic:pic>
              </a:graphicData>
            </a:graphic>
            <wp14:sizeRelH relativeFrom="page">
              <wp14:pctWidth>0</wp14:pctWidth>
            </wp14:sizeRelH>
            <wp14:sizeRelV relativeFrom="page">
              <wp14:pctHeight>0</wp14:pctHeight>
            </wp14:sizeRelV>
          </wp:anchor>
        </w:drawing>
      </w:r>
      <w:r w:rsidR="00D258D4">
        <w:br w:type="page"/>
      </w:r>
    </w:p>
    <w:p w:rsidR="00D258D4" w:rsidRDefault="007B5523">
      <w:pPr>
        <w:rPr>
          <w:rFonts w:ascii="標楷體" w:eastAsia="標楷體" w:hAnsi="標楷體" w:cs="Times New Roman"/>
          <w:b/>
          <w:bCs/>
          <w:sz w:val="44"/>
          <w:szCs w:val="32"/>
        </w:rPr>
      </w:pPr>
      <w:r w:rsidRPr="007B5523">
        <w:rPr>
          <w:noProof/>
        </w:rPr>
        <w:lastRenderedPageBreak/>
        <w:drawing>
          <wp:anchor distT="0" distB="0" distL="114300" distR="114300" simplePos="0" relativeHeight="251674624" behindDoc="0" locked="0" layoutInCell="1" allowOverlap="1">
            <wp:simplePos x="0" y="0"/>
            <wp:positionH relativeFrom="column">
              <wp:posOffset>-4520006</wp:posOffset>
            </wp:positionH>
            <wp:positionV relativeFrom="paragraph">
              <wp:posOffset>-1280973</wp:posOffset>
            </wp:positionV>
            <wp:extent cx="3063875" cy="8229600"/>
            <wp:effectExtent l="0" t="0" r="3175"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875" cy="8229600"/>
                    </a:xfrm>
                    <a:prstGeom prst="rect">
                      <a:avLst/>
                    </a:prstGeom>
                  </pic:spPr>
                </pic:pic>
              </a:graphicData>
            </a:graphic>
            <wp14:sizeRelH relativeFrom="page">
              <wp14:pctWidth>0</wp14:pctWidth>
            </wp14:sizeRelH>
            <wp14:sizeRelV relativeFrom="page">
              <wp14:pctHeight>0</wp14:pctHeight>
            </wp14:sizeRelV>
          </wp:anchor>
        </w:drawing>
      </w:r>
      <w:r w:rsidR="00D258D4">
        <w:br w:type="page"/>
      </w:r>
    </w:p>
    <w:p w:rsidR="00D258D4" w:rsidRDefault="007B5523">
      <w:pPr>
        <w:rPr>
          <w:rFonts w:ascii="標楷體" w:eastAsia="標楷體" w:hAnsi="標楷體" w:cs="Times New Roman"/>
          <w:b/>
          <w:bCs/>
          <w:sz w:val="44"/>
          <w:szCs w:val="32"/>
        </w:rPr>
      </w:pPr>
      <w:r w:rsidRPr="007B5523">
        <w:rPr>
          <w:noProof/>
        </w:rPr>
        <w:lastRenderedPageBreak/>
        <w:drawing>
          <wp:anchor distT="0" distB="0" distL="114300" distR="114300" simplePos="0" relativeHeight="251675648" behindDoc="0" locked="0" layoutInCell="1" allowOverlap="1">
            <wp:simplePos x="0" y="0"/>
            <wp:positionH relativeFrom="column">
              <wp:posOffset>-4935499</wp:posOffset>
            </wp:positionH>
            <wp:positionV relativeFrom="paragraph">
              <wp:posOffset>-1039825</wp:posOffset>
            </wp:positionV>
            <wp:extent cx="3179445" cy="8229600"/>
            <wp:effectExtent l="0" t="0" r="1905" b="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9445" cy="8229600"/>
                    </a:xfrm>
                    <a:prstGeom prst="rect">
                      <a:avLst/>
                    </a:prstGeom>
                  </pic:spPr>
                </pic:pic>
              </a:graphicData>
            </a:graphic>
            <wp14:sizeRelH relativeFrom="page">
              <wp14:pctWidth>0</wp14:pctWidth>
            </wp14:sizeRelH>
            <wp14:sizeRelV relativeFrom="page">
              <wp14:pctHeight>0</wp14:pctHeight>
            </wp14:sizeRelV>
          </wp:anchor>
        </w:drawing>
      </w:r>
      <w:r w:rsidR="00D258D4">
        <w:br w:type="page"/>
      </w:r>
    </w:p>
    <w:p w:rsidR="007816FB" w:rsidRDefault="007816FB" w:rsidP="005C410E">
      <w:pPr>
        <w:pStyle w:val="a7"/>
      </w:pPr>
    </w:p>
    <w:p w:rsidR="007816FB" w:rsidRDefault="001533D7" w:rsidP="007816FB">
      <w:pPr>
        <w:rPr>
          <w:rFonts w:ascii="標楷體" w:eastAsia="標楷體" w:hAnsi="標楷體" w:cs="Times New Roman"/>
          <w:sz w:val="44"/>
          <w:szCs w:val="32"/>
        </w:rPr>
      </w:pPr>
      <w:r w:rsidRPr="001533D7">
        <w:rPr>
          <w:noProof/>
        </w:rPr>
        <w:drawing>
          <wp:anchor distT="0" distB="0" distL="114300" distR="114300" simplePos="0" relativeHeight="251676672" behindDoc="0" locked="0" layoutInCell="1" allowOverlap="1">
            <wp:simplePos x="0" y="0"/>
            <wp:positionH relativeFrom="column">
              <wp:posOffset>-4053535</wp:posOffset>
            </wp:positionH>
            <wp:positionV relativeFrom="paragraph">
              <wp:posOffset>-1142390</wp:posOffset>
            </wp:positionV>
            <wp:extent cx="2912745" cy="8229600"/>
            <wp:effectExtent l="0" t="0" r="1905" b="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2745" cy="8229600"/>
                    </a:xfrm>
                    <a:prstGeom prst="rect">
                      <a:avLst/>
                    </a:prstGeom>
                  </pic:spPr>
                </pic:pic>
              </a:graphicData>
            </a:graphic>
            <wp14:sizeRelH relativeFrom="page">
              <wp14:pctWidth>0</wp14:pctWidth>
            </wp14:sizeRelH>
            <wp14:sizeRelV relativeFrom="page">
              <wp14:pctHeight>0</wp14:pctHeight>
            </wp14:sizeRelV>
          </wp:anchor>
        </w:drawing>
      </w:r>
      <w:r w:rsidR="007816FB">
        <w:br w:type="page"/>
      </w:r>
    </w:p>
    <w:p w:rsidR="007816FB" w:rsidRDefault="007816FB" w:rsidP="005C410E">
      <w:pPr>
        <w:pStyle w:val="a7"/>
      </w:pPr>
    </w:p>
    <w:p w:rsidR="001533D7" w:rsidRDefault="001533D7" w:rsidP="007816FB">
      <w:r w:rsidRPr="001533D7">
        <w:rPr>
          <w:noProof/>
        </w:rPr>
        <w:drawing>
          <wp:anchor distT="0" distB="0" distL="114300" distR="114300" simplePos="0" relativeHeight="251677696" behindDoc="0" locked="0" layoutInCell="1" allowOverlap="1">
            <wp:simplePos x="0" y="0"/>
            <wp:positionH relativeFrom="column">
              <wp:posOffset>-4417263</wp:posOffset>
            </wp:positionH>
            <wp:positionV relativeFrom="paragraph">
              <wp:posOffset>-1127506</wp:posOffset>
            </wp:positionV>
            <wp:extent cx="2947670" cy="8229600"/>
            <wp:effectExtent l="0" t="0" r="508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7670" cy="8229600"/>
                    </a:xfrm>
                    <a:prstGeom prst="rect">
                      <a:avLst/>
                    </a:prstGeom>
                  </pic:spPr>
                </pic:pic>
              </a:graphicData>
            </a:graphic>
            <wp14:sizeRelH relativeFrom="page">
              <wp14:pctWidth>0</wp14:pctWidth>
            </wp14:sizeRelH>
            <wp14:sizeRelV relativeFrom="page">
              <wp14:pctHeight>0</wp14:pctHeight>
            </wp14:sizeRelV>
          </wp:anchor>
        </w:drawing>
      </w:r>
      <w:r w:rsidR="007816FB">
        <w:br w:type="page"/>
      </w:r>
    </w:p>
    <w:p w:rsidR="001533D7" w:rsidRDefault="001533D7" w:rsidP="001533D7"/>
    <w:p w:rsidR="001533D7" w:rsidRDefault="001533D7" w:rsidP="001533D7">
      <w:r w:rsidRPr="001533D7">
        <w:rPr>
          <w:noProof/>
        </w:rPr>
        <w:drawing>
          <wp:anchor distT="0" distB="0" distL="114300" distR="114300" simplePos="0" relativeHeight="251678720" behindDoc="0" locked="0" layoutInCell="1" allowOverlap="1" wp14:anchorId="6F666B6E" wp14:editId="473460B5">
            <wp:simplePos x="0" y="0"/>
            <wp:positionH relativeFrom="column">
              <wp:posOffset>-3605530</wp:posOffset>
            </wp:positionH>
            <wp:positionV relativeFrom="paragraph">
              <wp:posOffset>-1043940</wp:posOffset>
            </wp:positionV>
            <wp:extent cx="2994660" cy="8229600"/>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4660" cy="8229600"/>
                    </a:xfrm>
                    <a:prstGeom prst="rect">
                      <a:avLst/>
                    </a:prstGeom>
                  </pic:spPr>
                </pic:pic>
              </a:graphicData>
            </a:graphic>
            <wp14:sizeRelH relativeFrom="page">
              <wp14:pctWidth>0</wp14:pctWidth>
            </wp14:sizeRelH>
            <wp14:sizeRelV relativeFrom="page">
              <wp14:pctHeight>0</wp14:pctHeight>
            </wp14:sizeRelV>
          </wp:anchor>
        </w:drawing>
      </w:r>
      <w:r>
        <w:br w:type="page"/>
      </w:r>
    </w:p>
    <w:p w:rsidR="001533D7" w:rsidRDefault="001533D7" w:rsidP="001533D7"/>
    <w:p w:rsidR="001533D7" w:rsidRDefault="00672303" w:rsidP="001533D7">
      <w:r w:rsidRPr="00672303">
        <w:rPr>
          <w:noProof/>
        </w:rPr>
        <w:drawing>
          <wp:anchor distT="0" distB="0" distL="114300" distR="114300" simplePos="0" relativeHeight="251679744" behindDoc="0" locked="0" layoutInCell="1" allowOverlap="1" wp14:anchorId="1F2114A2" wp14:editId="5321606C">
            <wp:simplePos x="0" y="0"/>
            <wp:positionH relativeFrom="column">
              <wp:posOffset>-4023995</wp:posOffset>
            </wp:positionH>
            <wp:positionV relativeFrom="paragraph">
              <wp:posOffset>-891540</wp:posOffset>
            </wp:positionV>
            <wp:extent cx="3022600" cy="8229600"/>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2600" cy="8229600"/>
                    </a:xfrm>
                    <a:prstGeom prst="rect">
                      <a:avLst/>
                    </a:prstGeom>
                  </pic:spPr>
                </pic:pic>
              </a:graphicData>
            </a:graphic>
            <wp14:sizeRelH relativeFrom="page">
              <wp14:pctWidth>0</wp14:pctWidth>
            </wp14:sizeRelH>
            <wp14:sizeRelV relativeFrom="page">
              <wp14:pctHeight>0</wp14:pctHeight>
            </wp14:sizeRelV>
          </wp:anchor>
        </w:drawing>
      </w:r>
      <w:r w:rsidR="001533D7">
        <w:br w:type="page"/>
      </w:r>
    </w:p>
    <w:p w:rsidR="001533D7" w:rsidRDefault="001533D7" w:rsidP="001533D7"/>
    <w:p w:rsidR="001533D7" w:rsidRDefault="00672303" w:rsidP="001533D7">
      <w:r w:rsidRPr="00672303">
        <w:rPr>
          <w:noProof/>
        </w:rPr>
        <w:drawing>
          <wp:anchor distT="0" distB="0" distL="114300" distR="114300" simplePos="0" relativeHeight="251680768" behindDoc="0" locked="0" layoutInCell="1" allowOverlap="1" wp14:anchorId="16308475" wp14:editId="5E5638BF">
            <wp:simplePos x="0" y="0"/>
            <wp:positionH relativeFrom="column">
              <wp:posOffset>-3548380</wp:posOffset>
            </wp:positionH>
            <wp:positionV relativeFrom="paragraph">
              <wp:posOffset>-1158240</wp:posOffset>
            </wp:positionV>
            <wp:extent cx="3082290" cy="8229600"/>
            <wp:effectExtent l="0" t="0" r="381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2290" cy="8229600"/>
                    </a:xfrm>
                    <a:prstGeom prst="rect">
                      <a:avLst/>
                    </a:prstGeom>
                  </pic:spPr>
                </pic:pic>
              </a:graphicData>
            </a:graphic>
            <wp14:sizeRelH relativeFrom="page">
              <wp14:pctWidth>0</wp14:pctWidth>
            </wp14:sizeRelH>
            <wp14:sizeRelV relativeFrom="page">
              <wp14:pctHeight>0</wp14:pctHeight>
            </wp14:sizeRelV>
          </wp:anchor>
        </w:drawing>
      </w:r>
      <w:r w:rsidR="001533D7">
        <w:br w:type="page"/>
      </w:r>
    </w:p>
    <w:p w:rsidR="001533D7" w:rsidRDefault="001533D7" w:rsidP="001533D7"/>
    <w:p w:rsidR="001533D7" w:rsidRDefault="00672303" w:rsidP="001533D7">
      <w:r w:rsidRPr="00672303">
        <w:rPr>
          <w:noProof/>
        </w:rPr>
        <w:drawing>
          <wp:anchor distT="0" distB="0" distL="114300" distR="114300" simplePos="0" relativeHeight="251681792" behindDoc="0" locked="0" layoutInCell="1" allowOverlap="1" wp14:anchorId="09244712" wp14:editId="4FC72493">
            <wp:simplePos x="0" y="0"/>
            <wp:positionH relativeFrom="column">
              <wp:posOffset>-4023995</wp:posOffset>
            </wp:positionH>
            <wp:positionV relativeFrom="paragraph">
              <wp:posOffset>-1101090</wp:posOffset>
            </wp:positionV>
            <wp:extent cx="3121025" cy="8229600"/>
            <wp:effectExtent l="0" t="0" r="317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1025" cy="8229600"/>
                    </a:xfrm>
                    <a:prstGeom prst="rect">
                      <a:avLst/>
                    </a:prstGeom>
                  </pic:spPr>
                </pic:pic>
              </a:graphicData>
            </a:graphic>
            <wp14:sizeRelH relativeFrom="page">
              <wp14:pctWidth>0</wp14:pctWidth>
            </wp14:sizeRelH>
            <wp14:sizeRelV relativeFrom="page">
              <wp14:pctHeight>0</wp14:pctHeight>
            </wp14:sizeRelV>
          </wp:anchor>
        </w:drawing>
      </w:r>
      <w:r w:rsidR="001533D7">
        <w:br w:type="page"/>
      </w:r>
    </w:p>
    <w:p w:rsidR="001533D7" w:rsidRDefault="001533D7" w:rsidP="001533D7"/>
    <w:p w:rsidR="001533D7" w:rsidRDefault="00672303" w:rsidP="001533D7">
      <w:r w:rsidRPr="00672303">
        <w:rPr>
          <w:noProof/>
        </w:rPr>
        <w:drawing>
          <wp:anchor distT="0" distB="0" distL="114300" distR="114300" simplePos="0" relativeHeight="251682816" behindDoc="0" locked="0" layoutInCell="1" allowOverlap="1" wp14:anchorId="5B47A667" wp14:editId="66C7B54D">
            <wp:simplePos x="0" y="0"/>
            <wp:positionH relativeFrom="column">
              <wp:posOffset>-3491230</wp:posOffset>
            </wp:positionH>
            <wp:positionV relativeFrom="paragraph">
              <wp:posOffset>-1082040</wp:posOffset>
            </wp:positionV>
            <wp:extent cx="3005455" cy="8229600"/>
            <wp:effectExtent l="0" t="0" r="4445" b="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5455" cy="8229600"/>
                    </a:xfrm>
                    <a:prstGeom prst="rect">
                      <a:avLst/>
                    </a:prstGeom>
                  </pic:spPr>
                </pic:pic>
              </a:graphicData>
            </a:graphic>
            <wp14:sizeRelH relativeFrom="page">
              <wp14:pctWidth>0</wp14:pctWidth>
            </wp14:sizeRelH>
            <wp14:sizeRelV relativeFrom="page">
              <wp14:pctHeight>0</wp14:pctHeight>
            </wp14:sizeRelV>
          </wp:anchor>
        </w:drawing>
      </w:r>
      <w:r w:rsidR="001533D7">
        <w:br w:type="page"/>
      </w:r>
    </w:p>
    <w:p w:rsidR="001533D7" w:rsidRDefault="001533D7" w:rsidP="001533D7"/>
    <w:p w:rsidR="001533D7" w:rsidRDefault="00672303" w:rsidP="001533D7">
      <w:r w:rsidRPr="00672303">
        <w:rPr>
          <w:noProof/>
        </w:rPr>
        <w:drawing>
          <wp:anchor distT="0" distB="0" distL="114300" distR="114300" simplePos="0" relativeHeight="251683840" behindDoc="0" locked="0" layoutInCell="1" allowOverlap="1" wp14:anchorId="240B225E" wp14:editId="5A323B86">
            <wp:simplePos x="0" y="0"/>
            <wp:positionH relativeFrom="column">
              <wp:posOffset>-4443095</wp:posOffset>
            </wp:positionH>
            <wp:positionV relativeFrom="paragraph">
              <wp:posOffset>-853440</wp:posOffset>
            </wp:positionV>
            <wp:extent cx="4145915" cy="8229600"/>
            <wp:effectExtent l="0" t="0" r="6985"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45915" cy="8229600"/>
                    </a:xfrm>
                    <a:prstGeom prst="rect">
                      <a:avLst/>
                    </a:prstGeom>
                  </pic:spPr>
                </pic:pic>
              </a:graphicData>
            </a:graphic>
            <wp14:sizeRelH relativeFrom="page">
              <wp14:pctWidth>0</wp14:pctWidth>
            </wp14:sizeRelH>
            <wp14:sizeRelV relativeFrom="page">
              <wp14:pctHeight>0</wp14:pctHeight>
            </wp14:sizeRelV>
          </wp:anchor>
        </w:drawing>
      </w:r>
      <w:r w:rsidR="001533D7">
        <w:br w:type="page"/>
      </w:r>
    </w:p>
    <w:tbl>
      <w:tblPr>
        <w:tblStyle w:val="af1"/>
        <w:tblpPr w:horzAnchor="margin" w:tblpX="865" w:tblpY="-287"/>
        <w:tblOverlap w:val="never"/>
        <w:tblW w:w="0" w:type="auto"/>
        <w:tblLayout w:type="fixed"/>
        <w:tblCellMar>
          <w:left w:w="14" w:type="dxa"/>
          <w:right w:w="14" w:type="dxa"/>
        </w:tblCellMar>
        <w:tblLook w:val="04A0" w:firstRow="1" w:lastRow="0" w:firstColumn="1" w:lastColumn="0" w:noHBand="0" w:noVBand="1"/>
      </w:tblPr>
      <w:tblGrid>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tblGrid>
      <w:tr w:rsidR="005278B5" w:rsidRPr="00362696" w:rsidTr="00904D96">
        <w:trPr>
          <w:cantSplit/>
          <w:trHeight w:val="534"/>
        </w:trPr>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lastRenderedPageBreak/>
              <w:t>校</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宣</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釋</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釋</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color w:val="000000"/>
                <w:sz w:val="10"/>
                <w:szCs w:val="20"/>
              </w:rPr>
              <w:t>代宣</w:t>
            </w:r>
            <w:r w:rsidRPr="00902354">
              <w:rPr>
                <w:rFonts w:ascii="標楷體" w:eastAsia="標楷體" w:hAnsi="標楷體" w:cs="新細明體" w:hint="eastAsia"/>
                <w:color w:val="000000"/>
                <w:sz w:val="10"/>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譯</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譯</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印</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釋</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宣</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譯</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特</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修</w:t>
            </w:r>
            <w:r w:rsidRPr="00EF30B3">
              <w:rPr>
                <w:rFonts w:ascii="標楷體" w:eastAsia="標楷體" w:hAnsi="標楷體" w:cs="新細明體" w:hint="eastAsia"/>
                <w:color w:val="000000"/>
                <w:sz w:val="14"/>
                <w:szCs w:val="20"/>
              </w:rPr>
              <w:t>方</w:t>
            </w:r>
          </w:p>
        </w:tc>
        <w:tc>
          <w:tcPr>
            <w:tcW w:w="346" w:type="dxa"/>
            <w:tcBorders>
              <w:right w:val="single" w:sz="4" w:space="0" w:color="auto"/>
            </w:tcBorders>
            <w:textDirection w:val="tbRlV"/>
            <w:vAlign w:val="center"/>
          </w:tcPr>
          <w:p w:rsidR="005278B5" w:rsidRPr="00EF30B3" w:rsidRDefault="005278B5" w:rsidP="00904D96">
            <w:pPr>
              <w:ind w:left="58" w:right="58"/>
              <w:jc w:val="distribute"/>
              <w:rPr>
                <w:rFonts w:ascii="標楷體" w:eastAsia="標楷體" w:hAnsi="標楷體" w:cs="新細明體"/>
                <w:color w:val="000000"/>
                <w:sz w:val="14"/>
                <w:szCs w:val="20"/>
              </w:rPr>
            </w:pPr>
            <w:r w:rsidRPr="00EF30B3">
              <w:rPr>
                <w:rFonts w:ascii="標楷體" w:eastAsia="標楷體" w:hAnsi="標楷體" w:cs="新細明體"/>
                <w:color w:val="000000"/>
                <w:sz w:val="14"/>
                <w:szCs w:val="20"/>
              </w:rPr>
              <w:t>掌</w:t>
            </w:r>
            <w:r w:rsidRPr="00EF30B3">
              <w:rPr>
                <w:rFonts w:ascii="標楷體" w:eastAsia="標楷體" w:hAnsi="標楷體" w:cs="新細明體" w:hint="eastAsia"/>
                <w:color w:val="000000"/>
                <w:sz w:val="14"/>
                <w:szCs w:val="20"/>
              </w:rPr>
              <w:t>方</w:t>
            </w:r>
          </w:p>
        </w:tc>
        <w:tc>
          <w:tcPr>
            <w:tcW w:w="346" w:type="dxa"/>
            <w:tcBorders>
              <w:top w:val="single" w:sz="4" w:space="0" w:color="auto"/>
              <w:left w:val="single" w:sz="4" w:space="0" w:color="auto"/>
              <w:bottom w:val="nil"/>
              <w:right w:val="single" w:sz="4" w:space="0" w:color="auto"/>
            </w:tcBorders>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方</w:t>
            </w:r>
          </w:p>
        </w:tc>
        <w:tc>
          <w:tcPr>
            <w:tcW w:w="346" w:type="dxa"/>
            <w:vMerge w:val="restart"/>
            <w:tcBorders>
              <w:left w:val="single" w:sz="4" w:space="0" w:color="auto"/>
            </w:tcBorders>
            <w:textDirection w:val="tbRlV"/>
            <w:vAlign w:val="center"/>
          </w:tcPr>
          <w:p w:rsidR="005278B5" w:rsidRPr="00362696" w:rsidRDefault="005278B5" w:rsidP="00904D96">
            <w:pPr>
              <w:ind w:left="113" w:right="113"/>
              <w:rPr>
                <w:rFonts w:ascii="標楷體" w:eastAsia="標楷體" w:hAnsi="標楷體"/>
                <w:b/>
                <w:sz w:val="20"/>
                <w:szCs w:val="20"/>
              </w:rPr>
            </w:pPr>
            <w:r w:rsidRPr="003719AE">
              <w:rPr>
                <w:rFonts w:ascii="標楷體" w:eastAsia="標楷體" w:hAnsi="標楷體" w:hint="eastAsia"/>
                <w:b/>
                <w:sz w:val="28"/>
                <w:szCs w:val="20"/>
              </w:rPr>
              <w:t>庚申傳經</w:t>
            </w:r>
            <w:r w:rsidRPr="003719AE">
              <w:rPr>
                <w:rFonts w:ascii="標楷體" w:eastAsia="標楷體" w:hAnsi="標楷體" w:cs="HiddenHorzOCR" w:hint="eastAsia"/>
                <w:b/>
                <w:color w:val="3B3B3B"/>
                <w:sz w:val="28"/>
                <w:szCs w:val="20"/>
              </w:rPr>
              <w:t>四十</w:t>
            </w:r>
            <w:r w:rsidRPr="003719AE">
              <w:rPr>
                <w:rFonts w:ascii="標楷體" w:eastAsia="標楷體" w:hAnsi="標楷體" w:cs="細明體" w:hint="eastAsia"/>
                <w:b/>
                <w:color w:val="3B3B3B"/>
                <w:sz w:val="28"/>
                <w:szCs w:val="20"/>
              </w:rPr>
              <w:t>八弟子齒錄表</w:t>
            </w:r>
          </w:p>
        </w:tc>
      </w:tr>
      <w:tr w:rsidR="005278B5" w:rsidRPr="00362696" w:rsidTr="00904D96">
        <w:trPr>
          <w:cantSplit/>
          <w:trHeight w:val="705"/>
        </w:trPr>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解空</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嬰芝</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吉中</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和真</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鳳標</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靜存</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福坦</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無華</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華普</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敦性</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修如</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性緣</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貫清</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春谿</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溫煦</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仁性</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慈修</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華善</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果行</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法根</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濟真</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松齡</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書源</w:t>
            </w:r>
          </w:p>
        </w:tc>
        <w:tc>
          <w:tcPr>
            <w:tcW w:w="346" w:type="dxa"/>
            <w:textDirection w:val="tbRlV"/>
            <w:vAlign w:val="center"/>
          </w:tcPr>
          <w:p w:rsidR="005278B5" w:rsidRPr="00411819" w:rsidRDefault="005278B5" w:rsidP="00904D96">
            <w:pPr>
              <w:ind w:left="58" w:right="58"/>
              <w:jc w:val="distribute"/>
              <w:rPr>
                <w:rFonts w:ascii="標楷體" w:eastAsia="標楷體" w:hAnsi="標楷體"/>
                <w:color w:val="000000"/>
                <w:szCs w:val="20"/>
              </w:rPr>
            </w:pPr>
            <w:r w:rsidRPr="00411819">
              <w:rPr>
                <w:rFonts w:ascii="標楷體" w:eastAsia="標楷體" w:hAnsi="標楷體" w:cs="新細明體" w:hint="eastAsia"/>
                <w:color w:val="000000"/>
                <w:szCs w:val="20"/>
              </w:rPr>
              <w:t>默靖</w:t>
            </w:r>
          </w:p>
        </w:tc>
        <w:tc>
          <w:tcPr>
            <w:tcW w:w="346" w:type="dxa"/>
            <w:tcBorders>
              <w:top w:val="nil"/>
              <w:bottom w:val="single" w:sz="4" w:space="0" w:color="auto"/>
            </w:tcBorders>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稱</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b/>
                <w:sz w:val="20"/>
                <w:szCs w:val="20"/>
              </w:rPr>
            </w:pPr>
          </w:p>
        </w:tc>
      </w:tr>
      <w:tr w:rsidR="005278B5" w:rsidRPr="00362696" w:rsidTr="00904D96">
        <w:trPr>
          <w:cantSplit/>
          <w:trHeight w:hRule="exact" w:val="691"/>
        </w:trPr>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洪士陶</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鄭寶慈</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周德鍚</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王同海</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巴澤惠</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郝景星</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楊杰</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張德馨</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高皋言</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鄭寶善</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張彥臣</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鄭安保</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徐鼎元</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AC45A0">
              <w:rPr>
                <w:rFonts w:ascii="標楷體" w:eastAsia="標楷體" w:hAnsi="標楷體" w:cs="新細明體" w:hint="eastAsia"/>
                <w:color w:val="000000"/>
                <w:sz w:val="14"/>
                <w:szCs w:val="20"/>
              </w:rPr>
              <w:t>郭廉</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吳履泰</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D52DB0">
              <w:rPr>
                <w:rFonts w:ascii="標楷體" w:eastAsia="標楷體" w:hAnsi="標楷體" w:cs="新細明體" w:hint="eastAsia"/>
                <w:color w:val="000000"/>
                <w:sz w:val="14"/>
                <w:szCs w:val="20"/>
              </w:rPr>
              <w:t>劉孝存</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楊庸厚</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田中玉</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5278B5">
              <w:rPr>
                <w:rFonts w:ascii="標楷體" w:eastAsia="標楷體" w:hAnsi="標楷體" w:cs="新細明體" w:hint="eastAsia"/>
                <w:color w:val="000000"/>
                <w:sz w:val="14"/>
                <w:szCs w:val="20"/>
              </w:rPr>
              <w:t>車震</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左汝霖</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張濟康</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章文華</w:t>
            </w:r>
          </w:p>
        </w:tc>
        <w:tc>
          <w:tcPr>
            <w:tcW w:w="346" w:type="dxa"/>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曾碩儒</w:t>
            </w:r>
          </w:p>
        </w:tc>
        <w:tc>
          <w:tcPr>
            <w:tcW w:w="346" w:type="dxa"/>
            <w:tcBorders>
              <w:right w:val="single" w:sz="4" w:space="0" w:color="auto"/>
            </w:tcBorders>
            <w:tcMar>
              <w:left w:w="115" w:type="dxa"/>
              <w:right w:w="115" w:type="dxa"/>
            </w:tcMar>
            <w:textDirection w:val="tbRlV"/>
            <w:tcFitText/>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杜秉寅</w:t>
            </w:r>
          </w:p>
        </w:tc>
        <w:tc>
          <w:tcPr>
            <w:tcW w:w="346" w:type="dxa"/>
            <w:tcBorders>
              <w:top w:val="single" w:sz="4" w:space="0" w:color="auto"/>
              <w:left w:val="single" w:sz="4" w:space="0" w:color="auto"/>
              <w:bottom w:val="nil"/>
              <w:right w:val="single" w:sz="4" w:space="0" w:color="auto"/>
            </w:tcBorders>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姓</w:t>
            </w:r>
          </w:p>
        </w:tc>
        <w:tc>
          <w:tcPr>
            <w:tcW w:w="346" w:type="dxa"/>
            <w:vMerge/>
            <w:tcBorders>
              <w:left w:val="single" w:sz="4" w:space="0" w:color="auto"/>
            </w:tcBorders>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hRule="exact" w:val="533"/>
        </w:trPr>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亦巢</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幼巖</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曉涵</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筱洲</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鄭澂</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宸甫</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孟斗</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桂秋</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贊堯</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果橋</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枚卿</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平卿</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冠卿</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湘泉</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效之</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筱敬</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硯農</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蘊山</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百聞</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雨農</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晉階</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鶴莊</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序周</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賓谷</w:t>
            </w:r>
          </w:p>
        </w:tc>
        <w:tc>
          <w:tcPr>
            <w:tcW w:w="346" w:type="dxa"/>
            <w:tcBorders>
              <w:top w:val="nil"/>
            </w:tcBorders>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字</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hRule="exact" w:val="533"/>
        </w:trPr>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四三</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四三</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四四</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四四</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四四</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四五</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四六</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四六</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四六</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四六</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四七</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四八</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四九</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四九</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四九</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五十</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五一</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五一</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五三</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五五</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五五</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六四</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六四</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六八</w:t>
            </w:r>
          </w:p>
        </w:tc>
        <w:tc>
          <w:tcPr>
            <w:tcW w:w="346" w:type="dxa"/>
            <w:textDirection w:val="tbRlV"/>
            <w:vAlign w:val="center"/>
          </w:tcPr>
          <w:p w:rsidR="005278B5" w:rsidRPr="00FF748B" w:rsidRDefault="005278B5" w:rsidP="00904D96">
            <w:pPr>
              <w:ind w:left="58" w:right="58"/>
              <w:jc w:val="distribute"/>
              <w:rPr>
                <w:rFonts w:ascii="標楷體" w:eastAsia="標楷體" w:hAnsi="標楷體"/>
                <w:sz w:val="16"/>
                <w:szCs w:val="20"/>
              </w:rPr>
            </w:pPr>
            <w:r w:rsidRPr="00124660">
              <w:rPr>
                <w:rFonts w:ascii="標楷體" w:eastAsia="標楷體" w:hAnsi="標楷體" w:cs="新細明體"/>
                <w:color w:val="000000"/>
                <w:sz w:val="20"/>
                <w:szCs w:val="20"/>
              </w:rPr>
              <w:t>年歲</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hRule="exact" w:val="605"/>
        </w:trPr>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五月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初二</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正月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初四</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初八</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九月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十六</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八月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二十九</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三月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十六</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十二月二十九</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十一月二十三</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八月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十二</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四月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十六</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初八</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七月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十二</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初七</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八月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二十五</w:t>
            </w:r>
          </w:p>
        </w:tc>
        <w:tc>
          <w:tcPr>
            <w:tcW w:w="346" w:type="dxa"/>
            <w:tcMar>
              <w:left w:w="115" w:type="dxa"/>
              <w:right w:w="115" w:type="dxa"/>
            </w:tcMar>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初二</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十一月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初一</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二十四</w:t>
            </w:r>
          </w:p>
        </w:tc>
        <w:tc>
          <w:tcPr>
            <w:tcW w:w="346" w:type="dxa"/>
            <w:tcMar>
              <w:left w:w="115" w:type="dxa"/>
              <w:right w:w="115" w:type="dxa"/>
            </w:tcMar>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p>
        </w:tc>
        <w:tc>
          <w:tcPr>
            <w:tcW w:w="346" w:type="dxa"/>
            <w:tcMar>
              <w:left w:w="115" w:type="dxa"/>
              <w:right w:w="115" w:type="dxa"/>
            </w:tcMar>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七月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二十九</w:t>
            </w:r>
          </w:p>
        </w:tc>
        <w:tc>
          <w:tcPr>
            <w:tcW w:w="346" w:type="dxa"/>
            <w:tcMar>
              <w:left w:w="115" w:type="dxa"/>
              <w:right w:w="115" w:type="dxa"/>
            </w:tcMar>
            <w:textDirection w:val="tbRlV"/>
            <w:vAlign w:val="center"/>
          </w:tcPr>
          <w:p w:rsidR="005278B5" w:rsidRPr="00124660" w:rsidRDefault="005278B5" w:rsidP="00904D96">
            <w:pPr>
              <w:ind w:left="58" w:right="58"/>
              <w:jc w:val="distribute"/>
              <w:rPr>
                <w:rFonts w:ascii="標楷體" w:eastAsia="標楷體" w:hAnsi="標楷體" w:cs="新細明體"/>
                <w:color w:val="000000"/>
                <w:sz w:val="14"/>
                <w:szCs w:val="20"/>
              </w:rPr>
            </w:pP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初九</w:t>
            </w:r>
          </w:p>
        </w:tc>
        <w:tc>
          <w:tcPr>
            <w:tcW w:w="346" w:type="dxa"/>
            <w:tcMar>
              <w:left w:w="115" w:type="dxa"/>
              <w:right w:w="115" w:type="dxa"/>
            </w:tcMar>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九月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十五</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生日</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hRule="exact" w:val="533"/>
        </w:trPr>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江蘇如臯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江蘇江甯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河南商城</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山東諸城</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江蘇儀徵</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山東夏津</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山東歷城</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江蘇江都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山東濟甯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江蘇汪甯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山東沂水</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江蘇儀徵</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京兆大興</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江蘇江都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安徽壽縣</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安徽霍山</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江蘇淮安</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直隸臨榆</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山東臨清</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山東萊陽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江蘇無錫</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浙江紹興</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湖北襄陽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color w:val="000000"/>
                <w:sz w:val="14"/>
                <w:szCs w:val="20"/>
              </w:rPr>
              <w:t>江蘇</w:t>
            </w:r>
            <w:r w:rsidRPr="00124660">
              <w:rPr>
                <w:rFonts w:ascii="標楷體" w:eastAsia="標楷體" w:hAnsi="標楷體" w:cs="新細明體" w:hint="eastAsia"/>
                <w:color w:val="000000"/>
                <w:sz w:val="14"/>
                <w:szCs w:val="20"/>
              </w:rPr>
              <w:t>准安</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籍貫</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806"/>
        </w:trPr>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南馬道</w:t>
            </w:r>
          </w:p>
        </w:tc>
        <w:tc>
          <w:tcPr>
            <w:tcW w:w="346" w:type="dxa"/>
            <w:textDirection w:val="tbRlV"/>
            <w:vAlign w:val="center"/>
          </w:tcPr>
          <w:p w:rsidR="005278B5" w:rsidRPr="00411819"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魏家莊</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樹德里</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寬厚所街</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尹家巷</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EF30B3">
              <w:rPr>
                <w:rFonts w:ascii="標楷體" w:eastAsia="標楷體" w:hAnsi="標楷體" w:cs="新細明體" w:hint="eastAsia"/>
                <w:color w:val="000000"/>
                <w:sz w:val="14"/>
                <w:szCs w:val="20"/>
              </w:rPr>
              <w:t>魏家莊樹</w:t>
            </w:r>
            <w:r>
              <w:rPr>
                <w:rFonts w:ascii="標楷體" w:eastAsia="標楷體" w:hAnsi="標楷體" w:cs="新細明體"/>
                <w:color w:val="000000"/>
                <w:sz w:val="14"/>
                <w:szCs w:val="20"/>
              </w:rPr>
              <w:br/>
            </w:r>
            <w:r w:rsidRPr="00EF30B3">
              <w:rPr>
                <w:rFonts w:ascii="標楷體" w:eastAsia="標楷體" w:hAnsi="標楷體" w:cs="新細明體" w:hint="eastAsia"/>
                <w:color w:val="000000"/>
                <w:sz w:val="14"/>
                <w:szCs w:val="20"/>
              </w:rPr>
              <w:t>德里鄭寓</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西新街</w:t>
            </w:r>
          </w:p>
        </w:tc>
        <w:tc>
          <w:tcPr>
            <w:tcW w:w="346" w:type="dxa"/>
            <w:textDirection w:val="tbRlV"/>
            <w:vAlign w:val="center"/>
          </w:tcPr>
          <w:p w:rsidR="005278B5" w:rsidRPr="00411819"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南關蔣</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家胡同</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省長公署</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歷山頂</w:t>
            </w:r>
          </w:p>
        </w:tc>
        <w:tc>
          <w:tcPr>
            <w:tcW w:w="346" w:type="dxa"/>
            <w:textDirection w:val="tbRlV"/>
            <w:vAlign w:val="center"/>
          </w:tcPr>
          <w:p w:rsidR="005278B5" w:rsidRPr="00411819"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緯五路公園前</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新街</w:t>
            </w:r>
          </w:p>
        </w:tc>
        <w:tc>
          <w:tcPr>
            <w:tcW w:w="346" w:type="dxa"/>
            <w:textDirection w:val="tbRlV"/>
            <w:vAlign w:val="center"/>
          </w:tcPr>
          <w:p w:rsidR="005278B5" w:rsidRPr="00411819"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甯</w:t>
            </w:r>
            <w:r w:rsidRPr="00124660">
              <w:rPr>
                <w:rFonts w:ascii="標楷體" w:eastAsia="標楷體" w:hAnsi="標楷體" w:cs="新細明體"/>
                <w:color w:val="000000"/>
                <w:sz w:val="14"/>
                <w:szCs w:val="20"/>
              </w:rPr>
              <w:t xml:space="preserve">　</w:t>
            </w:r>
            <w:r w:rsidRPr="00124660">
              <w:rPr>
                <w:rFonts w:ascii="標楷體" w:eastAsia="標楷體" w:hAnsi="標楷體" w:cs="新細明體" w:hint="eastAsia"/>
                <w:color w:val="000000"/>
                <w:sz w:val="14"/>
                <w:szCs w:val="20"/>
              </w:rPr>
              <w:t>陽</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縣公署</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南馬道</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後營坊</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半壁街</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按察司街</w:t>
            </w:r>
          </w:p>
        </w:tc>
        <w:tc>
          <w:tcPr>
            <w:tcW w:w="346" w:type="dxa"/>
            <w:textDirection w:val="tbRlV"/>
            <w:vAlign w:val="center"/>
          </w:tcPr>
          <w:p w:rsidR="005278B5" w:rsidRPr="00411819" w:rsidRDefault="00D52DB0" w:rsidP="00904D96">
            <w:pPr>
              <w:ind w:left="58" w:right="58"/>
              <w:jc w:val="distribute"/>
              <w:rPr>
                <w:rFonts w:ascii="標楷體" w:eastAsia="標楷體" w:hAnsi="標楷體" w:cs="新細明體"/>
                <w:color w:val="000000"/>
                <w:sz w:val="14"/>
                <w:szCs w:val="20"/>
              </w:rPr>
            </w:pPr>
            <w:r>
              <w:rPr>
                <w:rFonts w:ascii="標楷體" w:eastAsia="標楷體" w:hAnsi="標楷體" w:cs="新細明體"/>
                <w:noProof/>
                <w:color w:val="000000"/>
                <w:sz w:val="14"/>
                <w:szCs w:val="20"/>
              </w:rPr>
              <mc:AlternateContent>
                <mc:Choice Requires="wps">
                  <w:drawing>
                    <wp:anchor distT="0" distB="0" distL="114300" distR="114300" simplePos="0" relativeHeight="251685888" behindDoc="0" locked="0" layoutInCell="1" allowOverlap="1" wp14:anchorId="1934BFC3" wp14:editId="17AD6892">
                      <wp:simplePos x="0" y="0"/>
                      <wp:positionH relativeFrom="column">
                        <wp:posOffset>-124460</wp:posOffset>
                      </wp:positionH>
                      <wp:positionV relativeFrom="paragraph">
                        <wp:posOffset>487680</wp:posOffset>
                      </wp:positionV>
                      <wp:extent cx="427990" cy="405130"/>
                      <wp:effectExtent l="0" t="0" r="0" b="0"/>
                      <wp:wrapNone/>
                      <wp:docPr id="27" name="文字方塊 27"/>
                      <wp:cNvGraphicFramePr/>
                      <a:graphic xmlns:a="http://schemas.openxmlformats.org/drawingml/2006/main">
                        <a:graphicData uri="http://schemas.microsoft.com/office/word/2010/wordprocessingShape">
                          <wps:wsp>
                            <wps:cNvSpPr txBox="1"/>
                            <wps:spPr>
                              <a:xfrm>
                                <a:off x="0" y="0"/>
                                <a:ext cx="42799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78B5" w:rsidRPr="00FF748B" w:rsidRDefault="005278B5" w:rsidP="00D52DB0">
                                  <w:pPr>
                                    <w:adjustRightInd w:val="0"/>
                                    <w:snapToGrid w:val="0"/>
                                    <w:spacing w:after="0" w:line="168" w:lineRule="auto"/>
                                    <w:jc w:val="both"/>
                                    <w:rPr>
                                      <w:sz w:val="12"/>
                                    </w:rPr>
                                  </w:pPr>
                                  <w:r w:rsidRPr="00D52DB0">
                                    <w:rPr>
                                      <w:rFonts w:ascii="標楷體" w:eastAsia="標楷體" w:hAnsi="標楷體" w:hint="eastAsia"/>
                                      <w:color w:val="000000"/>
                                      <w:sz w:val="12"/>
                                      <w:szCs w:val="20"/>
                                    </w:rPr>
                                    <w:t>附掌方</w:t>
                                  </w:r>
                                  <w:r w:rsidRPr="00D52DB0">
                                    <w:rPr>
                                      <w:rFonts w:ascii="標楷體" w:eastAsia="標楷體" w:hAnsi="標楷體"/>
                                      <w:color w:val="000000"/>
                                      <w:sz w:val="12"/>
                                      <w:szCs w:val="20"/>
                                    </w:rPr>
                                    <w:br/>
                                  </w:r>
                                  <w:r w:rsidRPr="00D52DB0">
                                    <w:rPr>
                                      <w:rFonts w:ascii="標楷體" w:eastAsia="標楷體" w:hAnsi="標楷體" w:hint="eastAsia"/>
                                      <w:color w:val="000000"/>
                                      <w:sz w:val="12"/>
                                      <w:szCs w:val="20"/>
                                    </w:rPr>
                                    <w:t>監方</w:t>
                                  </w:r>
                                  <w:r w:rsidRPr="00D52DB0">
                                    <w:rPr>
                                      <w:rFonts w:ascii="標楷體" w:eastAsia="標楷體" w:hAnsi="標楷體"/>
                                      <w:color w:val="000000"/>
                                      <w:sz w:val="12"/>
                                      <w:szCs w:val="20"/>
                                    </w:rPr>
                                    <w:br/>
                                  </w:r>
                                  <w:r w:rsidRPr="00D52DB0">
                                    <w:rPr>
                                      <w:rFonts w:ascii="標楷體" w:eastAsia="標楷體" w:hAnsi="標楷體" w:hint="eastAsia"/>
                                      <w:color w:val="000000"/>
                                      <w:sz w:val="12"/>
                                      <w:szCs w:val="20"/>
                                    </w:rPr>
                                    <w:t>校方</w:t>
                                  </w:r>
                                  <w:r>
                                    <w:rPr>
                                      <w:rFonts w:ascii="標楷體" w:eastAsia="標楷體" w:hAnsi="標楷體"/>
                                      <w:color w:val="000000"/>
                                      <w:sz w:val="10"/>
                                      <w:szCs w:val="20"/>
                                    </w:rPr>
                                    <w:br/>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7" o:spid="_x0000_s1026" type="#_x0000_t202" style="position:absolute;left:0;text-align:left;margin-left:-9.8pt;margin-top:38.4pt;width:33.7pt;height:3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" filled="f" stroked="f" strokeweight=".5pt">
                      <v:textbox style="layout-flow:vertical-ideographic">
                        <w:txbxContent>
                          <w:p w:rsidR="005278B5" w:rsidRPr="00FF748B" w:rsidRDefault="005278B5" w:rsidP="00D52DB0">
                            <w:pPr>
                              <w:adjustRightInd w:val="0"/>
                              <w:snapToGrid w:val="0"/>
                              <w:spacing w:after="0" w:line="168" w:lineRule="auto"/>
                              <w:jc w:val="both"/>
                              <w:rPr>
                                <w:sz w:val="12"/>
                              </w:rPr>
                            </w:pPr>
                            <w:r w:rsidRPr="00D52DB0">
                              <w:rPr>
                                <w:rFonts w:ascii="標楷體" w:eastAsia="標楷體" w:hAnsi="標楷體" w:hint="eastAsia"/>
                                <w:color w:val="000000"/>
                                <w:sz w:val="12"/>
                                <w:szCs w:val="20"/>
                              </w:rPr>
                              <w:t>附掌方</w:t>
                            </w:r>
                            <w:r w:rsidRPr="00D52DB0">
                              <w:rPr>
                                <w:rFonts w:ascii="標楷體" w:eastAsia="標楷體" w:hAnsi="標楷體"/>
                                <w:color w:val="000000"/>
                                <w:sz w:val="12"/>
                                <w:szCs w:val="20"/>
                              </w:rPr>
                              <w:br/>
                            </w:r>
                            <w:r w:rsidRPr="00D52DB0">
                              <w:rPr>
                                <w:rFonts w:ascii="標楷體" w:eastAsia="標楷體" w:hAnsi="標楷體" w:hint="eastAsia"/>
                                <w:color w:val="000000"/>
                                <w:sz w:val="12"/>
                                <w:szCs w:val="20"/>
                              </w:rPr>
                              <w:t>監方</w:t>
                            </w:r>
                            <w:r w:rsidRPr="00D52DB0">
                              <w:rPr>
                                <w:rFonts w:ascii="標楷體" w:eastAsia="標楷體" w:hAnsi="標楷體"/>
                                <w:color w:val="000000"/>
                                <w:sz w:val="12"/>
                                <w:szCs w:val="20"/>
                              </w:rPr>
                              <w:br/>
                            </w:r>
                            <w:r w:rsidRPr="00D52DB0">
                              <w:rPr>
                                <w:rFonts w:ascii="標楷體" w:eastAsia="標楷體" w:hAnsi="標楷體" w:hint="eastAsia"/>
                                <w:color w:val="000000"/>
                                <w:sz w:val="12"/>
                                <w:szCs w:val="20"/>
                              </w:rPr>
                              <w:t>校方</w:t>
                            </w:r>
                            <w:r>
                              <w:rPr>
                                <w:rFonts w:ascii="標楷體" w:eastAsia="標楷體" w:hAnsi="標楷體"/>
                                <w:color w:val="000000"/>
                                <w:sz w:val="10"/>
                                <w:szCs w:val="20"/>
                              </w:rPr>
                              <w:br/>
                            </w:r>
                          </w:p>
                        </w:txbxContent>
                      </v:textbox>
                    </v:shape>
                  </w:pict>
                </mc:Fallback>
              </mc:AlternateContent>
            </w:r>
            <w:r w:rsidR="005278B5" w:rsidRPr="00411819">
              <w:rPr>
                <w:rFonts w:ascii="標楷體" w:eastAsia="標楷體" w:hAnsi="標楷體" w:cs="新細明體" w:hint="eastAsia"/>
                <w:color w:val="000000"/>
                <w:sz w:val="14"/>
                <w:szCs w:val="20"/>
              </w:rPr>
              <w:t>製錦市</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官礦局</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緯六路</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瑞源里</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縣東巷</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曾家橋</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南馬道</w:t>
            </w:r>
          </w:p>
        </w:tc>
        <w:tc>
          <w:tcPr>
            <w:tcW w:w="346" w:type="dxa"/>
            <w:textDirection w:val="tbRlV"/>
            <w:vAlign w:val="center"/>
          </w:tcPr>
          <w:p w:rsidR="005278B5" w:rsidRPr="00411819" w:rsidRDefault="005278B5" w:rsidP="00904D96">
            <w:pPr>
              <w:ind w:left="58" w:right="58"/>
              <w:jc w:val="distribute"/>
              <w:rPr>
                <w:rFonts w:ascii="標楷體" w:eastAsia="標楷體" w:hAnsi="標楷體" w:cs="新細明體"/>
                <w:color w:val="000000"/>
                <w:sz w:val="14"/>
                <w:szCs w:val="20"/>
              </w:rPr>
            </w:pPr>
            <w:r w:rsidRPr="00411819">
              <w:rPr>
                <w:rFonts w:ascii="標楷體" w:eastAsia="標楷體" w:hAnsi="標楷體" w:cs="新細明體" w:hint="eastAsia"/>
                <w:color w:val="000000"/>
                <w:sz w:val="14"/>
                <w:szCs w:val="20"/>
              </w:rPr>
              <w:t>周公祠街</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住址</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533"/>
        </w:trPr>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宣方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宣方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附掌方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宣方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譯方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修方</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譯方</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方</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706"/>
        </w:trPr>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思虔</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復玄</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脫凡</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真初</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秋舫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潔慈</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善源</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際光</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默淵</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無凡</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慧緣</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善慶</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定寧</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妙度</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麓雲</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宣望</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福燁</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福緣</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善濟</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佛鳳</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樸存</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杲修</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法源</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Cs w:val="20"/>
              </w:rPr>
            </w:pPr>
            <w:r w:rsidRPr="00902354">
              <w:rPr>
                <w:rFonts w:ascii="標楷體" w:eastAsia="標楷體" w:hAnsi="標楷體" w:cs="新細明體" w:hint="eastAsia"/>
                <w:color w:val="000000"/>
                <w:szCs w:val="20"/>
              </w:rPr>
              <w:t>智真</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稱</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691"/>
        </w:trPr>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張鍚錄</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高騫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黃寶第</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丁國鑑</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張景揚</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李桂馨</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田忠本</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陶文漪</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唐仰杜</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杜維翰</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蕭俊彩</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劉導基</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王露洪</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曹敦銓</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熊仕昌</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郭兆楝</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陸春元</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劉紹基</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何壽恆</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薛丕沾</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鄭瑾寶</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胡升鴻</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郭維楨</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李振均</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姓</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533"/>
        </w:trPr>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伯臣</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耀西</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蔭岑</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鏡人</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伯明</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伯芳</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麗丞</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季瞻</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露岩</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召勳</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星甫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濟民</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子豐</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叔衡</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熾民</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松暄</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答山</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錦蓀</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如六</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蔭唐</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子美</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漸逵</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植瀛</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海全</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字</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533"/>
        </w:trPr>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二三</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二四</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二九</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二九</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三二</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三二</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三三</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三四</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三四</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三五</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三六</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三七</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三七</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三八</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三九</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四一</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四一</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四一</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四一</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四三</w:t>
            </w:r>
          </w:p>
        </w:tc>
        <w:tc>
          <w:tcPr>
            <w:tcW w:w="346" w:type="dxa"/>
            <w:textDirection w:val="tbRlV"/>
            <w:vAlign w:val="center"/>
          </w:tcPr>
          <w:p w:rsidR="005278B5" w:rsidRPr="00902354" w:rsidRDefault="005278B5" w:rsidP="00904D96">
            <w:pPr>
              <w:ind w:left="58" w:right="58"/>
              <w:jc w:val="distribute"/>
              <w:rPr>
                <w:rFonts w:ascii="標楷體" w:eastAsia="標楷體" w:hAnsi="標楷體" w:cs="新細明體"/>
                <w:color w:val="000000"/>
                <w:sz w:val="14"/>
                <w:szCs w:val="20"/>
              </w:rPr>
            </w:pPr>
            <w:r w:rsidRPr="00902354">
              <w:rPr>
                <w:rFonts w:ascii="標楷體" w:eastAsia="標楷體" w:hAnsi="標楷體" w:cs="新細明體" w:hint="eastAsia"/>
                <w:color w:val="000000"/>
                <w:sz w:val="14"/>
                <w:szCs w:val="20"/>
              </w:rPr>
              <w:t>四三</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年歲</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605"/>
        </w:trPr>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十一月二十一</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正月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十九</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三月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十七</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正月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初二</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八月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初八</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七月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初六</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四月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初五</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二月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十六</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七月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二十八</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四月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初八</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二十一</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八月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初四</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七月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初十</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四月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二十四</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四月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初五</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十一月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十八</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七月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三十</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四月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初四</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三月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二十六</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九月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十九</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九月</w:t>
            </w:r>
            <w:r w:rsidR="00E04440">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十三</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生日</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533"/>
        </w:trPr>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直隸景縣</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山東濟甯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江蘇江都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安徽合肥</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山東濟甯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直隸任邱</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山東鉅野</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浙江會稽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山東鄒縣</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江蘇淮安</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直隸靜海</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安徽鳳陽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山東曹縣</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山東濟甯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安徽鳳陽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直隸任邱</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江蘇東臺</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安徽鳳陽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江蘇常熟</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山東海陽</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江蘇儀徵</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浙江建德</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河南武陟</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安徽合肥</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籍貫</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r w:rsidR="005278B5" w:rsidRPr="00362696" w:rsidTr="00904D96">
        <w:trPr>
          <w:cantSplit/>
          <w:trHeight w:val="860"/>
        </w:trPr>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緯五路</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鄭庽</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歷山頂</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即墨縣署</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省立第</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一中學</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濟甯關</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帝廟街</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大梁隅頭</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司家碼頭</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公園後</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上新街</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周公祠街</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甯陽</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縣公署</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道門口</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西公界</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濟甯</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天香閣</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富官街</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寬厚所街</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泰縣曲塘</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道門口</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洪字廒</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閻公祠街</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緯五路</w:t>
            </w:r>
          </w:p>
        </w:tc>
        <w:tc>
          <w:tcPr>
            <w:tcW w:w="346" w:type="dxa"/>
            <w:textDirection w:val="tbRlV"/>
            <w:vAlign w:val="center"/>
          </w:tcPr>
          <w:p w:rsidR="005278B5" w:rsidRPr="00124660" w:rsidRDefault="005278B5" w:rsidP="00904D96">
            <w:pPr>
              <w:spacing w:line="192" w:lineRule="auto"/>
              <w:ind w:left="58" w:right="58"/>
              <w:jc w:val="distribute"/>
              <w:rPr>
                <w:rFonts w:ascii="標楷體" w:eastAsia="標楷體" w:hAnsi="標楷體" w:cs="新細明體"/>
                <w:color w:val="000000"/>
                <w:sz w:val="14"/>
                <w:szCs w:val="20"/>
              </w:rPr>
            </w:pPr>
            <w:r w:rsidRPr="00124660">
              <w:rPr>
                <w:rFonts w:ascii="標楷體" w:eastAsia="標楷體" w:hAnsi="標楷體" w:cs="新細明體" w:hint="eastAsia"/>
                <w:color w:val="000000"/>
                <w:sz w:val="14"/>
                <w:szCs w:val="20"/>
              </w:rPr>
              <w:t>濟南車</w:t>
            </w:r>
            <w:r>
              <w:rPr>
                <w:rFonts w:ascii="標楷體" w:eastAsia="標楷體" w:hAnsi="標楷體" w:cs="新細明體"/>
                <w:color w:val="000000"/>
                <w:sz w:val="14"/>
                <w:szCs w:val="20"/>
              </w:rPr>
              <w:br/>
            </w:r>
            <w:r w:rsidRPr="00124660">
              <w:rPr>
                <w:rFonts w:ascii="標楷體" w:eastAsia="標楷體" w:hAnsi="標楷體" w:cs="新細明體" w:hint="eastAsia"/>
                <w:color w:val="000000"/>
                <w:sz w:val="14"/>
                <w:szCs w:val="20"/>
              </w:rPr>
              <w:t>站東首</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呂祖廟街</w:t>
            </w:r>
          </w:p>
        </w:tc>
        <w:tc>
          <w:tcPr>
            <w:tcW w:w="346" w:type="dxa"/>
            <w:textDirection w:val="tbRlV"/>
            <w:vAlign w:val="center"/>
          </w:tcPr>
          <w:p w:rsidR="005278B5" w:rsidRPr="003719AE" w:rsidRDefault="005278B5" w:rsidP="00904D96">
            <w:pPr>
              <w:ind w:left="58" w:right="58"/>
              <w:jc w:val="distribute"/>
              <w:rPr>
                <w:rFonts w:ascii="標楷體" w:eastAsia="標楷體" w:hAnsi="標楷體" w:cs="新細明體"/>
                <w:color w:val="000000"/>
                <w:sz w:val="14"/>
                <w:szCs w:val="20"/>
              </w:rPr>
            </w:pPr>
            <w:r w:rsidRPr="003719AE">
              <w:rPr>
                <w:rFonts w:ascii="標楷體" w:eastAsia="標楷體" w:hAnsi="標楷體" w:cs="新細明體" w:hint="eastAsia"/>
                <w:color w:val="000000"/>
                <w:sz w:val="14"/>
                <w:szCs w:val="20"/>
              </w:rPr>
              <w:t>三道虹橋</w:t>
            </w:r>
          </w:p>
        </w:tc>
        <w:tc>
          <w:tcPr>
            <w:tcW w:w="346" w:type="dxa"/>
            <w:textDirection w:val="tbRlV"/>
            <w:vAlign w:val="center"/>
          </w:tcPr>
          <w:p w:rsidR="005278B5" w:rsidRPr="00124660" w:rsidRDefault="005278B5" w:rsidP="00904D96">
            <w:pPr>
              <w:ind w:left="58" w:right="58"/>
              <w:jc w:val="distribute"/>
              <w:rPr>
                <w:rFonts w:ascii="標楷體" w:eastAsia="標楷體" w:hAnsi="標楷體" w:cs="新細明體"/>
                <w:color w:val="000000"/>
                <w:sz w:val="20"/>
                <w:szCs w:val="20"/>
              </w:rPr>
            </w:pPr>
            <w:r w:rsidRPr="00124660">
              <w:rPr>
                <w:rFonts w:ascii="標楷體" w:eastAsia="標楷體" w:hAnsi="標楷體" w:cs="新細明體"/>
                <w:color w:val="000000"/>
                <w:sz w:val="20"/>
                <w:szCs w:val="20"/>
              </w:rPr>
              <w:t>住址</w:t>
            </w:r>
          </w:p>
        </w:tc>
        <w:tc>
          <w:tcPr>
            <w:tcW w:w="346" w:type="dxa"/>
            <w:vMerge/>
            <w:textDirection w:val="tbRlV"/>
            <w:vAlign w:val="center"/>
          </w:tcPr>
          <w:p w:rsidR="005278B5" w:rsidRPr="00362696" w:rsidRDefault="005278B5" w:rsidP="00904D96">
            <w:pPr>
              <w:ind w:left="113" w:right="113"/>
              <w:jc w:val="center"/>
              <w:rPr>
                <w:rFonts w:ascii="標楷體" w:eastAsia="標楷體" w:hAnsi="標楷體"/>
                <w:sz w:val="20"/>
                <w:szCs w:val="20"/>
              </w:rPr>
            </w:pPr>
          </w:p>
        </w:tc>
      </w:tr>
    </w:tbl>
    <w:p w:rsidR="001533D7" w:rsidRDefault="001533D7" w:rsidP="001533D7">
      <w:r>
        <w:br w:type="page"/>
      </w:r>
    </w:p>
    <w:p w:rsidR="007816FB" w:rsidRDefault="007816FB" w:rsidP="007816FB">
      <w:pPr>
        <w:rPr>
          <w:rFonts w:ascii="標楷體" w:eastAsia="標楷體" w:hAnsi="標楷體" w:cs="Times New Roman"/>
          <w:sz w:val="44"/>
          <w:szCs w:val="32"/>
        </w:rPr>
      </w:pPr>
    </w:p>
    <w:p w:rsidR="007816FB" w:rsidRDefault="007816FB" w:rsidP="005C410E">
      <w:pPr>
        <w:pStyle w:val="a7"/>
        <w:sectPr w:rsidR="007816FB" w:rsidSect="005B6700">
          <w:headerReference w:type="even" r:id="rId25"/>
          <w:headerReference w:type="default" r:id="rId26"/>
          <w:footerReference w:type="even" r:id="rId27"/>
          <w:footerReference w:type="default" r:id="rId28"/>
          <w:type w:val="oddPage"/>
          <w:pgSz w:w="11909" w:h="16834" w:code="9"/>
          <w:pgMar w:top="4104" w:right="864" w:bottom="1080" w:left="864" w:header="864" w:footer="720" w:gutter="389"/>
          <w:pgNumType w:fmt="taiwaneseCountingThousand"/>
          <w:cols w:space="720"/>
          <w:textDirection w:val="tbRl"/>
          <w:docGrid w:type="lines" w:linePitch="816"/>
        </w:sectPr>
      </w:pPr>
    </w:p>
    <w:p w:rsidR="00FA5475" w:rsidRDefault="00BB1D43" w:rsidP="007816FB">
      <w:pPr>
        <w:pStyle w:val="a7"/>
        <w:ind w:left="0"/>
      </w:pPr>
      <w:r>
        <w:rPr>
          <w:rFonts w:hint="eastAsia"/>
        </w:rPr>
        <w:lastRenderedPageBreak/>
        <w:t>傳經史略</w:t>
      </w:r>
    </w:p>
    <w:p w:rsidR="00FA5475" w:rsidRDefault="00FA5475" w:rsidP="00FA5475">
      <w:pPr>
        <w:rPr>
          <w:rFonts w:ascii="標楷體" w:eastAsia="標楷體" w:hAnsi="標楷體" w:cs="Times New Roman"/>
          <w:sz w:val="44"/>
          <w:szCs w:val="32"/>
        </w:rPr>
      </w:pPr>
      <w:r>
        <w:br w:type="page"/>
      </w:r>
    </w:p>
    <w:p w:rsidR="00BB1D43" w:rsidRDefault="00BB1D43" w:rsidP="007816FB">
      <w:pPr>
        <w:pStyle w:val="a7"/>
        <w:ind w:left="0"/>
      </w:pPr>
    </w:p>
    <w:p w:rsidR="005C410E" w:rsidRDefault="005C410E" w:rsidP="004535BC">
      <w:pPr>
        <w:pStyle w:val="a9"/>
        <w:sectPr w:rsidR="005C410E" w:rsidSect="00A734DA">
          <w:headerReference w:type="even" r:id="rId29"/>
          <w:headerReference w:type="default" r:id="rId30"/>
          <w:footerReference w:type="even" r:id="rId31"/>
          <w:footerReference w:type="default" r:id="rId32"/>
          <w:type w:val="oddPage"/>
          <w:pgSz w:w="11909" w:h="16834" w:code="9"/>
          <w:pgMar w:top="4104" w:right="864" w:bottom="1080" w:left="864" w:header="864" w:footer="720" w:gutter="389"/>
          <w:pgBorders>
            <w:top w:val="thinThickMediumGap" w:sz="36" w:space="2" w:color="auto"/>
            <w:left w:val="thinThickMediumGap" w:sz="36" w:space="2" w:color="auto"/>
            <w:bottom w:val="thickThinMediumGap" w:sz="36" w:space="2" w:color="auto"/>
            <w:right w:val="thickThinMediumGap" w:sz="36" w:space="2" w:color="auto"/>
          </w:pgBorders>
          <w:pgNumType w:fmt="taiwaneseCountingThousand"/>
          <w:cols w:space="720"/>
          <w:textDirection w:val="tbRl"/>
          <w:docGrid w:type="lines" w:linePitch="816"/>
        </w:sectPr>
      </w:pPr>
    </w:p>
    <w:p w:rsidR="00BB1D43" w:rsidRDefault="00BB1D43" w:rsidP="005C410E">
      <w:pPr>
        <w:pStyle w:val="a7"/>
      </w:pPr>
      <w:r>
        <w:rPr>
          <w:rFonts w:hint="eastAsia"/>
        </w:rPr>
        <w:lastRenderedPageBreak/>
        <w:t>癸未七月初八日立秋母壇</w:t>
      </w:r>
    </w:p>
    <w:p w:rsidR="00BB1D43" w:rsidRPr="00047871" w:rsidRDefault="00BB1D43" w:rsidP="001B1CA3">
      <w:pPr>
        <w:pStyle w:val="a9"/>
        <w:rPr>
          <w:rFonts w:eastAsiaTheme="minorEastAsia"/>
        </w:rPr>
      </w:pPr>
      <w:r>
        <w:rPr>
          <w:rFonts w:hint="eastAsia"/>
        </w:rPr>
        <w:t>老祖訓</w:t>
      </w:r>
      <w:r w:rsidR="00047871" w:rsidRPr="00047871">
        <w:rPr>
          <w:rFonts w:ascii="MS Gothic" w:eastAsiaTheme="minorEastAsia" w:hAnsi="MS Gothic" w:cs="MS Gothic"/>
          <w:position w:val="18"/>
        </w:rPr>
        <w:t> </w:t>
      </w:r>
    </w:p>
    <w:p w:rsidR="00BB1D43" w:rsidRDefault="00BB1D43" w:rsidP="004535BC">
      <w:pPr>
        <w:pStyle w:val="a9"/>
      </w:pPr>
      <w:r>
        <w:rPr>
          <w:rFonts w:hint="eastAsia"/>
        </w:rPr>
        <w:t>可將庚申傳經及濱壇事</w:t>
      </w:r>
      <w:r w:rsidRPr="005C410E">
        <w:rPr>
          <w:rFonts w:hint="eastAsia"/>
          <w:spacing w:val="-180"/>
        </w:rPr>
        <w:t>實</w:t>
      </w:r>
      <w:r w:rsidRPr="005C410E">
        <w:rPr>
          <w:rFonts w:hint="eastAsia"/>
          <w:spacing w:val="-180"/>
          <w:position w:val="22"/>
        </w:rPr>
        <w:t>。</w:t>
      </w:r>
      <w:r>
        <w:rPr>
          <w:rFonts w:hint="eastAsia"/>
        </w:rPr>
        <w:t>詳憶細</w:t>
      </w:r>
      <w:r w:rsidRPr="005C410E">
        <w:rPr>
          <w:rFonts w:hint="eastAsia"/>
          <w:spacing w:val="-180"/>
        </w:rPr>
        <w:t>述</w:t>
      </w:r>
      <w:r w:rsidRPr="005C410E">
        <w:rPr>
          <w:rFonts w:hint="eastAsia"/>
          <w:spacing w:val="-180"/>
          <w:position w:val="22"/>
        </w:rPr>
        <w:t>。</w:t>
      </w:r>
      <w:r>
        <w:rPr>
          <w:rFonts w:hint="eastAsia"/>
        </w:rPr>
        <w:t>精</w:t>
      </w:r>
      <w:r w:rsidR="00D65038">
        <w:rPr>
          <w:rFonts w:hint="eastAsia"/>
        </w:rPr>
        <w:t>刊</w:t>
      </w:r>
      <w:r>
        <w:rPr>
          <w:rFonts w:hint="eastAsia"/>
        </w:rPr>
        <w:t>一</w:t>
      </w:r>
      <w:r w:rsidRPr="005C410E">
        <w:rPr>
          <w:rFonts w:hint="eastAsia"/>
          <w:spacing w:val="-180"/>
        </w:rPr>
        <w:t>冊</w:t>
      </w:r>
      <w:r w:rsidRPr="005C410E">
        <w:rPr>
          <w:rFonts w:hint="eastAsia"/>
          <w:spacing w:val="-180"/>
          <w:position w:val="22"/>
        </w:rPr>
        <w:t>。</w:t>
      </w:r>
      <w:r>
        <w:rPr>
          <w:rFonts w:hint="eastAsia"/>
        </w:rPr>
        <w:t>前附傳經創院各弟子之</w:t>
      </w:r>
      <w:r w:rsidRPr="005C410E">
        <w:rPr>
          <w:rFonts w:hint="eastAsia"/>
          <w:spacing w:val="-180"/>
        </w:rPr>
        <w:t>像</w:t>
      </w:r>
      <w:r w:rsidRPr="005C410E">
        <w:rPr>
          <w:rFonts w:hint="eastAsia"/>
          <w:spacing w:val="-180"/>
          <w:position w:val="22"/>
        </w:rPr>
        <w:t>。</w:t>
      </w:r>
      <w:r>
        <w:rPr>
          <w:rFonts w:hint="eastAsia"/>
        </w:rPr>
        <w:t>於落成大會分贈各院代表以作紀</w:t>
      </w:r>
      <w:r w:rsidRPr="005C410E">
        <w:rPr>
          <w:rFonts w:hint="eastAsia"/>
          <w:spacing w:val="-180"/>
        </w:rPr>
        <w:t>念</w:t>
      </w:r>
      <w:r w:rsidRPr="005C410E">
        <w:rPr>
          <w:rFonts w:hint="eastAsia"/>
          <w:spacing w:val="-180"/>
          <w:position w:val="22"/>
        </w:rPr>
        <w:t>。</w:t>
      </w:r>
      <w:r>
        <w:rPr>
          <w:rFonts w:hint="eastAsia"/>
        </w:rPr>
        <w:t>切切記</w:t>
      </w:r>
      <w:r w:rsidRPr="005C410E">
        <w:rPr>
          <w:rFonts w:hint="eastAsia"/>
          <w:spacing w:val="-180"/>
        </w:rPr>
        <w:t>遵</w:t>
      </w:r>
      <w:r w:rsidRPr="005C410E">
        <w:rPr>
          <w:rFonts w:hint="eastAsia"/>
          <w:spacing w:val="-180"/>
          <w:position w:val="22"/>
        </w:rPr>
        <w:t>。</w:t>
      </w:r>
    </w:p>
    <w:p w:rsidR="00BB1D43" w:rsidRDefault="00BB1D43" w:rsidP="004535BC">
      <w:pPr>
        <w:pStyle w:val="a9"/>
      </w:pPr>
      <w:r>
        <w:rPr>
          <w:rFonts w:hint="eastAsia"/>
        </w:rPr>
        <w:t>即派福</w:t>
      </w:r>
      <w:r w:rsidRPr="005C410E">
        <w:rPr>
          <w:rFonts w:hint="eastAsia"/>
          <w:spacing w:val="-180"/>
        </w:rPr>
        <w:t>緣</w:t>
      </w:r>
      <w:r w:rsidR="00EE1185">
        <w:rPr>
          <w:rFonts w:hint="eastAsia"/>
          <w:spacing w:val="-180"/>
          <w:position w:val="22"/>
        </w:rPr>
        <w:t>、</w:t>
      </w:r>
      <w:r>
        <w:rPr>
          <w:rFonts w:hint="eastAsia"/>
        </w:rPr>
        <w:t>智</w:t>
      </w:r>
      <w:r w:rsidRPr="005C410E">
        <w:rPr>
          <w:rFonts w:hint="eastAsia"/>
          <w:spacing w:val="-180"/>
        </w:rPr>
        <w:t>真</w:t>
      </w:r>
      <w:r w:rsidR="00EE1185">
        <w:rPr>
          <w:rFonts w:hint="eastAsia"/>
          <w:spacing w:val="-180"/>
          <w:position w:val="22"/>
        </w:rPr>
        <w:t>、</w:t>
      </w:r>
      <w:r>
        <w:rPr>
          <w:rFonts w:hint="eastAsia"/>
        </w:rPr>
        <w:t>嬰</w:t>
      </w:r>
      <w:r w:rsidRPr="00EE1185">
        <w:rPr>
          <w:rFonts w:hint="eastAsia"/>
          <w:spacing w:val="-180"/>
        </w:rPr>
        <w:t>芝</w:t>
      </w:r>
      <w:r w:rsidR="00EE1185">
        <w:rPr>
          <w:rFonts w:hint="eastAsia"/>
          <w:spacing w:val="-180"/>
          <w:position w:val="22"/>
        </w:rPr>
        <w:t>、</w:t>
      </w:r>
      <w:r w:rsidRPr="005C410E">
        <w:rPr>
          <w:rFonts w:hint="eastAsia"/>
          <w:spacing w:val="-180"/>
        </w:rPr>
        <w:t>等</w:t>
      </w:r>
      <w:r w:rsidRPr="005C410E">
        <w:rPr>
          <w:rFonts w:hint="eastAsia"/>
          <w:spacing w:val="-180"/>
          <w:position w:val="22"/>
        </w:rPr>
        <w:t>。</w:t>
      </w:r>
      <w:r>
        <w:rPr>
          <w:rFonts w:hint="eastAsia"/>
        </w:rPr>
        <w:t>主其</w:t>
      </w:r>
      <w:r w:rsidRPr="005C410E">
        <w:rPr>
          <w:rFonts w:hint="eastAsia"/>
          <w:spacing w:val="-180"/>
        </w:rPr>
        <w:t>事</w:t>
      </w:r>
      <w:r w:rsidRPr="005C410E">
        <w:rPr>
          <w:rFonts w:hint="eastAsia"/>
          <w:spacing w:val="-180"/>
          <w:position w:val="22"/>
        </w:rPr>
        <w:t>。</w:t>
      </w:r>
      <w:r>
        <w:rPr>
          <w:rFonts w:hint="eastAsia"/>
        </w:rPr>
        <w:t>速速為</w:t>
      </w:r>
      <w:r w:rsidRPr="005C410E">
        <w:rPr>
          <w:rFonts w:hint="eastAsia"/>
          <w:spacing w:val="-180"/>
        </w:rPr>
        <w:t>要</w:t>
      </w:r>
      <w:r w:rsidRPr="005C410E">
        <w:rPr>
          <w:rFonts w:hint="eastAsia"/>
          <w:spacing w:val="-180"/>
          <w:position w:val="22"/>
        </w:rPr>
        <w:t>。</w:t>
      </w:r>
    </w:p>
    <w:p w:rsidR="00BB1D43" w:rsidRDefault="00BB1D43" w:rsidP="004535BC">
      <w:pPr>
        <w:pStyle w:val="ab"/>
      </w:pPr>
      <w:r>
        <w:rPr>
          <w:rFonts w:hint="eastAsia"/>
        </w:rPr>
        <w:t>八月二十三日濟統</w:t>
      </w:r>
      <w:r w:rsidR="00047871" w:rsidRPr="00047871">
        <w:rPr>
          <w:rFonts w:ascii="MS Gothic" w:eastAsiaTheme="minorEastAsia" w:hAnsi="MS Gothic" w:cs="MS Gothic"/>
          <w:position w:val="18"/>
        </w:rPr>
        <w:t> </w:t>
      </w:r>
    </w:p>
    <w:p w:rsidR="00BB1D43" w:rsidRDefault="00BB1D43" w:rsidP="004535BC">
      <w:pPr>
        <w:pStyle w:val="a9"/>
      </w:pPr>
      <w:r>
        <w:rPr>
          <w:rFonts w:hint="eastAsia"/>
        </w:rPr>
        <w:t>慧聖訓</w:t>
      </w:r>
      <w:r w:rsidR="00047871" w:rsidRPr="00047871">
        <w:rPr>
          <w:rFonts w:ascii="MS Gothic" w:eastAsiaTheme="minorEastAsia" w:hAnsi="MS Gothic" w:cs="MS Gothic"/>
          <w:position w:val="18"/>
        </w:rPr>
        <w:t> </w:t>
      </w:r>
    </w:p>
    <w:p w:rsidR="00BB1D43" w:rsidRDefault="00BB1D43" w:rsidP="004535BC">
      <w:pPr>
        <w:pStyle w:val="a9"/>
      </w:pPr>
      <w:r>
        <w:rPr>
          <w:rFonts w:hint="eastAsia"/>
        </w:rPr>
        <w:t>福掌道</w:t>
      </w:r>
      <w:r w:rsidRPr="005C410E">
        <w:rPr>
          <w:rFonts w:hint="eastAsia"/>
          <w:spacing w:val="-180"/>
        </w:rPr>
        <w:t>緣</w:t>
      </w:r>
      <w:r w:rsidRPr="005C410E">
        <w:rPr>
          <w:rFonts w:hint="eastAsia"/>
          <w:spacing w:val="-180"/>
          <w:position w:val="22"/>
        </w:rPr>
        <w:t>。</w:t>
      </w:r>
      <w:r>
        <w:rPr>
          <w:rFonts w:hint="eastAsia"/>
        </w:rPr>
        <w:t>至今愈</w:t>
      </w:r>
      <w:r w:rsidRPr="005C410E">
        <w:rPr>
          <w:rFonts w:hint="eastAsia"/>
          <w:spacing w:val="-180"/>
        </w:rPr>
        <w:t>妙</w:t>
      </w:r>
      <w:r w:rsidRPr="005C410E">
        <w:rPr>
          <w:rFonts w:hint="eastAsia"/>
          <w:spacing w:val="-180"/>
          <w:position w:val="22"/>
        </w:rPr>
        <w:t>。</w:t>
      </w:r>
      <w:r>
        <w:rPr>
          <w:rFonts w:hint="eastAsia"/>
        </w:rPr>
        <w:t>智之來即汝之福</w:t>
      </w:r>
      <w:r w:rsidRPr="005C410E">
        <w:rPr>
          <w:rFonts w:hint="eastAsia"/>
          <w:spacing w:val="-180"/>
        </w:rPr>
        <w:t>也</w:t>
      </w:r>
      <w:r w:rsidRPr="005C410E">
        <w:rPr>
          <w:rFonts w:hint="eastAsia"/>
          <w:spacing w:val="-180"/>
          <w:position w:val="22"/>
        </w:rPr>
        <w:t>。</w:t>
      </w:r>
      <w:r>
        <w:rPr>
          <w:rFonts w:hint="eastAsia"/>
        </w:rPr>
        <w:t>汝之福乃道之緣</w:t>
      </w:r>
      <w:r w:rsidRPr="005C410E">
        <w:rPr>
          <w:rFonts w:hint="eastAsia"/>
          <w:spacing w:val="-180"/>
        </w:rPr>
        <w:t>也</w:t>
      </w:r>
      <w:r w:rsidRPr="005C410E">
        <w:rPr>
          <w:rFonts w:hint="eastAsia"/>
          <w:spacing w:val="-180"/>
          <w:position w:val="22"/>
        </w:rPr>
        <w:t>。</w:t>
      </w:r>
      <w:r>
        <w:rPr>
          <w:rFonts w:hint="eastAsia"/>
        </w:rPr>
        <w:t>此次</w:t>
      </w:r>
    </w:p>
    <w:p w:rsidR="00BB1D43" w:rsidRDefault="00BB1D43" w:rsidP="004535BC">
      <w:pPr>
        <w:pStyle w:val="a9"/>
      </w:pPr>
      <w:r>
        <w:rPr>
          <w:rFonts w:hint="eastAsia"/>
        </w:rPr>
        <w:t>師命汝與</w:t>
      </w:r>
      <w:r w:rsidRPr="006D1B3F">
        <w:rPr>
          <w:rFonts w:hint="eastAsia"/>
          <w:spacing w:val="-180"/>
        </w:rPr>
        <w:t>真</w:t>
      </w:r>
      <w:r w:rsidR="006D1B3F">
        <w:rPr>
          <w:rFonts w:hint="eastAsia"/>
          <w:spacing w:val="-180"/>
          <w:position w:val="22"/>
        </w:rPr>
        <w:t>、</w:t>
      </w:r>
      <w:r w:rsidRPr="006D1B3F">
        <w:rPr>
          <w:rFonts w:hint="eastAsia"/>
          <w:spacing w:val="-180"/>
        </w:rPr>
        <w:t>芝</w:t>
      </w:r>
      <w:r w:rsidR="006D1B3F">
        <w:rPr>
          <w:rFonts w:hint="eastAsia"/>
          <w:spacing w:val="-180"/>
          <w:position w:val="22"/>
        </w:rPr>
        <w:t>、</w:t>
      </w:r>
      <w:r>
        <w:rPr>
          <w:rFonts w:hint="eastAsia"/>
        </w:rPr>
        <w:t>等主辦創道之</w:t>
      </w:r>
      <w:r w:rsidRPr="005C410E">
        <w:rPr>
          <w:rFonts w:hint="eastAsia"/>
          <w:spacing w:val="-180"/>
        </w:rPr>
        <w:t>史</w:t>
      </w:r>
      <w:r w:rsidRPr="005C410E">
        <w:rPr>
          <w:rFonts w:hint="eastAsia"/>
          <w:spacing w:val="-180"/>
          <w:position w:val="22"/>
        </w:rPr>
        <w:t>。</w:t>
      </w:r>
      <w:r>
        <w:rPr>
          <w:rFonts w:hint="eastAsia"/>
        </w:rPr>
        <w:t>略述大意</w:t>
      </w:r>
      <w:r w:rsidRPr="005C410E">
        <w:rPr>
          <w:rFonts w:hint="eastAsia"/>
          <w:spacing w:val="-180"/>
        </w:rPr>
        <w:t>者</w:t>
      </w:r>
      <w:r w:rsidRPr="005C410E">
        <w:rPr>
          <w:rFonts w:hint="eastAsia"/>
          <w:spacing w:val="-180"/>
          <w:position w:val="22"/>
        </w:rPr>
        <w:t>。</w:t>
      </w:r>
      <w:r>
        <w:rPr>
          <w:rFonts w:hint="eastAsia"/>
        </w:rPr>
        <w:t>乃前功後果之一照應</w:t>
      </w:r>
      <w:r w:rsidRPr="005C410E">
        <w:rPr>
          <w:rFonts w:hint="eastAsia"/>
          <w:spacing w:val="-180"/>
        </w:rPr>
        <w:t>也</w:t>
      </w:r>
      <w:r w:rsidRPr="005C410E">
        <w:rPr>
          <w:rFonts w:hint="eastAsia"/>
          <w:spacing w:val="-180"/>
          <w:position w:val="22"/>
        </w:rPr>
        <w:t>。</w:t>
      </w:r>
      <w:r>
        <w:rPr>
          <w:rFonts w:hint="eastAsia"/>
        </w:rPr>
        <w:t>須細加會</w:t>
      </w:r>
      <w:r w:rsidRPr="005C410E">
        <w:rPr>
          <w:rFonts w:hint="eastAsia"/>
          <w:spacing w:val="-180"/>
        </w:rPr>
        <w:t>悟</w:t>
      </w:r>
      <w:r w:rsidRPr="005C410E">
        <w:rPr>
          <w:rFonts w:hint="eastAsia"/>
          <w:spacing w:val="-180"/>
          <w:position w:val="22"/>
        </w:rPr>
        <w:t>。</w:t>
      </w:r>
      <w:r>
        <w:rPr>
          <w:rFonts w:hint="eastAsia"/>
        </w:rPr>
        <w:t>善為細</w:t>
      </w:r>
      <w:r w:rsidRPr="005C410E">
        <w:rPr>
          <w:rFonts w:hint="eastAsia"/>
          <w:spacing w:val="-180"/>
        </w:rPr>
        <w:t>述</w:t>
      </w:r>
      <w:r w:rsidRPr="005C410E">
        <w:rPr>
          <w:rFonts w:hint="eastAsia"/>
          <w:spacing w:val="-180"/>
          <w:position w:val="22"/>
        </w:rPr>
        <w:t>。</w:t>
      </w:r>
      <w:r>
        <w:rPr>
          <w:rFonts w:hint="eastAsia"/>
        </w:rPr>
        <w:t>以揭端末是</w:t>
      </w:r>
      <w:r w:rsidRPr="005C410E">
        <w:rPr>
          <w:rFonts w:hint="eastAsia"/>
          <w:spacing w:val="-180"/>
        </w:rPr>
        <w:t>要</w:t>
      </w:r>
      <w:r w:rsidRPr="005C410E">
        <w:rPr>
          <w:rFonts w:hint="eastAsia"/>
          <w:spacing w:val="-180"/>
          <w:position w:val="22"/>
        </w:rPr>
        <w:t>。</w:t>
      </w:r>
      <w:r>
        <w:rPr>
          <w:rFonts w:hint="eastAsia"/>
        </w:rPr>
        <w:t>切切記</w:t>
      </w:r>
      <w:r w:rsidRPr="005C410E">
        <w:rPr>
          <w:rFonts w:hint="eastAsia"/>
          <w:spacing w:val="-180"/>
        </w:rPr>
        <w:t>遵</w:t>
      </w:r>
      <w:r w:rsidRPr="005C410E">
        <w:rPr>
          <w:rFonts w:hint="eastAsia"/>
          <w:spacing w:val="-180"/>
          <w:position w:val="22"/>
        </w:rPr>
        <w:t>。</w:t>
      </w:r>
    </w:p>
    <w:p w:rsidR="00BB1D43" w:rsidRDefault="00BB1D43" w:rsidP="004535BC">
      <w:pPr>
        <w:pStyle w:val="a9"/>
      </w:pPr>
      <w:r>
        <w:rPr>
          <w:rFonts w:hint="eastAsia"/>
        </w:rPr>
        <w:t>師命特加圓靈九</w:t>
      </w:r>
      <w:r w:rsidRPr="005C410E">
        <w:rPr>
          <w:rFonts w:hint="eastAsia"/>
          <w:spacing w:val="-180"/>
        </w:rPr>
        <w:t>度</w:t>
      </w:r>
      <w:r w:rsidRPr="005C410E">
        <w:rPr>
          <w:rFonts w:hint="eastAsia"/>
          <w:spacing w:val="-180"/>
          <w:position w:val="22"/>
        </w:rPr>
        <w:t>。</w:t>
      </w:r>
      <w:r>
        <w:rPr>
          <w:rFonts w:hint="eastAsia"/>
        </w:rPr>
        <w:t>賜統寶九</w:t>
      </w:r>
      <w:r w:rsidRPr="005C410E">
        <w:rPr>
          <w:rFonts w:hint="eastAsia"/>
          <w:spacing w:val="-180"/>
        </w:rPr>
        <w:t>尊</w:t>
      </w:r>
      <w:r w:rsidRPr="005C410E">
        <w:rPr>
          <w:rFonts w:hint="eastAsia"/>
          <w:spacing w:val="-180"/>
          <w:position w:val="22"/>
        </w:rPr>
        <w:t>。</w:t>
      </w:r>
      <w:r>
        <w:rPr>
          <w:rFonts w:hint="eastAsia"/>
        </w:rPr>
        <w:t>分次化</w:t>
      </w:r>
      <w:r w:rsidRPr="005C410E">
        <w:rPr>
          <w:rFonts w:hint="eastAsia"/>
          <w:spacing w:val="-180"/>
        </w:rPr>
        <w:t>服</w:t>
      </w:r>
      <w:r w:rsidRPr="005C410E">
        <w:rPr>
          <w:rFonts w:hint="eastAsia"/>
          <w:spacing w:val="-180"/>
          <w:position w:val="22"/>
        </w:rPr>
        <w:t>。</w:t>
      </w:r>
      <w:r>
        <w:rPr>
          <w:rFonts w:hint="eastAsia"/>
        </w:rPr>
        <w:t>以凝靈</w:t>
      </w:r>
      <w:r w:rsidRPr="005C410E">
        <w:rPr>
          <w:rFonts w:hint="eastAsia"/>
          <w:spacing w:val="-180"/>
        </w:rPr>
        <w:t>充</w:t>
      </w:r>
      <w:r w:rsidRPr="005C410E">
        <w:rPr>
          <w:rFonts w:hint="eastAsia"/>
          <w:spacing w:val="-180"/>
          <w:position w:val="22"/>
        </w:rPr>
        <w:t>。</w:t>
      </w:r>
      <w:r>
        <w:rPr>
          <w:rFonts w:hint="eastAsia"/>
        </w:rPr>
        <w:t>知</w:t>
      </w:r>
      <w:r w:rsidRPr="005C410E">
        <w:rPr>
          <w:rFonts w:hint="eastAsia"/>
          <w:spacing w:val="-180"/>
        </w:rPr>
        <w:t>之</w:t>
      </w:r>
      <w:r w:rsidRPr="005C410E">
        <w:rPr>
          <w:rFonts w:hint="eastAsia"/>
          <w:spacing w:val="-180"/>
          <w:position w:val="22"/>
        </w:rPr>
        <w:t>。</w:t>
      </w:r>
    </w:p>
    <w:p w:rsidR="00BB1D43" w:rsidRDefault="00BB1D43" w:rsidP="004535BC">
      <w:pPr>
        <w:pStyle w:val="ab"/>
      </w:pPr>
      <w:r>
        <w:rPr>
          <w:rFonts w:hint="eastAsia"/>
        </w:rPr>
        <w:t>九月初一日</w:t>
      </w:r>
      <w:r w:rsidR="00047871" w:rsidRPr="00047871">
        <w:rPr>
          <w:rFonts w:ascii="MS Gothic" w:eastAsiaTheme="minorEastAsia" w:hAnsi="MS Gothic" w:cs="MS Gothic"/>
          <w:position w:val="18"/>
        </w:rPr>
        <w:t> </w:t>
      </w:r>
    </w:p>
    <w:p w:rsidR="00BB1D43" w:rsidRDefault="00BB1D43" w:rsidP="004535BC">
      <w:pPr>
        <w:pStyle w:val="a9"/>
      </w:pPr>
      <w:r>
        <w:rPr>
          <w:rFonts w:hint="eastAsia"/>
        </w:rPr>
        <w:lastRenderedPageBreak/>
        <w:t>老祖訓</w:t>
      </w:r>
      <w:r w:rsidR="00047871" w:rsidRPr="00047871">
        <w:rPr>
          <w:rFonts w:ascii="MS Gothic" w:eastAsiaTheme="minorEastAsia" w:hAnsi="MS Gothic" w:cs="MS Gothic"/>
          <w:position w:val="18"/>
        </w:rPr>
        <w:t> </w:t>
      </w:r>
      <w:r w:rsidR="006D1B3F" w:rsidRPr="006D1B3F">
        <w:rPr>
          <w:rFonts w:ascii="MS Gothic" w:eastAsia="MS Gothic" w:hAnsi="MS Gothic" w:cs="MS Gothic" w:hint="eastAsia"/>
          <w:spacing w:val="-180"/>
          <w:position w:val="22"/>
        </w:rPr>
        <w:t> </w:t>
      </w:r>
    </w:p>
    <w:p w:rsidR="00BB1D43" w:rsidRDefault="00BB1D43" w:rsidP="004535BC">
      <w:pPr>
        <w:pStyle w:val="a9"/>
      </w:pPr>
      <w:r>
        <w:rPr>
          <w:rFonts w:hint="eastAsia"/>
        </w:rPr>
        <w:t>福緣主辦創院傳經史</w:t>
      </w:r>
      <w:r w:rsidRPr="005C410E">
        <w:rPr>
          <w:rFonts w:hint="eastAsia"/>
          <w:spacing w:val="-180"/>
        </w:rPr>
        <w:t>略</w:t>
      </w:r>
      <w:r w:rsidRPr="005C410E">
        <w:rPr>
          <w:rFonts w:hint="eastAsia"/>
          <w:spacing w:val="-180"/>
          <w:position w:val="22"/>
        </w:rPr>
        <w:t>。</w:t>
      </w:r>
      <w:r>
        <w:rPr>
          <w:rFonts w:hint="eastAsia"/>
        </w:rPr>
        <w:t>須要從速以符訓</w:t>
      </w:r>
      <w:r w:rsidRPr="005C410E">
        <w:rPr>
          <w:rFonts w:hint="eastAsia"/>
          <w:spacing w:val="-180"/>
        </w:rPr>
        <w:t>意</w:t>
      </w:r>
      <w:r w:rsidRPr="005C410E">
        <w:rPr>
          <w:rFonts w:hint="eastAsia"/>
          <w:spacing w:val="-180"/>
          <w:position w:val="22"/>
        </w:rPr>
        <w:t>。</w:t>
      </w:r>
      <w:r>
        <w:rPr>
          <w:rFonts w:hint="eastAsia"/>
        </w:rPr>
        <w:t>切切記</w:t>
      </w:r>
      <w:r w:rsidRPr="005C410E">
        <w:rPr>
          <w:rFonts w:hint="eastAsia"/>
          <w:spacing w:val="-180"/>
        </w:rPr>
        <w:t>遵</w:t>
      </w:r>
      <w:r w:rsidRPr="005C410E">
        <w:rPr>
          <w:rFonts w:hint="eastAsia"/>
          <w:spacing w:val="-180"/>
          <w:position w:val="22"/>
        </w:rPr>
        <w:t>。</w:t>
      </w:r>
    </w:p>
    <w:p w:rsidR="00BB1D43" w:rsidRDefault="00BB1D43" w:rsidP="004535BC">
      <w:pPr>
        <w:pStyle w:val="ab"/>
      </w:pPr>
      <w:r w:rsidRPr="00C5774A">
        <w:rPr>
          <w:rFonts w:hint="eastAsia"/>
        </w:rPr>
        <w:t>甲申三月初八日社統</w:t>
      </w:r>
      <w:r w:rsidRPr="00C5774A">
        <w:rPr>
          <w:rFonts w:hint="eastAsia"/>
          <w:spacing w:val="22"/>
          <w:position w:val="2"/>
          <w:sz w:val="44"/>
          <w:eastAsianLayout w:id="1718839040" w:combine="1"/>
        </w:rPr>
        <w:t>創院傳經史略自奉訓之日起八月初福緣始由里回濟着手後四閱月方脫稿付印以紙張既貴且不易購置竟至停印待紙至今方得呈判</w:t>
      </w:r>
      <w:r w:rsidR="00C5774A" w:rsidRPr="00C5774A">
        <w:rPr>
          <w:rFonts w:hint="eastAsia"/>
          <w:spacing w:val="22"/>
          <w:position w:val="2"/>
          <w:sz w:val="46"/>
          <w:szCs w:val="46"/>
          <w:eastAsianLayout w:id="1718839040" w:combine="1"/>
        </w:rPr>
        <w:t xml:space="preserve">　　　　　　</w:t>
      </w:r>
      <w:r w:rsidR="00047871" w:rsidRPr="00047871">
        <w:rPr>
          <w:rFonts w:ascii="MS Gothic" w:eastAsiaTheme="minorEastAsia" w:hAnsi="MS Gothic" w:cs="MS Gothic"/>
          <w:position w:val="18"/>
        </w:rPr>
        <w:t> </w:t>
      </w:r>
    </w:p>
    <w:p w:rsidR="00BB1D43" w:rsidRDefault="00BB1D43" w:rsidP="004535BC">
      <w:pPr>
        <w:pStyle w:val="a9"/>
      </w:pPr>
      <w:r>
        <w:rPr>
          <w:rFonts w:hint="eastAsia"/>
        </w:rPr>
        <w:t>康聖訓</w:t>
      </w:r>
      <w:r w:rsidR="00047871" w:rsidRPr="00047871">
        <w:rPr>
          <w:rFonts w:ascii="MS Gothic" w:eastAsiaTheme="minorEastAsia" w:hAnsi="MS Gothic" w:cs="MS Gothic"/>
          <w:position w:val="18"/>
        </w:rPr>
        <w:t> </w:t>
      </w:r>
    </w:p>
    <w:p w:rsidR="00BB1D43" w:rsidRDefault="00BB1D43" w:rsidP="004535BC">
      <w:pPr>
        <w:pStyle w:val="a9"/>
      </w:pPr>
      <w:r w:rsidRPr="00070175">
        <w:rPr>
          <w:rFonts w:hint="eastAsia"/>
        </w:rPr>
        <w:t>九</w:t>
      </w:r>
      <w:r w:rsidRPr="00181141">
        <w:rPr>
          <w:rFonts w:hint="eastAsia"/>
          <w:spacing w:val="60"/>
        </w:rPr>
        <w:t>目</w:t>
      </w:r>
      <w:r w:rsidRPr="00181141">
        <w:rPr>
          <w:rFonts w:hint="eastAsia"/>
          <w:sz w:val="24"/>
          <w:szCs w:val="24"/>
        </w:rPr>
        <w:t>弟子福緣等遵　訓編印傳經史略現已告成謹將全書呈正伏乞　判示</w:t>
      </w:r>
      <w:r w:rsidR="00181141" w:rsidRPr="00047871">
        <w:rPr>
          <w:rFonts w:ascii="MS Gothic" w:eastAsiaTheme="minorEastAsia" w:hAnsi="MS Gothic" w:cs="MS Gothic"/>
          <w:position w:val="18"/>
        </w:rPr>
        <w:t> </w:t>
      </w:r>
    </w:p>
    <w:p w:rsidR="00BB1D43" w:rsidRDefault="00BB1D43" w:rsidP="004535BC">
      <w:pPr>
        <w:pStyle w:val="a9"/>
      </w:pPr>
      <w:r>
        <w:rPr>
          <w:rFonts w:hint="eastAsia"/>
        </w:rPr>
        <w:t>傳經史</w:t>
      </w:r>
      <w:r w:rsidRPr="005C410E">
        <w:rPr>
          <w:rFonts w:hint="eastAsia"/>
          <w:spacing w:val="-180"/>
        </w:rPr>
        <w:t>略</w:t>
      </w:r>
      <w:r w:rsidRPr="005C410E">
        <w:rPr>
          <w:rFonts w:hint="eastAsia"/>
          <w:spacing w:val="-180"/>
          <w:position w:val="22"/>
        </w:rPr>
        <w:t>。</w:t>
      </w:r>
      <w:r>
        <w:rPr>
          <w:rFonts w:hint="eastAsia"/>
        </w:rPr>
        <w:t>今乃慶</w:t>
      </w:r>
      <w:r w:rsidRPr="005C410E">
        <w:rPr>
          <w:rFonts w:hint="eastAsia"/>
          <w:spacing w:val="-180"/>
        </w:rPr>
        <w:t>成</w:t>
      </w:r>
      <w:r w:rsidRPr="005C410E">
        <w:rPr>
          <w:rFonts w:hint="eastAsia"/>
          <w:spacing w:val="-180"/>
          <w:position w:val="22"/>
        </w:rPr>
        <w:t>。</w:t>
      </w:r>
      <w:r>
        <w:rPr>
          <w:rFonts w:hint="eastAsia"/>
        </w:rPr>
        <w:t>福緣與悟坦嬰芝之功不淺</w:t>
      </w:r>
      <w:r w:rsidRPr="005C410E">
        <w:rPr>
          <w:rFonts w:hint="eastAsia"/>
          <w:spacing w:val="-180"/>
        </w:rPr>
        <w:t>已</w:t>
      </w:r>
      <w:r w:rsidRPr="005C410E">
        <w:rPr>
          <w:rFonts w:hint="eastAsia"/>
          <w:spacing w:val="-180"/>
          <w:position w:val="22"/>
        </w:rPr>
        <w:t>。</w:t>
      </w:r>
    </w:p>
    <w:p w:rsidR="00BB1D43" w:rsidRDefault="00BB1D43" w:rsidP="004535BC">
      <w:pPr>
        <w:pStyle w:val="a9"/>
      </w:pPr>
      <w:r>
        <w:rPr>
          <w:rFonts w:hint="eastAsia"/>
        </w:rPr>
        <w:t>師命即加付印分</w:t>
      </w:r>
      <w:r w:rsidRPr="005C410E">
        <w:rPr>
          <w:rFonts w:hint="eastAsia"/>
          <w:spacing w:val="-180"/>
        </w:rPr>
        <w:t>佈</w:t>
      </w:r>
      <w:r w:rsidRPr="005C410E">
        <w:rPr>
          <w:rFonts w:hint="eastAsia"/>
          <w:spacing w:val="-180"/>
          <w:position w:val="22"/>
        </w:rPr>
        <w:t>。</w:t>
      </w:r>
      <w:r>
        <w:rPr>
          <w:rFonts w:hint="eastAsia"/>
        </w:rPr>
        <w:t>以資參</w:t>
      </w:r>
      <w:r w:rsidRPr="005C410E">
        <w:rPr>
          <w:rFonts w:hint="eastAsia"/>
          <w:spacing w:val="-180"/>
        </w:rPr>
        <w:t>閱</w:t>
      </w:r>
      <w:r w:rsidRPr="005C410E">
        <w:rPr>
          <w:rFonts w:hint="eastAsia"/>
          <w:spacing w:val="-180"/>
          <w:position w:val="22"/>
        </w:rPr>
        <w:t>。</w:t>
      </w:r>
      <w:r>
        <w:rPr>
          <w:rFonts w:hint="eastAsia"/>
        </w:rPr>
        <w:t>而啟木本水源之</w:t>
      </w:r>
      <w:r w:rsidRPr="005C410E">
        <w:rPr>
          <w:rFonts w:hint="eastAsia"/>
          <w:spacing w:val="-180"/>
        </w:rPr>
        <w:t>思</w:t>
      </w:r>
      <w:r w:rsidRPr="005C410E">
        <w:rPr>
          <w:rFonts w:hint="eastAsia"/>
          <w:spacing w:val="-180"/>
          <w:position w:val="22"/>
        </w:rPr>
        <w:t>。</w:t>
      </w:r>
      <w:r>
        <w:rPr>
          <w:rFonts w:hint="eastAsia"/>
        </w:rPr>
        <w:t>總社集研</w:t>
      </w:r>
      <w:r w:rsidRPr="005C410E">
        <w:rPr>
          <w:rFonts w:hint="eastAsia"/>
          <w:spacing w:val="-180"/>
        </w:rPr>
        <w:t>時</w:t>
      </w:r>
      <w:r w:rsidRPr="005C410E">
        <w:rPr>
          <w:rFonts w:hint="eastAsia"/>
          <w:spacing w:val="-180"/>
          <w:position w:val="22"/>
        </w:rPr>
        <w:t>。</w:t>
      </w:r>
      <w:r>
        <w:rPr>
          <w:rFonts w:hint="eastAsia"/>
        </w:rPr>
        <w:t>即派福緣主</w:t>
      </w:r>
      <w:r w:rsidRPr="005C410E">
        <w:rPr>
          <w:rFonts w:hint="eastAsia"/>
          <w:spacing w:val="-180"/>
        </w:rPr>
        <w:t>演</w:t>
      </w:r>
      <w:r w:rsidRPr="005C410E">
        <w:rPr>
          <w:rFonts w:hint="eastAsia"/>
          <w:spacing w:val="-180"/>
          <w:position w:val="22"/>
        </w:rPr>
        <w:t>。</w:t>
      </w:r>
      <w:r>
        <w:rPr>
          <w:rFonts w:hint="eastAsia"/>
        </w:rPr>
        <w:t>知</w:t>
      </w:r>
      <w:r w:rsidRPr="005C410E">
        <w:rPr>
          <w:rFonts w:hint="eastAsia"/>
          <w:spacing w:val="-180"/>
        </w:rPr>
        <w:t>之</w:t>
      </w:r>
      <w:r w:rsidRPr="005C410E">
        <w:rPr>
          <w:rFonts w:hint="eastAsia"/>
          <w:spacing w:val="-180"/>
          <w:position w:val="22"/>
        </w:rPr>
        <w:t>。</w:t>
      </w:r>
    </w:p>
    <w:p w:rsidR="00BB1D43" w:rsidRDefault="00BB1D43" w:rsidP="004535BC">
      <w:pPr>
        <w:pStyle w:val="a9"/>
      </w:pPr>
      <w:r>
        <w:rPr>
          <w:rFonts w:hint="eastAsia"/>
        </w:rPr>
        <w:t>哈</w:t>
      </w:r>
      <w:r w:rsidRPr="005C410E">
        <w:rPr>
          <w:rFonts w:hint="eastAsia"/>
          <w:spacing w:val="-180"/>
        </w:rPr>
        <w:t>哈</w:t>
      </w:r>
      <w:r w:rsidR="006D1B3F">
        <w:rPr>
          <w:rFonts w:hint="eastAsia"/>
          <w:spacing w:val="-180"/>
          <w:position w:val="22"/>
        </w:rPr>
        <w:t>、</w:t>
      </w:r>
      <w:r>
        <w:rPr>
          <w:rFonts w:hint="eastAsia"/>
        </w:rPr>
        <w:t>此冊既</w:t>
      </w:r>
      <w:r w:rsidRPr="005C410E">
        <w:rPr>
          <w:rFonts w:hint="eastAsia"/>
          <w:spacing w:val="-180"/>
        </w:rPr>
        <w:t>成</w:t>
      </w:r>
      <w:r w:rsidRPr="005C410E">
        <w:rPr>
          <w:rFonts w:hint="eastAsia"/>
          <w:spacing w:val="-180"/>
          <w:position w:val="22"/>
        </w:rPr>
        <w:t>。</w:t>
      </w:r>
      <w:r>
        <w:rPr>
          <w:rFonts w:hint="eastAsia"/>
        </w:rPr>
        <w:t>心力已瘁</w:t>
      </w:r>
      <w:r w:rsidRPr="005C410E">
        <w:rPr>
          <w:rFonts w:hint="eastAsia"/>
          <w:spacing w:val="-180"/>
        </w:rPr>
        <w:t>已</w:t>
      </w:r>
      <w:r w:rsidRPr="005C410E">
        <w:rPr>
          <w:rFonts w:hint="eastAsia"/>
          <w:spacing w:val="-180"/>
          <w:position w:val="22"/>
        </w:rPr>
        <w:t>。</w:t>
      </w:r>
      <w:r>
        <w:rPr>
          <w:rFonts w:hint="eastAsia"/>
        </w:rPr>
        <w:t>特命緣掌坦掌嬰監均加清靈六</w:t>
      </w:r>
      <w:r w:rsidRPr="005C410E">
        <w:rPr>
          <w:rFonts w:hint="eastAsia"/>
          <w:spacing w:val="-180"/>
        </w:rPr>
        <w:t>度</w:t>
      </w:r>
      <w:r w:rsidRPr="005C410E">
        <w:rPr>
          <w:rFonts w:hint="eastAsia"/>
          <w:spacing w:val="-180"/>
          <w:position w:val="22"/>
        </w:rPr>
        <w:t>。</w:t>
      </w:r>
      <w:r>
        <w:rPr>
          <w:rFonts w:hint="eastAsia"/>
        </w:rPr>
        <w:t>記大功一</w:t>
      </w:r>
      <w:r w:rsidRPr="005C410E">
        <w:rPr>
          <w:rFonts w:hint="eastAsia"/>
          <w:spacing w:val="-180"/>
        </w:rPr>
        <w:t>次</w:t>
      </w:r>
      <w:r w:rsidRPr="005C410E">
        <w:rPr>
          <w:rFonts w:hint="eastAsia"/>
          <w:spacing w:val="-180"/>
          <w:position w:val="22"/>
        </w:rPr>
        <w:t>。</w:t>
      </w:r>
      <w:r>
        <w:rPr>
          <w:rFonts w:hint="eastAsia"/>
        </w:rPr>
        <w:t>而智真亦極有</w:t>
      </w:r>
      <w:r w:rsidRPr="005C410E">
        <w:rPr>
          <w:rFonts w:hint="eastAsia"/>
          <w:spacing w:val="-180"/>
        </w:rPr>
        <w:t>心</w:t>
      </w:r>
      <w:r w:rsidRPr="005C410E">
        <w:rPr>
          <w:rFonts w:hint="eastAsia"/>
          <w:spacing w:val="-180"/>
          <w:position w:val="22"/>
        </w:rPr>
        <w:t>。</w:t>
      </w:r>
      <w:r>
        <w:rPr>
          <w:rFonts w:hint="eastAsia"/>
        </w:rPr>
        <w:t>所以竟獲此果</w:t>
      </w:r>
      <w:r w:rsidRPr="005C410E">
        <w:rPr>
          <w:rFonts w:hint="eastAsia"/>
          <w:spacing w:val="-180"/>
        </w:rPr>
        <w:t>也</w:t>
      </w:r>
      <w:r w:rsidRPr="005C410E">
        <w:rPr>
          <w:rFonts w:hint="eastAsia"/>
          <w:spacing w:val="-180"/>
          <w:position w:val="22"/>
        </w:rPr>
        <w:t>。</w:t>
      </w:r>
      <w:r>
        <w:rPr>
          <w:rFonts w:hint="eastAsia"/>
        </w:rPr>
        <w:t>記功加靈均</w:t>
      </w:r>
      <w:r w:rsidRPr="005C410E">
        <w:rPr>
          <w:rFonts w:hint="eastAsia"/>
          <w:spacing w:val="-180"/>
        </w:rPr>
        <w:t>等</w:t>
      </w:r>
      <w:r w:rsidRPr="005C410E">
        <w:rPr>
          <w:rFonts w:hint="eastAsia"/>
          <w:spacing w:val="-180"/>
          <w:position w:val="22"/>
        </w:rPr>
        <w:t>。</w:t>
      </w:r>
      <w:r>
        <w:rPr>
          <w:rFonts w:hint="eastAsia"/>
        </w:rPr>
        <w:t>各各知</w:t>
      </w:r>
      <w:r w:rsidRPr="005C410E">
        <w:rPr>
          <w:rFonts w:hint="eastAsia"/>
          <w:spacing w:val="-180"/>
        </w:rPr>
        <w:t>之</w:t>
      </w:r>
      <w:r w:rsidRPr="005C410E">
        <w:rPr>
          <w:rFonts w:hint="eastAsia"/>
          <w:spacing w:val="-180"/>
          <w:position w:val="22"/>
        </w:rPr>
        <w:t>。</w:t>
      </w:r>
    </w:p>
    <w:p w:rsidR="006D1B3F" w:rsidRDefault="006D1B3F">
      <w:pPr>
        <w:rPr>
          <w:rFonts w:ascii="標楷體" w:eastAsia="標楷體" w:hAnsi="標楷體" w:cs="Times New Roman"/>
          <w:bCs/>
          <w:kern w:val="52"/>
          <w:sz w:val="36"/>
          <w:szCs w:val="44"/>
        </w:rPr>
      </w:pPr>
      <w:r>
        <w:br w:type="page"/>
      </w:r>
    </w:p>
    <w:p w:rsidR="00BB1D43" w:rsidRDefault="00BB1D43" w:rsidP="00040B98">
      <w:pPr>
        <w:pStyle w:val="ac"/>
      </w:pPr>
      <w:r>
        <w:rPr>
          <w:rFonts w:hint="eastAsia"/>
        </w:rPr>
        <w:lastRenderedPageBreak/>
        <w:t>創院傳經史略</w:t>
      </w:r>
    </w:p>
    <w:p w:rsidR="00BB1D43" w:rsidRDefault="00BB1D43" w:rsidP="004535BC">
      <w:pPr>
        <w:pStyle w:val="ab"/>
      </w:pPr>
      <w:r>
        <w:rPr>
          <w:rFonts w:hint="eastAsia"/>
        </w:rPr>
        <w:t>母壇紀實</w:t>
      </w:r>
      <w:r w:rsidRPr="00040B98">
        <w:rPr>
          <w:rFonts w:hint="eastAsia"/>
          <w:sz w:val="28"/>
        </w:rPr>
        <w:t>附濱壇略序</w:t>
      </w:r>
      <w:r w:rsidR="00047871" w:rsidRPr="00047871">
        <w:rPr>
          <w:rFonts w:ascii="MS Gothic" w:eastAsiaTheme="minorEastAsia" w:hAnsi="MS Gothic" w:cs="MS Gothic"/>
          <w:position w:val="18"/>
        </w:rPr>
        <w:t> </w:t>
      </w:r>
    </w:p>
    <w:p w:rsidR="00BB1D43" w:rsidRDefault="00BB1D43" w:rsidP="004535BC">
      <w:pPr>
        <w:pStyle w:val="a9"/>
      </w:pPr>
      <w:r>
        <w:rPr>
          <w:rFonts w:hint="eastAsia"/>
        </w:rPr>
        <w:t>中華民國八年己未秋九月望日母壇問道之始</w:t>
      </w:r>
      <w:r w:rsidR="0063636B" w:rsidRPr="00047871">
        <w:rPr>
          <w:rFonts w:ascii="MS Gothic" w:eastAsiaTheme="minorEastAsia" w:hAnsi="MS Gothic" w:cs="MS Gothic"/>
          <w:position w:val="18"/>
        </w:rPr>
        <w:t> </w:t>
      </w:r>
    </w:p>
    <w:p w:rsidR="00BB1D43" w:rsidRDefault="00BB1D43" w:rsidP="004535BC">
      <w:pPr>
        <w:pStyle w:val="ab"/>
      </w:pPr>
      <w:r>
        <w:rPr>
          <w:rFonts w:hint="eastAsia"/>
        </w:rPr>
        <w:t>母壇者乃</w:t>
      </w:r>
      <w:r w:rsidR="00047871" w:rsidRPr="00047871">
        <w:rPr>
          <w:rFonts w:ascii="MS Gothic" w:eastAsiaTheme="minorEastAsia" w:hAnsi="MS Gothic" w:cs="MS Gothic"/>
          <w:position w:val="18"/>
        </w:rPr>
        <w:t> </w:t>
      </w:r>
    </w:p>
    <w:p w:rsidR="00BB1D43" w:rsidRDefault="00BB1D43" w:rsidP="004535BC">
      <w:pPr>
        <w:pStyle w:val="ad"/>
      </w:pPr>
      <w:r>
        <w:rPr>
          <w:rFonts w:hint="eastAsia"/>
        </w:rPr>
        <w:t>至聖先天老祖降塵第一</w:t>
      </w:r>
      <w:r w:rsidRPr="005C410E">
        <w:rPr>
          <w:rFonts w:hint="eastAsia"/>
          <w:spacing w:val="-180"/>
        </w:rPr>
        <w:t>次</w:t>
      </w:r>
      <w:r w:rsidR="00844D74">
        <w:rPr>
          <w:rFonts w:hint="eastAsia"/>
          <w:spacing w:val="-180"/>
          <w:position w:val="22"/>
        </w:rPr>
        <w:t>、</w:t>
      </w:r>
      <w:r>
        <w:rPr>
          <w:rFonts w:hint="eastAsia"/>
        </w:rPr>
        <w:t>傳授太乙北極真經之經壇</w:t>
      </w:r>
      <w:r w:rsidRPr="005C410E">
        <w:rPr>
          <w:rFonts w:hint="eastAsia"/>
          <w:spacing w:val="-180"/>
        </w:rPr>
        <w:t>也</w:t>
      </w:r>
      <w:r w:rsidR="00844D74">
        <w:rPr>
          <w:rFonts w:hint="eastAsia"/>
          <w:spacing w:val="-180"/>
          <w:position w:val="22"/>
        </w:rPr>
        <w:t>、</w:t>
      </w:r>
      <w:r>
        <w:rPr>
          <w:rFonts w:hint="eastAsia"/>
        </w:rPr>
        <w:t>母壇之</w:t>
      </w:r>
      <w:r w:rsidRPr="005C410E">
        <w:rPr>
          <w:rFonts w:hint="eastAsia"/>
          <w:spacing w:val="-180"/>
        </w:rPr>
        <w:t>興</w:t>
      </w:r>
      <w:r w:rsidR="00844D74">
        <w:rPr>
          <w:rFonts w:hint="eastAsia"/>
          <w:spacing w:val="-180"/>
          <w:position w:val="22"/>
        </w:rPr>
        <w:t>、</w:t>
      </w:r>
      <w:r>
        <w:rPr>
          <w:rFonts w:hint="eastAsia"/>
        </w:rPr>
        <w:t>策源於濱</w:t>
      </w:r>
      <w:r w:rsidRPr="005C410E">
        <w:rPr>
          <w:rFonts w:hint="eastAsia"/>
          <w:spacing w:val="-180"/>
        </w:rPr>
        <w:t>縣</w:t>
      </w:r>
      <w:r w:rsidR="00844D74">
        <w:rPr>
          <w:rFonts w:hint="eastAsia"/>
          <w:spacing w:val="-180"/>
          <w:position w:val="22"/>
        </w:rPr>
        <w:t>、</w:t>
      </w:r>
      <w:r>
        <w:rPr>
          <w:rFonts w:hint="eastAsia"/>
        </w:rPr>
        <w:t>丁巳秋八</w:t>
      </w:r>
      <w:r w:rsidRPr="005C410E">
        <w:rPr>
          <w:rFonts w:hint="eastAsia"/>
          <w:spacing w:val="-180"/>
        </w:rPr>
        <w:t>月</w:t>
      </w:r>
      <w:r w:rsidR="00040B98">
        <w:rPr>
          <w:rFonts w:hint="eastAsia"/>
          <w:spacing w:val="-180"/>
          <w:position w:val="22"/>
        </w:rPr>
        <w:t>、</w:t>
      </w:r>
      <w:r>
        <w:rPr>
          <w:rFonts w:hint="eastAsia"/>
        </w:rPr>
        <w:t>福緣</w:t>
      </w:r>
      <w:r w:rsidRPr="00C5774A">
        <w:rPr>
          <w:rFonts w:hint="eastAsia"/>
          <w:spacing w:val="22"/>
          <w:position w:val="4"/>
          <w:sz w:val="48"/>
          <w:eastAsianLayout w:id="1718839040" w:combine="1"/>
        </w:rPr>
        <w:t>是編遵用道名</w:t>
      </w:r>
      <w:r w:rsidR="00040B98" w:rsidRPr="00C5774A">
        <w:rPr>
          <w:rFonts w:hint="eastAsia"/>
          <w:spacing w:val="22"/>
          <w:position w:val="4"/>
          <w:sz w:val="48"/>
          <w:eastAsianLayout w:id="1718839040" w:combine="1"/>
        </w:rPr>
        <w:t>，</w:t>
      </w:r>
      <w:r w:rsidRPr="00C5774A">
        <w:rPr>
          <w:rFonts w:hint="eastAsia"/>
          <w:spacing w:val="22"/>
          <w:position w:val="4"/>
          <w:sz w:val="48"/>
          <w:eastAsianLayout w:id="1718839040" w:combine="1"/>
        </w:rPr>
        <w:t>凡在壇弟子</w:t>
      </w:r>
      <w:r w:rsidR="00040B98" w:rsidRPr="00C5774A">
        <w:rPr>
          <w:rFonts w:hint="eastAsia"/>
          <w:spacing w:val="22"/>
          <w:position w:val="4"/>
          <w:sz w:val="48"/>
          <w:eastAsianLayout w:id="1718839040" w:combine="1"/>
        </w:rPr>
        <w:t>，</w:t>
      </w:r>
      <w:r w:rsidRPr="00C5774A">
        <w:rPr>
          <w:rFonts w:hint="eastAsia"/>
          <w:spacing w:val="22"/>
          <w:position w:val="4"/>
          <w:sz w:val="48"/>
          <w:eastAsianLayout w:id="1718839040" w:combine="1"/>
        </w:rPr>
        <w:t>姓氏各號</w:t>
      </w:r>
      <w:r w:rsidR="00040B98" w:rsidRPr="00C5774A">
        <w:rPr>
          <w:rFonts w:hint="eastAsia"/>
          <w:spacing w:val="22"/>
          <w:position w:val="4"/>
          <w:sz w:val="48"/>
          <w:eastAsianLayout w:id="1718839040" w:combine="1"/>
        </w:rPr>
        <w:t>，</w:t>
      </w:r>
      <w:r w:rsidRPr="00C5774A">
        <w:rPr>
          <w:rFonts w:hint="eastAsia"/>
          <w:spacing w:val="22"/>
          <w:position w:val="4"/>
          <w:sz w:val="48"/>
          <w:eastAsianLayout w:id="1718839040" w:combine="1"/>
        </w:rPr>
        <w:t>年籍履歷</w:t>
      </w:r>
      <w:r w:rsidR="00040B98" w:rsidRPr="00C5774A">
        <w:rPr>
          <w:rFonts w:hint="eastAsia"/>
          <w:spacing w:val="22"/>
          <w:position w:val="4"/>
          <w:sz w:val="48"/>
          <w:eastAsianLayout w:id="1718839040" w:combine="1"/>
        </w:rPr>
        <w:t>，</w:t>
      </w:r>
      <w:r w:rsidRPr="00C5774A">
        <w:rPr>
          <w:rFonts w:hint="eastAsia"/>
          <w:spacing w:val="22"/>
          <w:position w:val="4"/>
          <w:sz w:val="48"/>
          <w:eastAsianLayout w:id="1718839040" w:combine="1"/>
        </w:rPr>
        <w:t>詳列附表</w:t>
      </w:r>
      <w:r w:rsidR="00844D74" w:rsidRPr="00C5774A">
        <w:rPr>
          <w:rFonts w:hint="eastAsia"/>
          <w:spacing w:val="22"/>
          <w:position w:val="4"/>
          <w:sz w:val="48"/>
          <w:eastAsianLayout w:id="1718839040" w:combine="1"/>
        </w:rPr>
        <w:t>，</w:t>
      </w:r>
      <w:r>
        <w:rPr>
          <w:rFonts w:hint="eastAsia"/>
        </w:rPr>
        <w:t>從濱縣營</w:t>
      </w:r>
      <w:r w:rsidRPr="005C410E">
        <w:rPr>
          <w:rFonts w:hint="eastAsia"/>
          <w:spacing w:val="-180"/>
        </w:rPr>
        <w:t>次</w:t>
      </w:r>
      <w:r w:rsidR="00181141">
        <w:rPr>
          <w:rFonts w:hint="eastAsia"/>
          <w:spacing w:val="-180"/>
          <w:position w:val="22"/>
        </w:rPr>
        <w:t>、</w:t>
      </w:r>
      <w:r>
        <w:rPr>
          <w:rFonts w:hint="eastAsia"/>
        </w:rPr>
        <w:t>奉調濟</w:t>
      </w:r>
      <w:r w:rsidRPr="005C410E">
        <w:rPr>
          <w:rFonts w:hint="eastAsia"/>
          <w:spacing w:val="-180"/>
        </w:rPr>
        <w:t>南</w:t>
      </w:r>
      <w:r w:rsidR="00844D74">
        <w:rPr>
          <w:rFonts w:hint="eastAsia"/>
          <w:spacing w:val="-180"/>
          <w:position w:val="22"/>
        </w:rPr>
        <w:t>、</w:t>
      </w:r>
      <w:r>
        <w:rPr>
          <w:rFonts w:hint="eastAsia"/>
        </w:rPr>
        <w:t>遂載沙盤木</w:t>
      </w:r>
      <w:r w:rsidRPr="005C410E">
        <w:rPr>
          <w:rFonts w:hint="eastAsia"/>
          <w:spacing w:val="-180"/>
        </w:rPr>
        <w:t>筆</w:t>
      </w:r>
      <w:r w:rsidR="00181141">
        <w:rPr>
          <w:rFonts w:hint="eastAsia"/>
          <w:spacing w:val="-180"/>
          <w:position w:val="22"/>
        </w:rPr>
        <w:t>、</w:t>
      </w:r>
      <w:r>
        <w:rPr>
          <w:rFonts w:hint="eastAsia"/>
        </w:rPr>
        <w:t>於道門口假館設</w:t>
      </w:r>
      <w:r w:rsidRPr="005C410E">
        <w:rPr>
          <w:rFonts w:hint="eastAsia"/>
          <w:spacing w:val="-180"/>
        </w:rPr>
        <w:t>壇</w:t>
      </w:r>
      <w:r w:rsidR="00181141">
        <w:rPr>
          <w:rFonts w:hint="eastAsia"/>
          <w:spacing w:val="-180"/>
          <w:position w:val="22"/>
        </w:rPr>
        <w:t>、</w:t>
      </w:r>
      <w:r>
        <w:rPr>
          <w:rFonts w:hint="eastAsia"/>
        </w:rPr>
        <w:t>招集駐濟之軍政紳</w:t>
      </w:r>
      <w:r w:rsidRPr="005C410E">
        <w:rPr>
          <w:rFonts w:hint="eastAsia"/>
          <w:spacing w:val="-180"/>
        </w:rPr>
        <w:t>商</w:t>
      </w:r>
      <w:r w:rsidR="00844D74">
        <w:rPr>
          <w:rFonts w:hint="eastAsia"/>
          <w:spacing w:val="-180"/>
          <w:position w:val="22"/>
        </w:rPr>
        <w:t>、</w:t>
      </w:r>
      <w:r>
        <w:rPr>
          <w:rFonts w:hint="eastAsia"/>
        </w:rPr>
        <w:t>舊時友</w:t>
      </w:r>
      <w:r w:rsidRPr="005C410E">
        <w:rPr>
          <w:rFonts w:hint="eastAsia"/>
          <w:spacing w:val="-180"/>
        </w:rPr>
        <w:t>好</w:t>
      </w:r>
      <w:r w:rsidR="00844D74">
        <w:rPr>
          <w:rFonts w:hint="eastAsia"/>
          <w:spacing w:val="-180"/>
          <w:position w:val="22"/>
        </w:rPr>
        <w:t>、</w:t>
      </w:r>
      <w:r>
        <w:rPr>
          <w:rFonts w:hint="eastAsia"/>
        </w:rPr>
        <w:t>作斯文之</w:t>
      </w:r>
      <w:r w:rsidRPr="005C410E">
        <w:rPr>
          <w:rFonts w:hint="eastAsia"/>
          <w:spacing w:val="-180"/>
        </w:rPr>
        <w:t>會</w:t>
      </w:r>
      <w:r w:rsidR="00844D74">
        <w:rPr>
          <w:rFonts w:hint="eastAsia"/>
          <w:spacing w:val="-180"/>
          <w:position w:val="22"/>
        </w:rPr>
        <w:t>、</w:t>
      </w:r>
      <w:r>
        <w:rPr>
          <w:rFonts w:hint="eastAsia"/>
        </w:rPr>
        <w:t>是時上下乩</w:t>
      </w:r>
      <w:r w:rsidRPr="005C410E">
        <w:rPr>
          <w:rFonts w:hint="eastAsia"/>
          <w:spacing w:val="-180"/>
        </w:rPr>
        <w:t>手</w:t>
      </w:r>
      <w:r w:rsidR="009246EC">
        <w:rPr>
          <w:rFonts w:hint="eastAsia"/>
          <w:spacing w:val="-180"/>
          <w:position w:val="22"/>
        </w:rPr>
        <w:t>、</w:t>
      </w:r>
      <w:r>
        <w:rPr>
          <w:rFonts w:hint="eastAsia"/>
        </w:rPr>
        <w:t>福緣吉中為</w:t>
      </w:r>
      <w:r w:rsidRPr="005C410E">
        <w:rPr>
          <w:rFonts w:hint="eastAsia"/>
          <w:spacing w:val="-180"/>
        </w:rPr>
        <w:t>之</w:t>
      </w:r>
      <w:r w:rsidR="009246EC" w:rsidRPr="006323A9">
        <w:rPr>
          <w:rFonts w:hint="eastAsia"/>
          <w:spacing w:val="-140"/>
          <w:position w:val="22"/>
        </w:rPr>
        <w:t>、</w:t>
      </w:r>
      <w:r w:rsidRPr="00C5774A">
        <w:rPr>
          <w:rFonts w:hint="eastAsia"/>
          <w:position w:val="4"/>
          <w:sz w:val="48"/>
          <w:eastAsianLayout w:id="1718839040" w:combine="1"/>
        </w:rPr>
        <w:t>戊午己未二年</w:t>
      </w:r>
      <w:r w:rsidR="009246EC" w:rsidRPr="00C5774A">
        <w:rPr>
          <w:rFonts w:hint="eastAsia"/>
          <w:position w:val="4"/>
          <w:sz w:val="48"/>
          <w:eastAsianLayout w:id="1718839040" w:combine="1"/>
        </w:rPr>
        <w:t>，</w:t>
      </w:r>
      <w:r w:rsidRPr="00C5774A">
        <w:rPr>
          <w:rFonts w:hint="eastAsia"/>
          <w:position w:val="4"/>
          <w:sz w:val="48"/>
          <w:eastAsianLayout w:id="1718839040" w:combine="1"/>
        </w:rPr>
        <w:t>濱壇弟子戒凡</w:t>
      </w:r>
      <w:r w:rsidR="009246EC" w:rsidRPr="00C5774A">
        <w:rPr>
          <w:rFonts w:hint="eastAsia"/>
          <w:position w:val="4"/>
          <w:sz w:val="48"/>
          <w:eastAsianLayout w:id="1718839040" w:combine="1"/>
        </w:rPr>
        <w:t>，</w:t>
      </w:r>
      <w:r w:rsidRPr="00C5774A">
        <w:rPr>
          <w:rFonts w:hint="eastAsia"/>
          <w:position w:val="4"/>
          <w:sz w:val="48"/>
          <w:eastAsianLayout w:id="1718839040" w:combine="1"/>
        </w:rPr>
        <w:t>加作乩正</w:t>
      </w:r>
      <w:r w:rsidR="009246EC" w:rsidRPr="00C5774A">
        <w:rPr>
          <w:rFonts w:hint="eastAsia"/>
          <w:position w:val="4"/>
          <w:sz w:val="48"/>
          <w:eastAsianLayout w:id="1718839040" w:combine="1"/>
        </w:rPr>
        <w:t>，</w:t>
      </w:r>
      <w:r w:rsidRPr="00C5774A">
        <w:rPr>
          <w:rFonts w:hint="eastAsia"/>
          <w:position w:val="4"/>
          <w:sz w:val="48"/>
          <w:eastAsianLayout w:id="1718839040" w:combine="1"/>
        </w:rPr>
        <w:t>庚申春因事他就</w:t>
      </w:r>
      <w:r w:rsidR="009246EC" w:rsidRPr="00C5774A">
        <w:rPr>
          <w:rFonts w:hint="eastAsia"/>
          <w:position w:val="4"/>
          <w:sz w:val="48"/>
          <w:eastAsianLayout w:id="1718839040" w:combine="1"/>
        </w:rPr>
        <w:t>，</w:t>
      </w:r>
      <w:r w:rsidRPr="00C5774A">
        <w:rPr>
          <w:rFonts w:hint="eastAsia"/>
          <w:position w:val="4"/>
          <w:sz w:val="48"/>
          <w:eastAsianLayout w:id="1718839040" w:combine="1"/>
        </w:rPr>
        <w:t>去濟</w:t>
      </w:r>
      <w:r w:rsidR="009246EC" w:rsidRPr="00C5774A">
        <w:rPr>
          <w:rFonts w:hint="eastAsia"/>
          <w:position w:val="4"/>
          <w:sz w:val="48"/>
          <w:eastAsianLayout w:id="1718839040" w:combine="1"/>
        </w:rPr>
        <w:t>，</w:t>
      </w:r>
      <w:r>
        <w:rPr>
          <w:rFonts w:hint="eastAsia"/>
        </w:rPr>
        <w:t>每月三</w:t>
      </w:r>
      <w:r w:rsidRPr="005C410E">
        <w:rPr>
          <w:rFonts w:hint="eastAsia"/>
          <w:spacing w:val="-180"/>
        </w:rPr>
        <w:t>次</w:t>
      </w:r>
      <w:r w:rsidR="00844D74">
        <w:rPr>
          <w:rFonts w:hint="eastAsia"/>
          <w:spacing w:val="-180"/>
          <w:position w:val="22"/>
        </w:rPr>
        <w:t>、</w:t>
      </w:r>
      <w:r>
        <w:rPr>
          <w:rFonts w:hint="eastAsia"/>
        </w:rPr>
        <w:t>凡到壇</w:t>
      </w:r>
      <w:r w:rsidRPr="005C410E">
        <w:rPr>
          <w:rFonts w:hint="eastAsia"/>
          <w:spacing w:val="-180"/>
        </w:rPr>
        <w:t>者</w:t>
      </w:r>
      <w:r w:rsidR="00844D74">
        <w:rPr>
          <w:rFonts w:hint="eastAsia"/>
          <w:spacing w:val="-180"/>
          <w:position w:val="22"/>
        </w:rPr>
        <w:t>、</w:t>
      </w:r>
      <w:r>
        <w:rPr>
          <w:rFonts w:hint="eastAsia"/>
        </w:rPr>
        <w:t>仍如濱壇</w:t>
      </w:r>
      <w:r w:rsidRPr="005C410E">
        <w:rPr>
          <w:rFonts w:hint="eastAsia"/>
          <w:spacing w:val="-180"/>
        </w:rPr>
        <w:t>時</w:t>
      </w:r>
      <w:r w:rsidR="00181141">
        <w:rPr>
          <w:rFonts w:hint="eastAsia"/>
          <w:spacing w:val="-180"/>
          <w:position w:val="22"/>
        </w:rPr>
        <w:t>、</w:t>
      </w:r>
      <w:r>
        <w:rPr>
          <w:rFonts w:hint="eastAsia"/>
        </w:rPr>
        <w:t>求方問</w:t>
      </w:r>
      <w:r w:rsidRPr="005C410E">
        <w:rPr>
          <w:rFonts w:hint="eastAsia"/>
          <w:spacing w:val="-180"/>
        </w:rPr>
        <w:t>事</w:t>
      </w:r>
      <w:r w:rsidR="00844D74">
        <w:rPr>
          <w:rFonts w:hint="eastAsia"/>
          <w:spacing w:val="-180"/>
          <w:position w:val="22"/>
        </w:rPr>
        <w:t>、</w:t>
      </w:r>
      <w:r>
        <w:rPr>
          <w:rFonts w:hint="eastAsia"/>
        </w:rPr>
        <w:t>作詩論</w:t>
      </w:r>
      <w:r w:rsidRPr="005C410E">
        <w:rPr>
          <w:rFonts w:hint="eastAsia"/>
          <w:spacing w:val="-180"/>
        </w:rPr>
        <w:t>文</w:t>
      </w:r>
      <w:r w:rsidR="00844D74">
        <w:rPr>
          <w:rFonts w:hint="eastAsia"/>
          <w:spacing w:val="-180"/>
          <w:position w:val="22"/>
        </w:rPr>
        <w:t>、</w:t>
      </w:r>
      <w:r>
        <w:rPr>
          <w:rFonts w:hint="eastAsia"/>
        </w:rPr>
        <w:t>初時未嘗談</w:t>
      </w:r>
      <w:r w:rsidRPr="005C410E">
        <w:rPr>
          <w:rFonts w:hint="eastAsia"/>
          <w:spacing w:val="-180"/>
        </w:rPr>
        <w:t>道</w:t>
      </w:r>
      <w:r w:rsidR="00844D74">
        <w:rPr>
          <w:rFonts w:hint="eastAsia"/>
          <w:spacing w:val="-180"/>
          <w:position w:val="22"/>
        </w:rPr>
        <w:t>、</w:t>
      </w:r>
      <w:r>
        <w:rPr>
          <w:rFonts w:hint="eastAsia"/>
        </w:rPr>
        <w:t>不知每壇訓</w:t>
      </w:r>
      <w:r w:rsidRPr="005C410E">
        <w:rPr>
          <w:rFonts w:hint="eastAsia"/>
          <w:spacing w:val="-180"/>
        </w:rPr>
        <w:t>文</w:t>
      </w:r>
      <w:r w:rsidR="00844D74">
        <w:rPr>
          <w:rFonts w:hint="eastAsia"/>
          <w:spacing w:val="-180"/>
          <w:position w:val="22"/>
        </w:rPr>
        <w:t>、</w:t>
      </w:r>
      <w:r>
        <w:rPr>
          <w:rFonts w:hint="eastAsia"/>
        </w:rPr>
        <w:t>言皆藥</w:t>
      </w:r>
      <w:r w:rsidRPr="005C410E">
        <w:rPr>
          <w:rFonts w:hint="eastAsia"/>
          <w:spacing w:val="-180"/>
        </w:rPr>
        <w:t>石</w:t>
      </w:r>
      <w:r w:rsidR="00844D74">
        <w:rPr>
          <w:rFonts w:hint="eastAsia"/>
          <w:spacing w:val="-180"/>
          <w:position w:val="22"/>
        </w:rPr>
        <w:t>、</w:t>
      </w:r>
      <w:r>
        <w:rPr>
          <w:rFonts w:hint="eastAsia"/>
        </w:rPr>
        <w:t>無往非</w:t>
      </w:r>
      <w:r w:rsidRPr="005C410E">
        <w:rPr>
          <w:rFonts w:hint="eastAsia"/>
          <w:spacing w:val="-180"/>
        </w:rPr>
        <w:t>道</w:t>
      </w:r>
      <w:r w:rsidR="00844D74">
        <w:rPr>
          <w:rFonts w:hint="eastAsia"/>
          <w:spacing w:val="-180"/>
          <w:position w:val="22"/>
        </w:rPr>
        <w:t>、</w:t>
      </w:r>
      <w:r>
        <w:rPr>
          <w:rFonts w:hint="eastAsia"/>
        </w:rPr>
        <w:t>惜草昧初</w:t>
      </w:r>
      <w:r w:rsidRPr="005C410E">
        <w:rPr>
          <w:rFonts w:hint="eastAsia"/>
          <w:spacing w:val="-180"/>
        </w:rPr>
        <w:t>開</w:t>
      </w:r>
      <w:r w:rsidR="00844D74">
        <w:rPr>
          <w:rFonts w:hint="eastAsia"/>
          <w:spacing w:val="-180"/>
          <w:position w:val="22"/>
        </w:rPr>
        <w:t>、</w:t>
      </w:r>
      <w:r>
        <w:rPr>
          <w:rFonts w:hint="eastAsia"/>
        </w:rPr>
        <w:t>懵不自覺</w:t>
      </w:r>
      <w:r w:rsidRPr="005C410E">
        <w:rPr>
          <w:rFonts w:hint="eastAsia"/>
          <w:spacing w:val="-180"/>
        </w:rPr>
        <w:t>耳</w:t>
      </w:r>
      <w:r w:rsidR="00844D74">
        <w:rPr>
          <w:rFonts w:hint="eastAsia"/>
          <w:spacing w:val="-180"/>
          <w:position w:val="22"/>
        </w:rPr>
        <w:t>、</w:t>
      </w:r>
      <w:r>
        <w:rPr>
          <w:rFonts w:hint="eastAsia"/>
        </w:rPr>
        <w:t>然日與</w:t>
      </w:r>
    </w:p>
    <w:p w:rsidR="00BB1D43" w:rsidRDefault="00BB1D43" w:rsidP="004535BC">
      <w:pPr>
        <w:pStyle w:val="ad"/>
      </w:pPr>
      <w:r>
        <w:rPr>
          <w:rFonts w:hint="eastAsia"/>
        </w:rPr>
        <w:t>仙師晤</w:t>
      </w:r>
      <w:r w:rsidRPr="005C410E">
        <w:rPr>
          <w:rFonts w:hint="eastAsia"/>
          <w:spacing w:val="-180"/>
        </w:rPr>
        <w:t>對</w:t>
      </w:r>
      <w:r w:rsidR="00844D74">
        <w:rPr>
          <w:rFonts w:hint="eastAsia"/>
          <w:spacing w:val="-180"/>
          <w:position w:val="22"/>
        </w:rPr>
        <w:t>、</w:t>
      </w:r>
      <w:r>
        <w:rPr>
          <w:rFonts w:hint="eastAsia"/>
        </w:rPr>
        <w:t>而好道之</w:t>
      </w:r>
      <w:r w:rsidRPr="005C410E">
        <w:rPr>
          <w:rFonts w:hint="eastAsia"/>
          <w:spacing w:val="-180"/>
        </w:rPr>
        <w:t>心</w:t>
      </w:r>
      <w:r w:rsidR="00844D74">
        <w:rPr>
          <w:rFonts w:hint="eastAsia"/>
          <w:spacing w:val="-180"/>
          <w:position w:val="22"/>
        </w:rPr>
        <w:t>、</w:t>
      </w:r>
      <w:r>
        <w:rPr>
          <w:rFonts w:hint="eastAsia"/>
        </w:rPr>
        <w:t>油然而</w:t>
      </w:r>
      <w:r w:rsidRPr="005C410E">
        <w:rPr>
          <w:rFonts w:hint="eastAsia"/>
          <w:spacing w:val="-180"/>
        </w:rPr>
        <w:t>發</w:t>
      </w:r>
      <w:r w:rsidR="00844D74">
        <w:rPr>
          <w:rFonts w:hint="eastAsia"/>
          <w:spacing w:val="-180"/>
          <w:position w:val="22"/>
        </w:rPr>
        <w:t>、</w:t>
      </w:r>
      <w:r>
        <w:rPr>
          <w:rFonts w:hint="eastAsia"/>
        </w:rPr>
        <w:t>乃與宣</w:t>
      </w:r>
      <w:r w:rsidRPr="005C410E">
        <w:rPr>
          <w:rFonts w:hint="eastAsia"/>
          <w:spacing w:val="-180"/>
        </w:rPr>
        <w:t>望</w:t>
      </w:r>
      <w:r w:rsidR="00844D74">
        <w:rPr>
          <w:rFonts w:hint="eastAsia"/>
          <w:spacing w:val="-180"/>
          <w:position w:val="22"/>
        </w:rPr>
        <w:t>、</w:t>
      </w:r>
      <w:r>
        <w:rPr>
          <w:rFonts w:hint="eastAsia"/>
        </w:rPr>
        <w:t>往同善</w:t>
      </w:r>
      <w:r w:rsidRPr="005C410E">
        <w:rPr>
          <w:rFonts w:hint="eastAsia"/>
          <w:spacing w:val="-180"/>
        </w:rPr>
        <w:t>社</w:t>
      </w:r>
      <w:r w:rsidR="00844D74">
        <w:rPr>
          <w:rFonts w:hint="eastAsia"/>
          <w:spacing w:val="-180"/>
          <w:position w:val="22"/>
        </w:rPr>
        <w:t>、</w:t>
      </w:r>
      <w:r>
        <w:rPr>
          <w:rFonts w:hint="eastAsia"/>
        </w:rPr>
        <w:t>問坐法門</w:t>
      </w:r>
      <w:r w:rsidRPr="005C410E">
        <w:rPr>
          <w:rFonts w:hint="eastAsia"/>
          <w:spacing w:val="-180"/>
        </w:rPr>
        <w:t>徑</w:t>
      </w:r>
      <w:r w:rsidR="00844D74">
        <w:rPr>
          <w:rFonts w:hint="eastAsia"/>
          <w:spacing w:val="-180"/>
          <w:position w:val="22"/>
        </w:rPr>
        <w:t>、</w:t>
      </w:r>
      <w:r>
        <w:rPr>
          <w:rFonts w:hint="eastAsia"/>
        </w:rPr>
        <w:t>日日言</w:t>
      </w:r>
      <w:r w:rsidRPr="005C410E">
        <w:rPr>
          <w:rFonts w:hint="eastAsia"/>
          <w:spacing w:val="-180"/>
        </w:rPr>
        <w:t>坐</w:t>
      </w:r>
      <w:r w:rsidR="00844D74">
        <w:rPr>
          <w:rFonts w:hint="eastAsia"/>
          <w:spacing w:val="-180"/>
          <w:position w:val="22"/>
        </w:rPr>
        <w:t>、</w:t>
      </w:r>
      <w:r>
        <w:rPr>
          <w:rFonts w:hint="eastAsia"/>
        </w:rPr>
        <w:t>互相策</w:t>
      </w:r>
      <w:r w:rsidRPr="005C410E">
        <w:rPr>
          <w:rFonts w:hint="eastAsia"/>
          <w:spacing w:val="-180"/>
        </w:rPr>
        <w:t>勉</w:t>
      </w:r>
      <w:r w:rsidR="00844D74">
        <w:rPr>
          <w:rFonts w:hint="eastAsia"/>
          <w:spacing w:val="-180"/>
          <w:position w:val="22"/>
        </w:rPr>
        <w:t>、</w:t>
      </w:r>
      <w:r>
        <w:rPr>
          <w:rFonts w:hint="eastAsia"/>
        </w:rPr>
        <w:t>至是警然而</w:t>
      </w:r>
      <w:r w:rsidRPr="005C410E">
        <w:rPr>
          <w:rFonts w:hint="eastAsia"/>
          <w:spacing w:val="-180"/>
        </w:rPr>
        <w:t>悟</w:t>
      </w:r>
      <w:r w:rsidR="00844D74">
        <w:rPr>
          <w:rFonts w:hint="eastAsia"/>
          <w:spacing w:val="-180"/>
          <w:position w:val="22"/>
        </w:rPr>
        <w:t>、</w:t>
      </w:r>
      <w:r>
        <w:rPr>
          <w:rFonts w:hint="eastAsia"/>
        </w:rPr>
        <w:t>讀濱壇訓</w:t>
      </w:r>
      <w:r w:rsidRPr="005C410E">
        <w:rPr>
          <w:rFonts w:hint="eastAsia"/>
          <w:spacing w:val="-180"/>
        </w:rPr>
        <w:t>文</w:t>
      </w:r>
      <w:r w:rsidR="00844D74">
        <w:rPr>
          <w:rFonts w:hint="eastAsia"/>
          <w:spacing w:val="-180"/>
          <w:position w:val="22"/>
        </w:rPr>
        <w:t>、</w:t>
      </w:r>
    </w:p>
    <w:p w:rsidR="00BB1D43" w:rsidRDefault="00BB1D43" w:rsidP="004535BC">
      <w:pPr>
        <w:pStyle w:val="ad"/>
      </w:pPr>
      <w:r>
        <w:rPr>
          <w:rFonts w:hint="eastAsia"/>
        </w:rPr>
        <w:lastRenderedPageBreak/>
        <w:t>老祖初次降</w:t>
      </w:r>
      <w:r w:rsidRPr="005C410E">
        <w:rPr>
          <w:rFonts w:hint="eastAsia"/>
          <w:spacing w:val="-180"/>
        </w:rPr>
        <w:t>諭</w:t>
      </w:r>
      <w:r w:rsidRPr="005C410E">
        <w:rPr>
          <w:rFonts w:hint="eastAsia"/>
          <w:spacing w:val="-180"/>
          <w:position w:val="22"/>
        </w:rPr>
        <w:t>。</w:t>
      </w:r>
      <w:r>
        <w:rPr>
          <w:rFonts w:hint="eastAsia"/>
        </w:rPr>
        <w:t>今之所謂八仙</w:t>
      </w:r>
      <w:r w:rsidRPr="005C410E">
        <w:rPr>
          <w:rFonts w:hint="eastAsia"/>
          <w:spacing w:val="-180"/>
        </w:rPr>
        <w:t>者</w:t>
      </w:r>
      <w:r w:rsidRPr="005C410E">
        <w:rPr>
          <w:rFonts w:hint="eastAsia"/>
          <w:spacing w:val="-180"/>
          <w:position w:val="22"/>
        </w:rPr>
        <w:t>。</w:t>
      </w:r>
      <w:r>
        <w:rPr>
          <w:rFonts w:hint="eastAsia"/>
        </w:rPr>
        <w:t>皆吾門下</w:t>
      </w:r>
      <w:r w:rsidRPr="005C410E">
        <w:rPr>
          <w:rFonts w:hint="eastAsia"/>
          <w:spacing w:val="-180"/>
        </w:rPr>
        <w:t>也</w:t>
      </w:r>
      <w:r w:rsidRPr="005C410E">
        <w:rPr>
          <w:rFonts w:hint="eastAsia"/>
          <w:spacing w:val="-180"/>
          <w:position w:val="22"/>
        </w:rPr>
        <w:t>。</w:t>
      </w:r>
      <w:r>
        <w:rPr>
          <w:rFonts w:hint="eastAsia"/>
        </w:rPr>
        <w:t>既八仙皆為門</w:t>
      </w:r>
      <w:r w:rsidRPr="005C410E">
        <w:rPr>
          <w:rFonts w:hint="eastAsia"/>
          <w:spacing w:val="-180"/>
        </w:rPr>
        <w:t>下</w:t>
      </w:r>
      <w:r w:rsidRPr="005C410E">
        <w:rPr>
          <w:rFonts w:hint="eastAsia"/>
          <w:spacing w:val="-180"/>
          <w:position w:val="22"/>
        </w:rPr>
        <w:t>。</w:t>
      </w:r>
      <w:r>
        <w:rPr>
          <w:rFonts w:hint="eastAsia"/>
        </w:rPr>
        <w:t>其道之尊可</w:t>
      </w:r>
      <w:r w:rsidRPr="005C410E">
        <w:rPr>
          <w:rFonts w:hint="eastAsia"/>
          <w:spacing w:val="-180"/>
        </w:rPr>
        <w:t>知</w:t>
      </w:r>
      <w:r w:rsidRPr="005C410E">
        <w:rPr>
          <w:rFonts w:hint="eastAsia"/>
          <w:spacing w:val="-180"/>
          <w:position w:val="22"/>
        </w:rPr>
        <w:t>。</w:t>
      </w:r>
      <w:r>
        <w:rPr>
          <w:rFonts w:hint="eastAsia"/>
        </w:rPr>
        <w:t>然考諸載</w:t>
      </w:r>
      <w:r w:rsidRPr="005C410E">
        <w:rPr>
          <w:rFonts w:hint="eastAsia"/>
          <w:spacing w:val="-180"/>
        </w:rPr>
        <w:t>籍</w:t>
      </w:r>
      <w:r w:rsidRPr="005C410E">
        <w:rPr>
          <w:rFonts w:hint="eastAsia"/>
          <w:spacing w:val="-180"/>
          <w:position w:val="22"/>
        </w:rPr>
        <w:t>。</w:t>
      </w:r>
      <w:r>
        <w:rPr>
          <w:rFonts w:hint="eastAsia"/>
        </w:rPr>
        <w:t>神仙之名於世</w:t>
      </w:r>
      <w:r w:rsidRPr="005C410E">
        <w:rPr>
          <w:rFonts w:hint="eastAsia"/>
          <w:spacing w:val="-180"/>
        </w:rPr>
        <w:t>者</w:t>
      </w:r>
      <w:r w:rsidRPr="005C410E">
        <w:rPr>
          <w:rFonts w:hint="eastAsia"/>
          <w:spacing w:val="-180"/>
          <w:position w:val="22"/>
        </w:rPr>
        <w:t>。</w:t>
      </w:r>
      <w:r>
        <w:rPr>
          <w:rFonts w:hint="eastAsia"/>
        </w:rPr>
        <w:t>固難殫</w:t>
      </w:r>
      <w:r w:rsidRPr="005C410E">
        <w:rPr>
          <w:rFonts w:hint="eastAsia"/>
          <w:spacing w:val="-180"/>
        </w:rPr>
        <w:t>述</w:t>
      </w:r>
      <w:r w:rsidRPr="005C410E">
        <w:rPr>
          <w:rFonts w:hint="eastAsia"/>
          <w:spacing w:val="-180"/>
          <w:position w:val="22"/>
        </w:rPr>
        <w:t>。</w:t>
      </w:r>
      <w:r>
        <w:rPr>
          <w:rFonts w:hint="eastAsia"/>
        </w:rPr>
        <w:t>要皆負笈訪</w:t>
      </w:r>
      <w:r w:rsidRPr="005C410E">
        <w:rPr>
          <w:rFonts w:hint="eastAsia"/>
          <w:spacing w:val="-180"/>
        </w:rPr>
        <w:t>道</w:t>
      </w:r>
      <w:r w:rsidRPr="005C410E">
        <w:rPr>
          <w:rFonts w:hint="eastAsia"/>
          <w:spacing w:val="-180"/>
          <w:position w:val="22"/>
        </w:rPr>
        <w:t>。</w:t>
      </w:r>
      <w:r>
        <w:rPr>
          <w:rFonts w:hint="eastAsia"/>
        </w:rPr>
        <w:t>從堅苦卓絕中</w:t>
      </w:r>
      <w:r w:rsidRPr="005C410E">
        <w:rPr>
          <w:rFonts w:hint="eastAsia"/>
          <w:spacing w:val="-180"/>
        </w:rPr>
        <w:t>來</w:t>
      </w:r>
      <w:r w:rsidR="005E55B4">
        <w:rPr>
          <w:rFonts w:hint="eastAsia"/>
          <w:spacing w:val="-180"/>
          <w:position w:val="22"/>
        </w:rPr>
        <w:t>、</w:t>
      </w:r>
      <w:r>
        <w:rPr>
          <w:rFonts w:hint="eastAsia"/>
        </w:rPr>
        <w:t>未聞有乩壇得道之</w:t>
      </w:r>
      <w:r w:rsidRPr="005C410E">
        <w:rPr>
          <w:rFonts w:hint="eastAsia"/>
          <w:spacing w:val="-180"/>
        </w:rPr>
        <w:t>說</w:t>
      </w:r>
      <w:r w:rsidRPr="005C410E">
        <w:rPr>
          <w:rFonts w:hint="eastAsia"/>
          <w:spacing w:val="-180"/>
          <w:position w:val="22"/>
        </w:rPr>
        <w:t>。</w:t>
      </w:r>
      <w:r>
        <w:rPr>
          <w:rFonts w:hint="eastAsia"/>
        </w:rPr>
        <w:t>雖</w:t>
      </w:r>
      <w:r w:rsidRPr="005C410E">
        <w:rPr>
          <w:rFonts w:hint="eastAsia"/>
          <w:spacing w:val="-180"/>
        </w:rPr>
        <w:t>然</w:t>
      </w:r>
      <w:r w:rsidRPr="005C410E">
        <w:rPr>
          <w:rFonts w:hint="eastAsia"/>
          <w:spacing w:val="-180"/>
          <w:position w:val="22"/>
        </w:rPr>
        <w:t>。</w:t>
      </w:r>
      <w:r>
        <w:rPr>
          <w:rFonts w:hint="eastAsia"/>
        </w:rPr>
        <w:t>彼一時此一時</w:t>
      </w:r>
      <w:r w:rsidRPr="005C410E">
        <w:rPr>
          <w:rFonts w:hint="eastAsia"/>
          <w:spacing w:val="-180"/>
        </w:rPr>
        <w:t>也</w:t>
      </w:r>
      <w:r w:rsidRPr="005C410E">
        <w:rPr>
          <w:rFonts w:hint="eastAsia"/>
          <w:spacing w:val="-180"/>
          <w:position w:val="22"/>
        </w:rPr>
        <w:t>。</w:t>
      </w:r>
      <w:r>
        <w:rPr>
          <w:rFonts w:hint="eastAsia"/>
        </w:rPr>
        <w:t>今於</w:t>
      </w:r>
    </w:p>
    <w:p w:rsidR="00BB1D43" w:rsidRDefault="00BB1D43" w:rsidP="004535BC">
      <w:pPr>
        <w:pStyle w:val="ad"/>
      </w:pPr>
      <w:r>
        <w:rPr>
          <w:rFonts w:hint="eastAsia"/>
        </w:rPr>
        <w:t>師壇有</w:t>
      </w:r>
      <w:r w:rsidR="00653679" w:rsidRPr="00653679">
        <w:rPr>
          <w:rFonts w:hint="eastAsia"/>
          <w:color w:val="FF0000"/>
        </w:rPr>
        <w:t>問</w:t>
      </w:r>
      <w:r>
        <w:rPr>
          <w:rFonts w:hint="eastAsia"/>
        </w:rPr>
        <w:t>必</w:t>
      </w:r>
      <w:r w:rsidRPr="005C410E">
        <w:rPr>
          <w:rFonts w:hint="eastAsia"/>
          <w:spacing w:val="-180"/>
        </w:rPr>
        <w:t>答</w:t>
      </w:r>
      <w:r w:rsidRPr="005C410E">
        <w:rPr>
          <w:rFonts w:hint="eastAsia"/>
          <w:spacing w:val="-180"/>
          <w:position w:val="22"/>
        </w:rPr>
        <w:t>。</w:t>
      </w:r>
      <w:r>
        <w:rPr>
          <w:rFonts w:hint="eastAsia"/>
        </w:rPr>
        <w:t>無感弗</w:t>
      </w:r>
      <w:r w:rsidRPr="005C410E">
        <w:rPr>
          <w:rFonts w:hint="eastAsia"/>
          <w:spacing w:val="-180"/>
        </w:rPr>
        <w:t>應</w:t>
      </w:r>
      <w:r w:rsidRPr="005C410E">
        <w:rPr>
          <w:rFonts w:hint="eastAsia"/>
          <w:spacing w:val="-180"/>
          <w:position w:val="22"/>
        </w:rPr>
        <w:t>。</w:t>
      </w:r>
      <w:r>
        <w:rPr>
          <w:rFonts w:hint="eastAsia"/>
        </w:rPr>
        <w:t>若舍此他</w:t>
      </w:r>
      <w:r w:rsidRPr="005C410E">
        <w:rPr>
          <w:rFonts w:hint="eastAsia"/>
          <w:spacing w:val="-180"/>
        </w:rPr>
        <w:t>求</w:t>
      </w:r>
      <w:r w:rsidRPr="005C410E">
        <w:rPr>
          <w:rFonts w:hint="eastAsia"/>
          <w:spacing w:val="-180"/>
          <w:position w:val="22"/>
        </w:rPr>
        <w:t>。</w:t>
      </w:r>
      <w:r>
        <w:rPr>
          <w:rFonts w:hint="eastAsia"/>
        </w:rPr>
        <w:t>豈不交臂失之</w:t>
      </w:r>
      <w:r w:rsidRPr="005C410E">
        <w:rPr>
          <w:rFonts w:hint="eastAsia"/>
          <w:spacing w:val="-180"/>
        </w:rPr>
        <w:t>乎</w:t>
      </w:r>
      <w:r w:rsidRPr="005C410E">
        <w:rPr>
          <w:rFonts w:hint="eastAsia"/>
          <w:spacing w:val="-180"/>
          <w:position w:val="22"/>
        </w:rPr>
        <w:t>。</w:t>
      </w:r>
      <w:r>
        <w:rPr>
          <w:rFonts w:hint="eastAsia"/>
        </w:rPr>
        <w:t>乃於秋九月癸亥設壇請乩問道於</w:t>
      </w:r>
      <w:r w:rsidR="00047871" w:rsidRPr="00047871">
        <w:rPr>
          <w:rFonts w:ascii="MS Gothic" w:eastAsiaTheme="minorEastAsia" w:hAnsi="MS Gothic" w:cs="MS Gothic"/>
          <w:position w:val="18"/>
        </w:rPr>
        <w:t> </w:t>
      </w:r>
    </w:p>
    <w:p w:rsidR="00BB1D43" w:rsidRDefault="00BB1D43" w:rsidP="004535BC">
      <w:pPr>
        <w:pStyle w:val="a9"/>
      </w:pPr>
      <w:r>
        <w:rPr>
          <w:rFonts w:hint="eastAsia"/>
        </w:rPr>
        <w:t>仙</w:t>
      </w:r>
      <w:r w:rsidRPr="005C410E">
        <w:rPr>
          <w:rFonts w:hint="eastAsia"/>
          <w:spacing w:val="-180"/>
        </w:rPr>
        <w:t>師</w:t>
      </w:r>
      <w:r w:rsidR="00CE1B2B">
        <w:rPr>
          <w:rFonts w:hint="eastAsia"/>
          <w:spacing w:val="-180"/>
          <w:position w:val="22"/>
        </w:rPr>
        <w:t>、</w:t>
      </w:r>
      <w:r>
        <w:rPr>
          <w:rFonts w:hint="eastAsia"/>
        </w:rPr>
        <w:t>蒙</w:t>
      </w:r>
    </w:p>
    <w:p w:rsidR="00BB1D43" w:rsidRDefault="00BB1D43" w:rsidP="004535BC">
      <w:pPr>
        <w:pStyle w:val="ad"/>
      </w:pPr>
      <w:r>
        <w:rPr>
          <w:rFonts w:hint="eastAsia"/>
        </w:rPr>
        <w:t>鶴神劉慧仙降</w:t>
      </w:r>
      <w:r w:rsidRPr="005C410E">
        <w:rPr>
          <w:rFonts w:hint="eastAsia"/>
          <w:spacing w:val="-180"/>
        </w:rPr>
        <w:t>諭</w:t>
      </w:r>
      <w:r w:rsidRPr="005C410E">
        <w:rPr>
          <w:rFonts w:hint="eastAsia"/>
          <w:spacing w:val="-180"/>
          <w:position w:val="22"/>
        </w:rPr>
        <w:t>。</w:t>
      </w:r>
      <w:r>
        <w:rPr>
          <w:rFonts w:hint="eastAsia"/>
        </w:rPr>
        <w:t>福緣抑知求道</w:t>
      </w:r>
      <w:r w:rsidRPr="005C410E">
        <w:rPr>
          <w:rFonts w:hint="eastAsia"/>
          <w:spacing w:val="-180"/>
        </w:rPr>
        <w:t>事</w:t>
      </w:r>
      <w:r w:rsidRPr="005C410E">
        <w:rPr>
          <w:rFonts w:hint="eastAsia"/>
          <w:spacing w:val="-180"/>
          <w:position w:val="22"/>
        </w:rPr>
        <w:t>。</w:t>
      </w:r>
      <w:r>
        <w:rPr>
          <w:rFonts w:hint="eastAsia"/>
        </w:rPr>
        <w:t>何等重</w:t>
      </w:r>
      <w:r w:rsidRPr="005C410E">
        <w:rPr>
          <w:rFonts w:hint="eastAsia"/>
          <w:spacing w:val="-180"/>
        </w:rPr>
        <w:t>大</w:t>
      </w:r>
      <w:r w:rsidRPr="005C410E">
        <w:rPr>
          <w:rFonts w:hint="eastAsia"/>
          <w:spacing w:val="-180"/>
          <w:position w:val="22"/>
        </w:rPr>
        <w:t>。</w:t>
      </w:r>
      <w:r>
        <w:rPr>
          <w:rFonts w:hint="eastAsia"/>
        </w:rPr>
        <w:t>有如是之簡易者</w:t>
      </w:r>
      <w:r w:rsidRPr="005C410E">
        <w:rPr>
          <w:rFonts w:hint="eastAsia"/>
          <w:spacing w:val="-180"/>
        </w:rPr>
        <w:t>乎</w:t>
      </w:r>
      <w:r w:rsidRPr="005C410E">
        <w:rPr>
          <w:rFonts w:hint="eastAsia"/>
          <w:spacing w:val="-180"/>
          <w:position w:val="22"/>
        </w:rPr>
        <w:t>。</w:t>
      </w:r>
      <w:r>
        <w:rPr>
          <w:rFonts w:hint="eastAsia"/>
        </w:rPr>
        <w:t>吾不能</w:t>
      </w:r>
      <w:r w:rsidRPr="005C410E">
        <w:rPr>
          <w:rFonts w:hint="eastAsia"/>
          <w:spacing w:val="-180"/>
        </w:rPr>
        <w:t>答</w:t>
      </w:r>
      <w:r w:rsidRPr="005C410E">
        <w:rPr>
          <w:rFonts w:hint="eastAsia"/>
          <w:spacing w:val="-180"/>
          <w:position w:val="22"/>
        </w:rPr>
        <w:t>。</w:t>
      </w:r>
      <w:r>
        <w:rPr>
          <w:rFonts w:hint="eastAsia"/>
        </w:rPr>
        <w:t>下朔叩求</w:t>
      </w:r>
      <w:r w:rsidR="00047871" w:rsidRPr="00047871">
        <w:rPr>
          <w:rFonts w:ascii="MS Gothic" w:eastAsiaTheme="minorEastAsia" w:hAnsi="MS Gothic" w:cs="MS Gothic"/>
          <w:position w:val="18"/>
        </w:rPr>
        <w:t> </w:t>
      </w:r>
    </w:p>
    <w:p w:rsidR="00BB1D43" w:rsidRDefault="00BB1D43" w:rsidP="004535BC">
      <w:pPr>
        <w:pStyle w:val="ad"/>
      </w:pPr>
      <w:r>
        <w:rPr>
          <w:rFonts w:hint="eastAsia"/>
        </w:rPr>
        <w:t>太乙仙師可</w:t>
      </w:r>
      <w:r w:rsidRPr="005C410E">
        <w:rPr>
          <w:rFonts w:hint="eastAsia"/>
          <w:spacing w:val="-180"/>
        </w:rPr>
        <w:t>也</w:t>
      </w:r>
      <w:r w:rsidRPr="005C410E">
        <w:rPr>
          <w:rFonts w:hint="eastAsia"/>
          <w:spacing w:val="-180"/>
          <w:position w:val="22"/>
        </w:rPr>
        <w:t>。</w:t>
      </w:r>
      <w:r>
        <w:rPr>
          <w:rFonts w:hint="eastAsia"/>
        </w:rPr>
        <w:t>福緣因思齋戒沐</w:t>
      </w:r>
      <w:r w:rsidRPr="005C410E">
        <w:rPr>
          <w:rFonts w:hint="eastAsia"/>
          <w:spacing w:val="-180"/>
        </w:rPr>
        <w:t>浴</w:t>
      </w:r>
      <w:r w:rsidRPr="005C410E">
        <w:rPr>
          <w:rFonts w:hint="eastAsia"/>
          <w:spacing w:val="-180"/>
          <w:position w:val="22"/>
        </w:rPr>
        <w:t>。</w:t>
      </w:r>
      <w:r>
        <w:rPr>
          <w:rFonts w:hint="eastAsia"/>
        </w:rPr>
        <w:t>可以祀上</w:t>
      </w:r>
      <w:r w:rsidRPr="005C410E">
        <w:rPr>
          <w:rFonts w:hint="eastAsia"/>
          <w:spacing w:val="-180"/>
        </w:rPr>
        <w:t>帝</w:t>
      </w:r>
      <w:r w:rsidRPr="005C410E">
        <w:rPr>
          <w:rFonts w:hint="eastAsia"/>
          <w:spacing w:val="-180"/>
          <w:position w:val="22"/>
        </w:rPr>
        <w:t>。</w:t>
      </w:r>
      <w:r>
        <w:rPr>
          <w:rFonts w:hint="eastAsia"/>
        </w:rPr>
        <w:t>乃從當日齋戒</w:t>
      </w:r>
      <w:r w:rsidRPr="005C410E">
        <w:rPr>
          <w:rFonts w:hint="eastAsia"/>
          <w:spacing w:val="-180"/>
        </w:rPr>
        <w:t>起</w:t>
      </w:r>
      <w:r w:rsidRPr="005C410E">
        <w:rPr>
          <w:rFonts w:hint="eastAsia"/>
          <w:spacing w:val="-180"/>
          <w:position w:val="22"/>
        </w:rPr>
        <w:t>。</w:t>
      </w:r>
      <w:r>
        <w:rPr>
          <w:rFonts w:hint="eastAsia"/>
        </w:rPr>
        <w:t>恭默思</w:t>
      </w:r>
      <w:r w:rsidRPr="005C410E">
        <w:rPr>
          <w:rFonts w:hint="eastAsia"/>
          <w:spacing w:val="-180"/>
        </w:rPr>
        <w:t>道</w:t>
      </w:r>
      <w:r w:rsidRPr="005C410E">
        <w:rPr>
          <w:rFonts w:hint="eastAsia"/>
          <w:spacing w:val="-180"/>
          <w:position w:val="22"/>
        </w:rPr>
        <w:t>。</w:t>
      </w:r>
      <w:r>
        <w:rPr>
          <w:rFonts w:hint="eastAsia"/>
        </w:rPr>
        <w:t>日必沐</w:t>
      </w:r>
      <w:r w:rsidRPr="005C410E">
        <w:rPr>
          <w:rFonts w:hint="eastAsia"/>
          <w:spacing w:val="-180"/>
        </w:rPr>
        <w:t>浴</w:t>
      </w:r>
      <w:r w:rsidRPr="005C410E">
        <w:rPr>
          <w:rFonts w:hint="eastAsia"/>
          <w:spacing w:val="-180"/>
          <w:position w:val="22"/>
        </w:rPr>
        <w:t>。</w:t>
      </w:r>
      <w:r>
        <w:rPr>
          <w:rFonts w:hint="eastAsia"/>
        </w:rPr>
        <w:t>足不履庭</w:t>
      </w:r>
      <w:r w:rsidRPr="005C410E">
        <w:rPr>
          <w:rFonts w:hint="eastAsia"/>
          <w:spacing w:val="-180"/>
        </w:rPr>
        <w:t>閾</w:t>
      </w:r>
      <w:r w:rsidRPr="005C410E">
        <w:rPr>
          <w:rFonts w:hint="eastAsia"/>
          <w:spacing w:val="-180"/>
          <w:position w:val="22"/>
        </w:rPr>
        <w:t>。</w:t>
      </w:r>
      <w:r>
        <w:rPr>
          <w:rFonts w:hint="eastAsia"/>
        </w:rPr>
        <w:t>在壇下設榻靜</w:t>
      </w:r>
      <w:r w:rsidRPr="005C410E">
        <w:rPr>
          <w:rFonts w:hint="eastAsia"/>
          <w:spacing w:val="-180"/>
        </w:rPr>
        <w:t>坐</w:t>
      </w:r>
      <w:r w:rsidRPr="005C410E">
        <w:rPr>
          <w:rFonts w:hint="eastAsia"/>
          <w:spacing w:val="-180"/>
          <w:position w:val="22"/>
        </w:rPr>
        <w:t>。</w:t>
      </w:r>
      <w:r>
        <w:rPr>
          <w:rFonts w:hint="eastAsia"/>
        </w:rPr>
        <w:t>如是者半閱</w:t>
      </w:r>
      <w:r w:rsidRPr="005C410E">
        <w:rPr>
          <w:rFonts w:hint="eastAsia"/>
          <w:spacing w:val="-180"/>
        </w:rPr>
        <w:t>月</w:t>
      </w:r>
      <w:r w:rsidRPr="005C410E">
        <w:rPr>
          <w:rFonts w:hint="eastAsia"/>
          <w:spacing w:val="-180"/>
          <w:position w:val="22"/>
        </w:rPr>
        <w:t>。</w:t>
      </w:r>
      <w:r>
        <w:rPr>
          <w:rFonts w:hint="eastAsia"/>
        </w:rPr>
        <w:t>延至十月朔日戊</w:t>
      </w:r>
      <w:r w:rsidRPr="005C410E">
        <w:rPr>
          <w:rFonts w:hint="eastAsia"/>
          <w:spacing w:val="-180"/>
        </w:rPr>
        <w:t>寅</w:t>
      </w:r>
      <w:r w:rsidRPr="005C410E">
        <w:rPr>
          <w:rFonts w:hint="eastAsia"/>
          <w:spacing w:val="-180"/>
          <w:position w:val="22"/>
        </w:rPr>
        <w:t>。</w:t>
      </w:r>
      <w:r>
        <w:rPr>
          <w:rFonts w:hint="eastAsia"/>
        </w:rPr>
        <w:t>香花清</w:t>
      </w:r>
      <w:r w:rsidRPr="005C410E">
        <w:rPr>
          <w:rFonts w:hint="eastAsia"/>
          <w:spacing w:val="-180"/>
        </w:rPr>
        <w:t>供</w:t>
      </w:r>
      <w:r w:rsidRPr="005C410E">
        <w:rPr>
          <w:rFonts w:hint="eastAsia"/>
          <w:spacing w:val="-180"/>
          <w:position w:val="22"/>
        </w:rPr>
        <w:t>。</w:t>
      </w:r>
      <w:r>
        <w:rPr>
          <w:rFonts w:hint="eastAsia"/>
        </w:rPr>
        <w:t>虔具疏</w:t>
      </w:r>
      <w:r w:rsidRPr="005C410E">
        <w:rPr>
          <w:rFonts w:hint="eastAsia"/>
          <w:spacing w:val="-180"/>
        </w:rPr>
        <w:t>文</w:t>
      </w:r>
      <w:r w:rsidRPr="005C410E">
        <w:rPr>
          <w:rFonts w:hint="eastAsia"/>
          <w:spacing w:val="-180"/>
          <w:position w:val="22"/>
        </w:rPr>
        <w:t>。</w:t>
      </w:r>
      <w:r>
        <w:rPr>
          <w:rFonts w:hint="eastAsia"/>
        </w:rPr>
        <w:t>潔誠叩</w:t>
      </w:r>
      <w:r w:rsidRPr="005C410E">
        <w:rPr>
          <w:rFonts w:hint="eastAsia"/>
          <w:spacing w:val="-180"/>
        </w:rPr>
        <w:t>禱</w:t>
      </w:r>
      <w:r w:rsidRPr="005C410E">
        <w:rPr>
          <w:rFonts w:hint="eastAsia"/>
          <w:spacing w:val="-180"/>
          <w:position w:val="22"/>
        </w:rPr>
        <w:t>。</w:t>
      </w:r>
      <w:r>
        <w:rPr>
          <w:rFonts w:hint="eastAsia"/>
        </w:rPr>
        <w:t>蒙</w:t>
      </w:r>
    </w:p>
    <w:p w:rsidR="00BB1D43" w:rsidRDefault="00BB1D43" w:rsidP="004535BC">
      <w:pPr>
        <w:pStyle w:val="a9"/>
      </w:pPr>
      <w:r>
        <w:rPr>
          <w:rFonts w:hint="eastAsia"/>
        </w:rPr>
        <w:t>仙師訓</w:t>
      </w:r>
      <w:r w:rsidRPr="005C410E">
        <w:rPr>
          <w:rFonts w:hint="eastAsia"/>
          <w:spacing w:val="-180"/>
        </w:rPr>
        <w:t>示</w:t>
      </w:r>
      <w:r w:rsidRPr="005C410E">
        <w:rPr>
          <w:rFonts w:hint="eastAsia"/>
          <w:spacing w:val="-180"/>
          <w:position w:val="22"/>
        </w:rPr>
        <w:t>。</w:t>
      </w:r>
      <w:r>
        <w:rPr>
          <w:rFonts w:hint="eastAsia"/>
        </w:rPr>
        <w:t>緣子以道請於</w:t>
      </w:r>
      <w:r w:rsidRPr="005C410E">
        <w:rPr>
          <w:rFonts w:hint="eastAsia"/>
          <w:spacing w:val="-180"/>
        </w:rPr>
        <w:t>吾</w:t>
      </w:r>
      <w:r w:rsidRPr="005C410E">
        <w:rPr>
          <w:rFonts w:hint="eastAsia"/>
          <w:spacing w:val="-180"/>
          <w:position w:val="22"/>
        </w:rPr>
        <w:t>。</w:t>
      </w:r>
      <w:r>
        <w:rPr>
          <w:rFonts w:hint="eastAsia"/>
        </w:rPr>
        <w:t>吾之所謂道</w:t>
      </w:r>
      <w:r w:rsidRPr="005C410E">
        <w:rPr>
          <w:rFonts w:hint="eastAsia"/>
          <w:spacing w:val="-180"/>
        </w:rPr>
        <w:t>者</w:t>
      </w:r>
      <w:r w:rsidRPr="005C410E">
        <w:rPr>
          <w:rFonts w:hint="eastAsia"/>
          <w:spacing w:val="-180"/>
          <w:position w:val="22"/>
        </w:rPr>
        <w:t>。</w:t>
      </w:r>
      <w:r>
        <w:rPr>
          <w:rFonts w:hint="eastAsia"/>
        </w:rPr>
        <w:t>亦即孔孟之道</w:t>
      </w:r>
      <w:r w:rsidRPr="005C410E">
        <w:rPr>
          <w:rFonts w:hint="eastAsia"/>
          <w:spacing w:val="-180"/>
        </w:rPr>
        <w:t>也</w:t>
      </w:r>
      <w:r w:rsidRPr="005C410E">
        <w:rPr>
          <w:rFonts w:hint="eastAsia"/>
          <w:spacing w:val="-180"/>
          <w:position w:val="22"/>
        </w:rPr>
        <w:t>。</w:t>
      </w:r>
      <w:r>
        <w:rPr>
          <w:rFonts w:hint="eastAsia"/>
        </w:rPr>
        <w:t>吾言有未</w:t>
      </w:r>
      <w:r w:rsidRPr="005C410E">
        <w:rPr>
          <w:rFonts w:hint="eastAsia"/>
          <w:spacing w:val="-180"/>
        </w:rPr>
        <w:t>詳</w:t>
      </w:r>
      <w:r w:rsidRPr="005C410E">
        <w:rPr>
          <w:rFonts w:hint="eastAsia"/>
          <w:spacing w:val="-180"/>
          <w:position w:val="22"/>
        </w:rPr>
        <w:t>。</w:t>
      </w:r>
      <w:r>
        <w:rPr>
          <w:rFonts w:hint="eastAsia"/>
        </w:rPr>
        <w:t>孔孟書</w:t>
      </w:r>
      <w:r>
        <w:rPr>
          <w:rFonts w:hint="eastAsia"/>
        </w:rPr>
        <w:lastRenderedPageBreak/>
        <w:t>已先為吾言</w:t>
      </w:r>
      <w:r w:rsidRPr="005C410E">
        <w:rPr>
          <w:rFonts w:hint="eastAsia"/>
          <w:spacing w:val="-180"/>
        </w:rPr>
        <w:t>之</w:t>
      </w:r>
      <w:r w:rsidRPr="005C410E">
        <w:rPr>
          <w:rFonts w:hint="eastAsia"/>
          <w:spacing w:val="-180"/>
          <w:position w:val="22"/>
        </w:rPr>
        <w:t>。</w:t>
      </w:r>
      <w:r>
        <w:rPr>
          <w:rFonts w:hint="eastAsia"/>
        </w:rPr>
        <w:t>惟其有不傳之</w:t>
      </w:r>
      <w:r w:rsidRPr="005C410E">
        <w:rPr>
          <w:rFonts w:hint="eastAsia"/>
          <w:spacing w:val="-180"/>
        </w:rPr>
        <w:t>秘</w:t>
      </w:r>
      <w:r w:rsidRPr="005C410E">
        <w:rPr>
          <w:rFonts w:hint="eastAsia"/>
          <w:spacing w:val="-180"/>
          <w:position w:val="22"/>
        </w:rPr>
        <w:t>。</w:t>
      </w:r>
      <w:r>
        <w:rPr>
          <w:rFonts w:hint="eastAsia"/>
        </w:rPr>
        <w:t>非得明師口授不解其要</w:t>
      </w:r>
      <w:r w:rsidRPr="005C410E">
        <w:rPr>
          <w:rFonts w:hint="eastAsia"/>
          <w:spacing w:val="-180"/>
        </w:rPr>
        <w:t>旨</w:t>
      </w:r>
      <w:r w:rsidRPr="005C410E">
        <w:rPr>
          <w:rFonts w:hint="eastAsia"/>
          <w:spacing w:val="-180"/>
          <w:position w:val="22"/>
        </w:rPr>
        <w:t>。</w:t>
      </w:r>
      <w:r>
        <w:rPr>
          <w:rFonts w:hint="eastAsia"/>
        </w:rPr>
        <w:t>夫亦曰養身保</w:t>
      </w:r>
      <w:r w:rsidRPr="005C410E">
        <w:rPr>
          <w:rFonts w:hint="eastAsia"/>
          <w:spacing w:val="-180"/>
        </w:rPr>
        <w:t>命</w:t>
      </w:r>
      <w:r w:rsidRPr="005C410E">
        <w:rPr>
          <w:rFonts w:hint="eastAsia"/>
          <w:spacing w:val="-180"/>
          <w:position w:val="22"/>
        </w:rPr>
        <w:t>。</w:t>
      </w:r>
      <w:r>
        <w:rPr>
          <w:rFonts w:hint="eastAsia"/>
        </w:rPr>
        <w:t>此吾人所謂性命之學者</w:t>
      </w:r>
      <w:r w:rsidRPr="005C410E">
        <w:rPr>
          <w:rFonts w:hint="eastAsia"/>
          <w:spacing w:val="-180"/>
        </w:rPr>
        <w:t>是</w:t>
      </w:r>
      <w:r w:rsidRPr="005C410E">
        <w:rPr>
          <w:rFonts w:hint="eastAsia"/>
          <w:spacing w:val="-180"/>
          <w:position w:val="22"/>
        </w:rPr>
        <w:t>。</w:t>
      </w:r>
      <w:r>
        <w:rPr>
          <w:rFonts w:hint="eastAsia"/>
        </w:rPr>
        <w:t>明乎</w:t>
      </w:r>
      <w:r w:rsidRPr="005C410E">
        <w:rPr>
          <w:rFonts w:hint="eastAsia"/>
          <w:spacing w:val="-180"/>
        </w:rPr>
        <w:t>此</w:t>
      </w:r>
      <w:r w:rsidRPr="005C410E">
        <w:rPr>
          <w:rFonts w:hint="eastAsia"/>
          <w:spacing w:val="-180"/>
          <w:position w:val="22"/>
        </w:rPr>
        <w:t>。</w:t>
      </w:r>
      <w:r>
        <w:rPr>
          <w:rFonts w:hint="eastAsia"/>
        </w:rPr>
        <w:t>則可以進乎道</w:t>
      </w:r>
      <w:r w:rsidRPr="0001126F">
        <w:rPr>
          <w:rFonts w:hint="eastAsia"/>
          <w:spacing w:val="-220"/>
        </w:rPr>
        <w:t>矣</w:t>
      </w:r>
      <w:r w:rsidRPr="0001126F">
        <w:rPr>
          <w:rFonts w:hint="eastAsia"/>
          <w:spacing w:val="-100"/>
          <w:position w:val="22"/>
        </w:rPr>
        <w:t>。</w:t>
      </w:r>
      <w:r w:rsidRPr="00C5774A">
        <w:rPr>
          <w:rFonts w:hint="eastAsia"/>
          <w:position w:val="4"/>
          <w:sz w:val="48"/>
          <w:eastAsianLayout w:id="1718839040" w:combine="1"/>
        </w:rPr>
        <w:t>書至此福緣心叩應看何種書</w:t>
      </w:r>
      <w:r>
        <w:rPr>
          <w:rFonts w:hint="eastAsia"/>
        </w:rPr>
        <w:t>至於道書汗牛充</w:t>
      </w:r>
      <w:r w:rsidRPr="005C410E">
        <w:rPr>
          <w:rFonts w:hint="eastAsia"/>
          <w:spacing w:val="-180"/>
        </w:rPr>
        <w:t>棟</w:t>
      </w:r>
      <w:r w:rsidRPr="005C410E">
        <w:rPr>
          <w:rFonts w:hint="eastAsia"/>
          <w:spacing w:val="-180"/>
          <w:position w:val="22"/>
        </w:rPr>
        <w:t>。</w:t>
      </w:r>
      <w:r>
        <w:rPr>
          <w:rFonts w:hint="eastAsia"/>
        </w:rPr>
        <w:t>或為臆</w:t>
      </w:r>
      <w:r w:rsidRPr="005C410E">
        <w:rPr>
          <w:rFonts w:hint="eastAsia"/>
          <w:spacing w:val="-180"/>
        </w:rPr>
        <w:t>造</w:t>
      </w:r>
      <w:r w:rsidRPr="005C410E">
        <w:rPr>
          <w:rFonts w:hint="eastAsia"/>
          <w:spacing w:val="-180"/>
          <w:position w:val="22"/>
        </w:rPr>
        <w:t>。</w:t>
      </w:r>
      <w:r>
        <w:rPr>
          <w:rFonts w:hint="eastAsia"/>
        </w:rPr>
        <w:t>或用寓</w:t>
      </w:r>
      <w:r w:rsidRPr="005C410E">
        <w:rPr>
          <w:rFonts w:hint="eastAsia"/>
          <w:spacing w:val="-180"/>
        </w:rPr>
        <w:t>言</w:t>
      </w:r>
      <w:r w:rsidRPr="005C410E">
        <w:rPr>
          <w:rFonts w:hint="eastAsia"/>
          <w:spacing w:val="-180"/>
          <w:position w:val="22"/>
        </w:rPr>
        <w:t>。</w:t>
      </w:r>
      <w:r>
        <w:rPr>
          <w:rFonts w:hint="eastAsia"/>
        </w:rPr>
        <w:t>多未得乎要</w:t>
      </w:r>
      <w:r w:rsidRPr="005C410E">
        <w:rPr>
          <w:rFonts w:hint="eastAsia"/>
          <w:spacing w:val="-180"/>
        </w:rPr>
        <w:t>領</w:t>
      </w:r>
      <w:r w:rsidRPr="005C410E">
        <w:rPr>
          <w:rFonts w:hint="eastAsia"/>
          <w:spacing w:val="-180"/>
          <w:position w:val="22"/>
        </w:rPr>
        <w:t>。</w:t>
      </w:r>
      <w:r>
        <w:rPr>
          <w:rFonts w:hint="eastAsia"/>
        </w:rPr>
        <w:t>慎勿為其淆亂見</w:t>
      </w:r>
      <w:r w:rsidRPr="005C410E">
        <w:rPr>
          <w:rFonts w:hint="eastAsia"/>
          <w:spacing w:val="-180"/>
        </w:rPr>
        <w:t>問</w:t>
      </w:r>
      <w:r w:rsidRPr="005C410E">
        <w:rPr>
          <w:rFonts w:hint="eastAsia"/>
          <w:spacing w:val="-180"/>
          <w:position w:val="22"/>
        </w:rPr>
        <w:t>。</w:t>
      </w:r>
      <w:r>
        <w:rPr>
          <w:rFonts w:hint="eastAsia"/>
        </w:rPr>
        <w:t>迷惑心性</w:t>
      </w:r>
      <w:r w:rsidRPr="0001126F">
        <w:rPr>
          <w:rFonts w:hint="eastAsia"/>
          <w:spacing w:val="-220"/>
        </w:rPr>
        <w:t>也</w:t>
      </w:r>
      <w:r w:rsidRPr="0001126F">
        <w:rPr>
          <w:rFonts w:hint="eastAsia"/>
          <w:spacing w:val="-100"/>
          <w:position w:val="22"/>
        </w:rPr>
        <w:t>。</w:t>
      </w:r>
      <w:r w:rsidRPr="00C5774A">
        <w:rPr>
          <w:rFonts w:hint="eastAsia"/>
          <w:spacing w:val="10"/>
          <w:position w:val="4"/>
          <w:sz w:val="48"/>
          <w:eastAsianLayout w:id="1718839040" w:combine="1"/>
        </w:rPr>
        <w:t>默禱求示津粱</w:t>
      </w:r>
      <w:r>
        <w:rPr>
          <w:rFonts w:hint="eastAsia"/>
        </w:rPr>
        <w:t>吾茲所</w:t>
      </w:r>
      <w:r w:rsidRPr="005C410E">
        <w:rPr>
          <w:rFonts w:hint="eastAsia"/>
          <w:spacing w:val="-180"/>
        </w:rPr>
        <w:t>言</w:t>
      </w:r>
      <w:r w:rsidRPr="005C410E">
        <w:rPr>
          <w:rFonts w:hint="eastAsia"/>
          <w:spacing w:val="-180"/>
          <w:position w:val="22"/>
        </w:rPr>
        <w:t>。</w:t>
      </w:r>
      <w:r>
        <w:rPr>
          <w:rFonts w:hint="eastAsia"/>
        </w:rPr>
        <w:t>乃道之</w:t>
      </w:r>
      <w:r w:rsidRPr="005C410E">
        <w:rPr>
          <w:rFonts w:hint="eastAsia"/>
          <w:spacing w:val="-180"/>
        </w:rPr>
        <w:t>本</w:t>
      </w:r>
      <w:r w:rsidRPr="005C410E">
        <w:rPr>
          <w:rFonts w:hint="eastAsia"/>
          <w:spacing w:val="-180"/>
          <w:position w:val="22"/>
        </w:rPr>
        <w:t>。</w:t>
      </w:r>
      <w:r>
        <w:rPr>
          <w:rFonts w:hint="eastAsia"/>
        </w:rPr>
        <w:t>俟汝悟境開豁</w:t>
      </w:r>
      <w:r w:rsidRPr="005C410E">
        <w:rPr>
          <w:rFonts w:hint="eastAsia"/>
          <w:spacing w:val="-180"/>
        </w:rPr>
        <w:t>時</w:t>
      </w:r>
      <w:r w:rsidRPr="005C410E">
        <w:rPr>
          <w:rFonts w:hint="eastAsia"/>
          <w:spacing w:val="-180"/>
          <w:position w:val="22"/>
        </w:rPr>
        <w:t>。</w:t>
      </w:r>
      <w:r>
        <w:rPr>
          <w:rFonts w:hint="eastAsia"/>
        </w:rPr>
        <w:t>再以進</w:t>
      </w:r>
      <w:r w:rsidRPr="0001126F">
        <w:rPr>
          <w:rFonts w:hint="eastAsia"/>
          <w:spacing w:val="-220"/>
        </w:rPr>
        <w:t>之</w:t>
      </w:r>
      <w:r w:rsidRPr="0001126F">
        <w:rPr>
          <w:rFonts w:hint="eastAsia"/>
          <w:spacing w:val="-100"/>
          <w:position w:val="22"/>
        </w:rPr>
        <w:t>。</w:t>
      </w:r>
      <w:r w:rsidRPr="00C5774A">
        <w:rPr>
          <w:rFonts w:hint="eastAsia"/>
          <w:position w:val="2"/>
          <w:sz w:val="48"/>
          <w:eastAsianLayout w:id="1718839040" w:combine="1"/>
        </w:rPr>
        <w:t>問太乙金華宗旨可為法否</w:t>
      </w:r>
      <w:r>
        <w:rPr>
          <w:rFonts w:hint="eastAsia"/>
        </w:rPr>
        <w:t>看之有</w:t>
      </w:r>
      <w:r w:rsidRPr="005C410E">
        <w:rPr>
          <w:rFonts w:hint="eastAsia"/>
          <w:spacing w:val="-180"/>
        </w:rPr>
        <w:t>益</w:t>
      </w:r>
      <w:r w:rsidRPr="005C410E">
        <w:rPr>
          <w:rFonts w:hint="eastAsia"/>
          <w:spacing w:val="-180"/>
          <w:position w:val="22"/>
        </w:rPr>
        <w:t>。</w:t>
      </w:r>
      <w:r>
        <w:rPr>
          <w:rFonts w:hint="eastAsia"/>
        </w:rPr>
        <w:t>但有數處稍</w:t>
      </w:r>
      <w:r w:rsidRPr="005C410E">
        <w:rPr>
          <w:rFonts w:hint="eastAsia"/>
          <w:spacing w:val="-180"/>
        </w:rPr>
        <w:t>偏</w:t>
      </w:r>
      <w:r w:rsidRPr="005C410E">
        <w:rPr>
          <w:rFonts w:hint="eastAsia"/>
          <w:spacing w:val="-180"/>
          <w:position w:val="22"/>
        </w:rPr>
        <w:t>。</w:t>
      </w:r>
      <w:r>
        <w:rPr>
          <w:rFonts w:hint="eastAsia"/>
        </w:rPr>
        <w:t>待吾暇</w:t>
      </w:r>
      <w:r w:rsidRPr="005C410E">
        <w:rPr>
          <w:rFonts w:hint="eastAsia"/>
          <w:spacing w:val="-180"/>
        </w:rPr>
        <w:t>時</w:t>
      </w:r>
      <w:r w:rsidRPr="005C410E">
        <w:rPr>
          <w:rFonts w:hint="eastAsia"/>
          <w:spacing w:val="-180"/>
          <w:position w:val="22"/>
        </w:rPr>
        <w:t>。</w:t>
      </w:r>
      <w:r>
        <w:rPr>
          <w:rFonts w:hint="eastAsia"/>
        </w:rPr>
        <w:t>可一一為汝剖</w:t>
      </w:r>
      <w:r w:rsidRPr="0001126F">
        <w:rPr>
          <w:rFonts w:hint="eastAsia"/>
          <w:spacing w:val="-220"/>
        </w:rPr>
        <w:t>之</w:t>
      </w:r>
      <w:r w:rsidRPr="0001126F">
        <w:rPr>
          <w:rFonts w:hint="eastAsia"/>
          <w:spacing w:val="-100"/>
          <w:position w:val="22"/>
        </w:rPr>
        <w:t>。</w:t>
      </w:r>
      <w:r w:rsidRPr="00C5774A">
        <w:rPr>
          <w:rFonts w:hint="eastAsia"/>
          <w:spacing w:val="10"/>
          <w:position w:val="4"/>
          <w:sz w:val="48"/>
          <w:eastAsianLayout w:id="1718839040" w:combine="1"/>
        </w:rPr>
        <w:t>問何時再降</w:t>
      </w:r>
      <w:r>
        <w:rPr>
          <w:rFonts w:hint="eastAsia"/>
        </w:rPr>
        <w:t>待五戊後可</w:t>
      </w:r>
      <w:r w:rsidRPr="005C410E">
        <w:rPr>
          <w:rFonts w:hint="eastAsia"/>
          <w:spacing w:val="-180"/>
        </w:rPr>
        <w:t>也</w:t>
      </w:r>
      <w:r w:rsidRPr="005C410E">
        <w:rPr>
          <w:rFonts w:hint="eastAsia"/>
          <w:spacing w:val="-180"/>
          <w:position w:val="22"/>
        </w:rPr>
        <w:t>。</w:t>
      </w:r>
    </w:p>
    <w:p w:rsidR="00BB1D43" w:rsidRDefault="00BB1D43" w:rsidP="004535BC">
      <w:pPr>
        <w:pStyle w:val="a9"/>
        <w:ind w:left="720"/>
      </w:pPr>
      <w:r>
        <w:rPr>
          <w:rFonts w:hint="eastAsia"/>
        </w:rPr>
        <w:t>謹案太乙金華宗</w:t>
      </w:r>
      <w:r w:rsidRPr="005C410E">
        <w:rPr>
          <w:rFonts w:hint="eastAsia"/>
          <w:spacing w:val="-180"/>
        </w:rPr>
        <w:t>旨</w:t>
      </w:r>
      <w:r w:rsidR="00394855">
        <w:rPr>
          <w:rFonts w:hint="eastAsia"/>
          <w:spacing w:val="-180"/>
          <w:position w:val="22"/>
        </w:rPr>
        <w:t>、</w:t>
      </w:r>
      <w:r>
        <w:rPr>
          <w:rFonts w:hint="eastAsia"/>
        </w:rPr>
        <w:t>但有數處稍偏之</w:t>
      </w:r>
      <w:r w:rsidRPr="005C410E">
        <w:rPr>
          <w:rFonts w:hint="eastAsia"/>
          <w:spacing w:val="-180"/>
        </w:rPr>
        <w:t>語</w:t>
      </w:r>
      <w:r w:rsidR="00394855">
        <w:rPr>
          <w:rFonts w:hint="eastAsia"/>
          <w:spacing w:val="-180"/>
          <w:position w:val="22"/>
        </w:rPr>
        <w:t>、</w:t>
      </w:r>
      <w:r>
        <w:rPr>
          <w:rFonts w:hint="eastAsia"/>
        </w:rPr>
        <w:t>蓋是書講三教同</w:t>
      </w:r>
      <w:r w:rsidRPr="005C410E">
        <w:rPr>
          <w:rFonts w:hint="eastAsia"/>
          <w:spacing w:val="-180"/>
        </w:rPr>
        <w:t>源</w:t>
      </w:r>
      <w:r w:rsidR="00394855">
        <w:rPr>
          <w:rFonts w:hint="eastAsia"/>
          <w:spacing w:val="-180"/>
          <w:position w:val="22"/>
        </w:rPr>
        <w:t>、</w:t>
      </w:r>
      <w:r>
        <w:rPr>
          <w:rFonts w:hint="eastAsia"/>
        </w:rPr>
        <w:t>無耶回二</w:t>
      </w:r>
      <w:r w:rsidRPr="005C410E">
        <w:rPr>
          <w:rFonts w:hint="eastAsia"/>
          <w:spacing w:val="-180"/>
        </w:rPr>
        <w:t>教</w:t>
      </w:r>
      <w:r w:rsidR="00394855">
        <w:rPr>
          <w:rFonts w:hint="eastAsia"/>
          <w:spacing w:val="-180"/>
          <w:position w:val="22"/>
        </w:rPr>
        <w:t>、</w:t>
      </w:r>
      <w:r>
        <w:rPr>
          <w:rFonts w:hint="eastAsia"/>
        </w:rPr>
        <w:t>此後雖未明示如何稍</w:t>
      </w:r>
      <w:r w:rsidRPr="005C410E">
        <w:rPr>
          <w:rFonts w:hint="eastAsia"/>
          <w:spacing w:val="-180"/>
        </w:rPr>
        <w:t>偏</w:t>
      </w:r>
      <w:r w:rsidR="00394855">
        <w:rPr>
          <w:rFonts w:hint="eastAsia"/>
          <w:spacing w:val="-180"/>
          <w:position w:val="22"/>
        </w:rPr>
        <w:t>、</w:t>
      </w:r>
      <w:r>
        <w:rPr>
          <w:rFonts w:hint="eastAsia"/>
        </w:rPr>
        <w:t>然所傳真</w:t>
      </w:r>
      <w:r w:rsidRPr="005C410E">
        <w:rPr>
          <w:rFonts w:hint="eastAsia"/>
          <w:spacing w:val="-180"/>
        </w:rPr>
        <w:t>經</w:t>
      </w:r>
      <w:r w:rsidR="00394855">
        <w:rPr>
          <w:rFonts w:hint="eastAsia"/>
          <w:spacing w:val="-180"/>
          <w:position w:val="22"/>
        </w:rPr>
        <w:t>、</w:t>
      </w:r>
      <w:r>
        <w:rPr>
          <w:rFonts w:hint="eastAsia"/>
        </w:rPr>
        <w:t>以合五統六為</w:t>
      </w:r>
      <w:r w:rsidRPr="005C410E">
        <w:rPr>
          <w:rFonts w:hint="eastAsia"/>
          <w:spacing w:val="-180"/>
        </w:rPr>
        <w:t>宗</w:t>
      </w:r>
      <w:r w:rsidR="00394855">
        <w:rPr>
          <w:rFonts w:hint="eastAsia"/>
          <w:spacing w:val="-180"/>
          <w:position w:val="22"/>
        </w:rPr>
        <w:t>、</w:t>
      </w:r>
      <w:r>
        <w:rPr>
          <w:rFonts w:hint="eastAsia"/>
        </w:rPr>
        <w:t>自可見其偏處</w:t>
      </w:r>
      <w:r w:rsidRPr="005C410E">
        <w:rPr>
          <w:rFonts w:hint="eastAsia"/>
          <w:spacing w:val="-180"/>
        </w:rPr>
        <w:t>矣</w:t>
      </w:r>
      <w:r w:rsidR="00394855">
        <w:rPr>
          <w:rFonts w:hint="eastAsia"/>
          <w:spacing w:val="-180"/>
          <w:position w:val="22"/>
        </w:rPr>
        <w:t>、</w:t>
      </w:r>
      <w:r>
        <w:rPr>
          <w:rFonts w:hint="eastAsia"/>
        </w:rPr>
        <w:t>自戊午以</w:t>
      </w:r>
      <w:r w:rsidRPr="005C410E">
        <w:rPr>
          <w:rFonts w:hint="eastAsia"/>
          <w:spacing w:val="-180"/>
        </w:rPr>
        <w:t>後</w:t>
      </w:r>
      <w:r w:rsidR="00394855">
        <w:rPr>
          <w:rFonts w:hint="eastAsia"/>
          <w:spacing w:val="-180"/>
          <w:position w:val="22"/>
        </w:rPr>
        <w:t>、</w:t>
      </w:r>
      <w:r>
        <w:rPr>
          <w:rFonts w:hint="eastAsia"/>
        </w:rPr>
        <w:t>臨壇之</w:t>
      </w:r>
      <w:r w:rsidRPr="005C410E">
        <w:rPr>
          <w:rFonts w:hint="eastAsia"/>
          <w:spacing w:val="-180"/>
        </w:rPr>
        <w:t>期</w:t>
      </w:r>
      <w:r w:rsidR="00394855">
        <w:rPr>
          <w:rFonts w:hint="eastAsia"/>
          <w:spacing w:val="-180"/>
          <w:position w:val="22"/>
        </w:rPr>
        <w:t>、</w:t>
      </w:r>
      <w:r>
        <w:rPr>
          <w:rFonts w:hint="eastAsia"/>
        </w:rPr>
        <w:t>皆用戊</w:t>
      </w:r>
      <w:r w:rsidRPr="005C410E">
        <w:rPr>
          <w:rFonts w:hint="eastAsia"/>
          <w:spacing w:val="-180"/>
        </w:rPr>
        <w:t>日</w:t>
      </w:r>
      <w:r w:rsidR="00394855">
        <w:rPr>
          <w:rFonts w:hint="eastAsia"/>
          <w:spacing w:val="-180"/>
          <w:position w:val="22"/>
        </w:rPr>
        <w:t>、</w:t>
      </w:r>
      <w:r>
        <w:rPr>
          <w:rFonts w:hint="eastAsia"/>
        </w:rPr>
        <w:t>猶之庚申以</w:t>
      </w:r>
      <w:r w:rsidRPr="005C410E">
        <w:rPr>
          <w:rFonts w:hint="eastAsia"/>
          <w:spacing w:val="-180"/>
        </w:rPr>
        <w:t>後</w:t>
      </w:r>
      <w:r w:rsidR="00394855">
        <w:rPr>
          <w:rFonts w:hint="eastAsia"/>
          <w:spacing w:val="-180"/>
          <w:position w:val="22"/>
        </w:rPr>
        <w:t>、</w:t>
      </w:r>
      <w:r>
        <w:rPr>
          <w:rFonts w:hint="eastAsia"/>
        </w:rPr>
        <w:t>皆用庚</w:t>
      </w:r>
      <w:r w:rsidRPr="005C410E">
        <w:rPr>
          <w:rFonts w:hint="eastAsia"/>
          <w:spacing w:val="-180"/>
        </w:rPr>
        <w:t>日</w:t>
      </w:r>
      <w:r w:rsidR="00394855">
        <w:rPr>
          <w:rFonts w:hint="eastAsia"/>
          <w:spacing w:val="-180"/>
          <w:position w:val="22"/>
        </w:rPr>
        <w:t>、</w:t>
      </w:r>
      <w:r>
        <w:rPr>
          <w:rFonts w:hint="eastAsia"/>
        </w:rPr>
        <w:t>因傳經時壇期加</w:t>
      </w:r>
      <w:r w:rsidRPr="005C410E">
        <w:rPr>
          <w:rFonts w:hint="eastAsia"/>
          <w:spacing w:val="-180"/>
        </w:rPr>
        <w:t>多</w:t>
      </w:r>
      <w:r w:rsidR="00394855">
        <w:rPr>
          <w:rFonts w:hint="eastAsia"/>
          <w:spacing w:val="-180"/>
          <w:position w:val="22"/>
        </w:rPr>
        <w:t>、</w:t>
      </w:r>
      <w:r>
        <w:rPr>
          <w:rFonts w:hint="eastAsia"/>
        </w:rPr>
        <w:t>故又以金代庚</w:t>
      </w:r>
      <w:r w:rsidRPr="005C410E">
        <w:rPr>
          <w:rFonts w:hint="eastAsia"/>
          <w:spacing w:val="-180"/>
        </w:rPr>
        <w:t>也</w:t>
      </w:r>
      <w:r w:rsidRPr="005C410E">
        <w:rPr>
          <w:rFonts w:hint="eastAsia"/>
          <w:spacing w:val="-180"/>
          <w:position w:val="22"/>
        </w:rPr>
        <w:t>。</w:t>
      </w:r>
    </w:p>
    <w:p w:rsidR="00BB1D43" w:rsidRDefault="00A446C1" w:rsidP="004535BC">
      <w:pPr>
        <w:pStyle w:val="a9"/>
      </w:pPr>
      <w:r>
        <w:rPr>
          <w:rFonts w:hint="eastAsia"/>
          <w:noProof/>
        </w:rPr>
        <mc:AlternateContent>
          <mc:Choice Requires="wps">
            <w:drawing>
              <wp:anchor distT="0" distB="0" distL="114300" distR="114300" simplePos="0" relativeHeight="251660288" behindDoc="0" locked="0" layoutInCell="1" allowOverlap="1" wp14:anchorId="6102B44A" wp14:editId="3FCB5399">
                <wp:simplePos x="0" y="0"/>
                <wp:positionH relativeFrom="page">
                  <wp:posOffset>2510155</wp:posOffset>
                </wp:positionH>
                <wp:positionV relativeFrom="paragraph">
                  <wp:posOffset>-2063115</wp:posOffset>
                </wp:positionV>
                <wp:extent cx="4261104" cy="1920240"/>
                <wp:effectExtent l="0" t="0" r="0" b="3810"/>
                <wp:wrapNone/>
                <wp:docPr id="5" name="文字方塊 5"/>
                <wp:cNvGraphicFramePr/>
                <a:graphic xmlns:a="http://schemas.openxmlformats.org/drawingml/2006/main">
                  <a:graphicData uri="http://schemas.microsoft.com/office/word/2010/wordprocessingShape">
                    <wps:wsp>
                      <wps:cNvSpPr txBox="1"/>
                      <wps:spPr>
                        <a:xfrm>
                          <a:off x="0" y="0"/>
                          <a:ext cx="4261104" cy="1920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78B5" w:rsidRPr="00A446C1" w:rsidRDefault="005278B5" w:rsidP="00A446C1">
                            <w:pPr>
                              <w:widowControl w:val="0"/>
                              <w:kinsoku w:val="0"/>
                              <w:overflowPunct w:val="0"/>
                              <w:autoSpaceDE w:val="0"/>
                              <w:autoSpaceDN w:val="0"/>
                              <w:snapToGrid w:val="0"/>
                              <w:spacing w:after="0" w:line="240" w:lineRule="auto"/>
                              <w:rPr>
                                <w:rFonts w:ascii="標楷體" w:eastAsia="標楷體" w:hAnsi="標楷體"/>
                                <w:sz w:val="28"/>
                                <w:szCs w:val="24"/>
                              </w:rPr>
                            </w:pPr>
                            <w:r w:rsidRPr="00A446C1">
                              <w:rPr>
                                <w:rFonts w:ascii="標楷體" w:eastAsia="標楷體" w:hAnsi="標楷體" w:hint="eastAsia"/>
                                <w:sz w:val="28"/>
                                <w:szCs w:val="24"/>
                              </w:rPr>
                              <w:t>孔孟之書，皆為吾道要旨，迨自兩漢以降，諸子百注萬家箋詁之學，皆發源於炁之一脈，不過衍述有異同，門戶有成見，因之愈注愈離，真道愈晦，遂使後之學者，索解無從，今</w:t>
                            </w:r>
                          </w:p>
                          <w:p w:rsidR="005278B5" w:rsidRPr="00A446C1" w:rsidRDefault="005278B5" w:rsidP="00A446C1">
                            <w:pPr>
                              <w:widowControl w:val="0"/>
                              <w:kinsoku w:val="0"/>
                              <w:overflowPunct w:val="0"/>
                              <w:autoSpaceDE w:val="0"/>
                              <w:autoSpaceDN w:val="0"/>
                              <w:snapToGrid w:val="0"/>
                              <w:spacing w:after="0" w:line="240" w:lineRule="auto"/>
                              <w:rPr>
                                <w:rFonts w:ascii="標楷體" w:eastAsia="標楷體" w:hAnsi="標楷體"/>
                                <w:sz w:val="28"/>
                                <w:szCs w:val="24"/>
                              </w:rPr>
                            </w:pPr>
                            <w:r w:rsidRPr="00A446C1">
                              <w:rPr>
                                <w:rFonts w:ascii="標楷體" w:eastAsia="標楷體" w:hAnsi="標楷體" w:hint="eastAsia"/>
                                <w:sz w:val="28"/>
                                <w:szCs w:val="24"/>
                              </w:rPr>
                              <w:t>老祖傳授真經，發明炁胞炁解氣一之理，實為萬古聖人之所未發，必得明師口授，而指證之，不獨孔孟之書，即五教經典，無不可冶於一爐，貫通而闡揚之，是皆吾道修人之責也。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5" o:spid="_x0000_s1027" type="#_x0000_t202" style="position:absolute;margin-left:197.65pt;margin-top:-162.45pt;width:335.5pt;height:15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" filled="f" stroked="f" strokeweight=".5pt">
                <v:textbox style="layout-flow:vertical-ideographic">
                  <w:txbxContent>
                    <w:p w:rsidR="005278B5" w:rsidRPr="00A446C1" w:rsidRDefault="005278B5" w:rsidP="00A446C1">
                      <w:pPr>
                        <w:widowControl w:val="0"/>
                        <w:kinsoku w:val="0"/>
                        <w:overflowPunct w:val="0"/>
                        <w:autoSpaceDE w:val="0"/>
                        <w:autoSpaceDN w:val="0"/>
                        <w:snapToGrid w:val="0"/>
                        <w:spacing w:after="0" w:line="240" w:lineRule="auto"/>
                        <w:rPr>
                          <w:rFonts w:ascii="標楷體" w:eastAsia="標楷體" w:hAnsi="標楷體"/>
                          <w:sz w:val="28"/>
                          <w:szCs w:val="24"/>
                        </w:rPr>
                      </w:pPr>
                      <w:r w:rsidRPr="00A446C1">
                        <w:rPr>
                          <w:rFonts w:ascii="標楷體" w:eastAsia="標楷體" w:hAnsi="標楷體" w:hint="eastAsia"/>
                          <w:sz w:val="28"/>
                          <w:szCs w:val="24"/>
                        </w:rPr>
                        <w:t>孔孟之書，皆為吾道要旨，迨自兩漢以降，諸子百注萬家箋詁之學，皆發源於炁之一脈，不過衍述有異同，門戶有成見，因之愈注愈離，真道愈晦，遂使後之學者，索解無從，今</w:t>
                      </w:r>
                    </w:p>
                    <w:p w:rsidR="005278B5" w:rsidRPr="00A446C1" w:rsidRDefault="005278B5" w:rsidP="00A446C1">
                      <w:pPr>
                        <w:widowControl w:val="0"/>
                        <w:kinsoku w:val="0"/>
                        <w:overflowPunct w:val="0"/>
                        <w:autoSpaceDE w:val="0"/>
                        <w:autoSpaceDN w:val="0"/>
                        <w:snapToGrid w:val="0"/>
                        <w:spacing w:after="0" w:line="240" w:lineRule="auto"/>
                        <w:rPr>
                          <w:rFonts w:ascii="標楷體" w:eastAsia="標楷體" w:hAnsi="標楷體"/>
                          <w:sz w:val="28"/>
                          <w:szCs w:val="24"/>
                        </w:rPr>
                      </w:pPr>
                      <w:r w:rsidRPr="00A446C1">
                        <w:rPr>
                          <w:rFonts w:ascii="標楷體" w:eastAsia="標楷體" w:hAnsi="標楷體" w:hint="eastAsia"/>
                          <w:sz w:val="28"/>
                          <w:szCs w:val="24"/>
                        </w:rPr>
                        <w:t>老祖傳授真經，發明炁胞炁解氣一之理，實為萬古聖人之所未發，必得明師口授，而指證之，不獨孔孟之書，即五教經典，無不可冶於一爐，貫通而闡揚之，是皆吾道修人之責也。</w:t>
                      </w:r>
                    </w:p>
                  </w:txbxContent>
                </v:textbox>
                <w10:wrap anchorx="page"/>
              </v:shape>
            </w:pict>
          </mc:Fallback>
        </mc:AlternateContent>
      </w:r>
      <w:r w:rsidR="00BB1D43">
        <w:rPr>
          <w:rFonts w:hint="eastAsia"/>
        </w:rPr>
        <w:t>冬十一月二十一日戊辰福緣遵前訓問</w:t>
      </w:r>
      <w:r w:rsidR="00BB1D43" w:rsidRPr="004535BC">
        <w:rPr>
          <w:rFonts w:hint="eastAsia"/>
          <w:spacing w:val="-180"/>
        </w:rPr>
        <w:t>道</w:t>
      </w:r>
      <w:r w:rsidR="00C839AA">
        <w:rPr>
          <w:rFonts w:hint="eastAsia"/>
          <w:spacing w:val="-180"/>
          <w:position w:val="22"/>
        </w:rPr>
        <w:t>、</w:t>
      </w:r>
    </w:p>
    <w:p w:rsidR="00BB1D43" w:rsidRDefault="00BB1D43" w:rsidP="004535BC">
      <w:pPr>
        <w:pStyle w:val="ad"/>
      </w:pPr>
      <w:r>
        <w:rPr>
          <w:rFonts w:hint="eastAsia"/>
        </w:rPr>
        <w:t>仙師判</w:t>
      </w:r>
      <w:r w:rsidRPr="005C410E">
        <w:rPr>
          <w:rFonts w:hint="eastAsia"/>
          <w:spacing w:val="-180"/>
        </w:rPr>
        <w:t>云</w:t>
      </w:r>
      <w:r w:rsidRPr="005C410E">
        <w:rPr>
          <w:rFonts w:hint="eastAsia"/>
          <w:spacing w:val="-180"/>
          <w:position w:val="22"/>
        </w:rPr>
        <w:t>。</w:t>
      </w:r>
      <w:r>
        <w:rPr>
          <w:rFonts w:hint="eastAsia"/>
        </w:rPr>
        <w:t>汝能集六人以</w:t>
      </w:r>
      <w:r w:rsidRPr="005C410E">
        <w:rPr>
          <w:rFonts w:hint="eastAsia"/>
          <w:spacing w:val="-180"/>
        </w:rPr>
        <w:t>上</w:t>
      </w:r>
      <w:r w:rsidRPr="005C410E">
        <w:rPr>
          <w:rFonts w:hint="eastAsia"/>
          <w:spacing w:val="-180"/>
          <w:position w:val="22"/>
        </w:rPr>
        <w:t>。</w:t>
      </w:r>
      <w:r>
        <w:rPr>
          <w:rFonts w:hint="eastAsia"/>
        </w:rPr>
        <w:t>願求吾道</w:t>
      </w:r>
      <w:r w:rsidRPr="005C410E">
        <w:rPr>
          <w:rFonts w:hint="eastAsia"/>
          <w:spacing w:val="-180"/>
        </w:rPr>
        <w:t>者</w:t>
      </w:r>
      <w:r w:rsidRPr="005C410E">
        <w:rPr>
          <w:rFonts w:hint="eastAsia"/>
          <w:spacing w:val="-180"/>
          <w:position w:val="22"/>
        </w:rPr>
        <w:t>。</w:t>
      </w:r>
      <w:r>
        <w:rPr>
          <w:rFonts w:hint="eastAsia"/>
        </w:rPr>
        <w:t>吾當以五六之</w:t>
      </w:r>
      <w:r w:rsidRPr="005C410E">
        <w:rPr>
          <w:rFonts w:hint="eastAsia"/>
          <w:spacing w:val="-180"/>
        </w:rPr>
        <w:t>數</w:t>
      </w:r>
      <w:r w:rsidRPr="005C410E">
        <w:rPr>
          <w:rFonts w:hint="eastAsia"/>
          <w:spacing w:val="-180"/>
          <w:position w:val="22"/>
        </w:rPr>
        <w:t>。</w:t>
      </w:r>
      <w:r>
        <w:rPr>
          <w:rFonts w:hint="eastAsia"/>
        </w:rPr>
        <w:t>炁功之</w:t>
      </w:r>
      <w:r w:rsidRPr="005C410E">
        <w:rPr>
          <w:rFonts w:hint="eastAsia"/>
          <w:spacing w:val="-180"/>
        </w:rPr>
        <w:t>旨</w:t>
      </w:r>
      <w:r w:rsidRPr="005C410E">
        <w:rPr>
          <w:rFonts w:hint="eastAsia"/>
          <w:spacing w:val="-180"/>
          <w:position w:val="22"/>
        </w:rPr>
        <w:t>。</w:t>
      </w:r>
      <w:r>
        <w:rPr>
          <w:rFonts w:hint="eastAsia"/>
        </w:rPr>
        <w:t>語汝等</w:t>
      </w:r>
      <w:r w:rsidRPr="005C410E">
        <w:rPr>
          <w:rFonts w:hint="eastAsia"/>
          <w:spacing w:val="-180"/>
        </w:rPr>
        <w:t>也</w:t>
      </w:r>
      <w:r w:rsidRPr="005C410E">
        <w:rPr>
          <w:rFonts w:hint="eastAsia"/>
          <w:spacing w:val="-180"/>
          <w:position w:val="22"/>
        </w:rPr>
        <w:t>。</w:t>
      </w:r>
      <w:r w:rsidR="004535BC">
        <w:rPr>
          <w:spacing w:val="-180"/>
          <w:position w:val="22"/>
        </w:rPr>
        <w:br/>
      </w:r>
      <w:r>
        <w:rPr>
          <w:rFonts w:hint="eastAsia"/>
        </w:rPr>
        <w:t>謹案自丁己年</w:t>
      </w:r>
      <w:r w:rsidR="00653679" w:rsidRPr="00653679">
        <w:rPr>
          <w:rFonts w:hint="eastAsia"/>
          <w:color w:val="FF0000"/>
        </w:rPr>
        <w:t>九</w:t>
      </w:r>
      <w:r>
        <w:rPr>
          <w:rFonts w:hint="eastAsia"/>
        </w:rPr>
        <w:t>月設壇</w:t>
      </w:r>
      <w:r w:rsidRPr="005C410E">
        <w:rPr>
          <w:rFonts w:hint="eastAsia"/>
          <w:spacing w:val="-180"/>
        </w:rPr>
        <w:t>起</w:t>
      </w:r>
      <w:r w:rsidR="00C839AA">
        <w:rPr>
          <w:rFonts w:hint="eastAsia"/>
          <w:spacing w:val="-180"/>
          <w:position w:val="22"/>
        </w:rPr>
        <w:t>、</w:t>
      </w:r>
      <w:r>
        <w:rPr>
          <w:rFonts w:hint="eastAsia"/>
        </w:rPr>
        <w:t>十日一</w:t>
      </w:r>
      <w:r w:rsidRPr="005C410E">
        <w:rPr>
          <w:rFonts w:hint="eastAsia"/>
          <w:spacing w:val="-180"/>
        </w:rPr>
        <w:t>壇</w:t>
      </w:r>
      <w:r w:rsidR="00C839AA">
        <w:rPr>
          <w:rFonts w:hint="eastAsia"/>
          <w:spacing w:val="-180"/>
          <w:position w:val="22"/>
        </w:rPr>
        <w:t>、</w:t>
      </w:r>
      <w:r>
        <w:rPr>
          <w:rFonts w:hint="eastAsia"/>
        </w:rPr>
        <w:t>除舊友常到者四五十</w:t>
      </w:r>
      <w:r w:rsidRPr="005C410E">
        <w:rPr>
          <w:rFonts w:hint="eastAsia"/>
          <w:spacing w:val="-180"/>
        </w:rPr>
        <w:t>人</w:t>
      </w:r>
      <w:r w:rsidR="00C839AA">
        <w:rPr>
          <w:rFonts w:hint="eastAsia"/>
          <w:spacing w:val="-180"/>
          <w:position w:val="22"/>
        </w:rPr>
        <w:t>、</w:t>
      </w:r>
      <w:r>
        <w:rPr>
          <w:rFonts w:hint="eastAsia"/>
        </w:rPr>
        <w:t>其餘聞風而</w:t>
      </w:r>
      <w:r>
        <w:rPr>
          <w:rFonts w:hint="eastAsia"/>
        </w:rPr>
        <w:lastRenderedPageBreak/>
        <w:t>至</w:t>
      </w:r>
      <w:r w:rsidRPr="005C410E">
        <w:rPr>
          <w:rFonts w:hint="eastAsia"/>
          <w:spacing w:val="-180"/>
        </w:rPr>
        <w:t>者</w:t>
      </w:r>
      <w:r w:rsidR="00394855">
        <w:rPr>
          <w:rFonts w:hint="eastAsia"/>
          <w:spacing w:val="-180"/>
          <w:position w:val="22"/>
        </w:rPr>
        <w:t>、</w:t>
      </w:r>
      <w:r>
        <w:rPr>
          <w:rFonts w:hint="eastAsia"/>
        </w:rPr>
        <w:t>絡繹不</w:t>
      </w:r>
      <w:r w:rsidRPr="005C410E">
        <w:rPr>
          <w:rFonts w:hint="eastAsia"/>
          <w:spacing w:val="-180"/>
        </w:rPr>
        <w:t>絕</w:t>
      </w:r>
      <w:r w:rsidR="00394855">
        <w:rPr>
          <w:rFonts w:hint="eastAsia"/>
          <w:spacing w:val="-180"/>
          <w:position w:val="22"/>
        </w:rPr>
        <w:t>、</w:t>
      </w:r>
      <w:r>
        <w:rPr>
          <w:rFonts w:hint="eastAsia"/>
        </w:rPr>
        <w:t>欲集六人以</w:t>
      </w:r>
      <w:r w:rsidRPr="005C410E">
        <w:rPr>
          <w:rFonts w:hint="eastAsia"/>
          <w:spacing w:val="-180"/>
        </w:rPr>
        <w:t>上</w:t>
      </w:r>
      <w:r w:rsidR="00394855">
        <w:rPr>
          <w:rFonts w:hint="eastAsia"/>
          <w:spacing w:val="-180"/>
          <w:position w:val="22"/>
        </w:rPr>
        <w:t>、</w:t>
      </w:r>
      <w:r>
        <w:rPr>
          <w:rFonts w:hint="eastAsia"/>
        </w:rPr>
        <w:t>當不難</w:t>
      </w:r>
      <w:r w:rsidRPr="005C410E">
        <w:rPr>
          <w:rFonts w:hint="eastAsia"/>
          <w:spacing w:val="-180"/>
        </w:rPr>
        <w:t>也</w:t>
      </w:r>
      <w:r w:rsidR="00394855">
        <w:rPr>
          <w:rFonts w:hint="eastAsia"/>
          <w:spacing w:val="-180"/>
          <w:position w:val="22"/>
        </w:rPr>
        <w:t>、</w:t>
      </w:r>
      <w:r>
        <w:rPr>
          <w:rFonts w:hint="eastAsia"/>
        </w:rPr>
        <w:t>無如有恆者</w:t>
      </w:r>
      <w:r w:rsidRPr="005C410E">
        <w:rPr>
          <w:rFonts w:hint="eastAsia"/>
          <w:spacing w:val="-180"/>
        </w:rPr>
        <w:t>少</w:t>
      </w:r>
      <w:r w:rsidR="00394855">
        <w:rPr>
          <w:rFonts w:hint="eastAsia"/>
          <w:spacing w:val="-180"/>
          <w:position w:val="22"/>
        </w:rPr>
        <w:t>、</w:t>
      </w:r>
      <w:r>
        <w:rPr>
          <w:rFonts w:hint="eastAsia"/>
        </w:rPr>
        <w:t>間有常到壇</w:t>
      </w:r>
      <w:r w:rsidRPr="005C410E">
        <w:rPr>
          <w:rFonts w:hint="eastAsia"/>
          <w:spacing w:val="-180"/>
        </w:rPr>
        <w:t>者</w:t>
      </w:r>
      <w:r w:rsidR="00394855">
        <w:rPr>
          <w:rFonts w:hint="eastAsia"/>
          <w:spacing w:val="-180"/>
          <w:position w:val="22"/>
        </w:rPr>
        <w:t>、</w:t>
      </w:r>
      <w:r>
        <w:rPr>
          <w:rFonts w:hint="eastAsia"/>
        </w:rPr>
        <w:t>初無好道之念</w:t>
      </w:r>
      <w:r w:rsidRPr="005C410E">
        <w:rPr>
          <w:rFonts w:hint="eastAsia"/>
          <w:spacing w:val="-180"/>
        </w:rPr>
        <w:t>耳</w:t>
      </w:r>
      <w:r w:rsidR="00394855">
        <w:rPr>
          <w:rFonts w:hint="eastAsia"/>
          <w:spacing w:val="-180"/>
          <w:position w:val="22"/>
        </w:rPr>
        <w:t>、</w:t>
      </w:r>
      <w:r>
        <w:rPr>
          <w:rFonts w:hint="eastAsia"/>
        </w:rPr>
        <w:t>以是六人之</w:t>
      </w:r>
      <w:r w:rsidRPr="005C410E">
        <w:rPr>
          <w:rFonts w:hint="eastAsia"/>
          <w:spacing w:val="-180"/>
        </w:rPr>
        <w:t>數</w:t>
      </w:r>
      <w:r w:rsidR="00394855">
        <w:rPr>
          <w:rFonts w:hint="eastAsia"/>
          <w:spacing w:val="-180"/>
          <w:position w:val="22"/>
        </w:rPr>
        <w:t>、</w:t>
      </w:r>
      <w:r>
        <w:rPr>
          <w:rFonts w:hint="eastAsia"/>
        </w:rPr>
        <w:t>久而未</w:t>
      </w:r>
      <w:r w:rsidRPr="005C410E">
        <w:rPr>
          <w:rFonts w:hint="eastAsia"/>
          <w:spacing w:val="-180"/>
        </w:rPr>
        <w:t>成</w:t>
      </w:r>
      <w:r w:rsidR="00394855">
        <w:rPr>
          <w:rFonts w:hint="eastAsia"/>
          <w:spacing w:val="-180"/>
          <w:position w:val="22"/>
        </w:rPr>
        <w:t>、</w:t>
      </w:r>
      <w:r>
        <w:rPr>
          <w:rFonts w:hint="eastAsia"/>
        </w:rPr>
        <w:t>蓋道本自</w:t>
      </w:r>
      <w:r w:rsidRPr="005C410E">
        <w:rPr>
          <w:rFonts w:hint="eastAsia"/>
          <w:spacing w:val="-180"/>
        </w:rPr>
        <w:t>然</w:t>
      </w:r>
      <w:r w:rsidR="00394855">
        <w:rPr>
          <w:rFonts w:hint="eastAsia"/>
          <w:spacing w:val="-180"/>
          <w:position w:val="22"/>
        </w:rPr>
        <w:t>、</w:t>
      </w:r>
      <w:r>
        <w:rPr>
          <w:rFonts w:hint="eastAsia"/>
        </w:rPr>
        <w:t>不假強</w:t>
      </w:r>
      <w:r w:rsidRPr="005C410E">
        <w:rPr>
          <w:rFonts w:hint="eastAsia"/>
          <w:spacing w:val="-180"/>
        </w:rPr>
        <w:t>求</w:t>
      </w:r>
      <w:r w:rsidR="00394855">
        <w:rPr>
          <w:rFonts w:hint="eastAsia"/>
          <w:spacing w:val="-180"/>
          <w:position w:val="22"/>
        </w:rPr>
        <w:t>、</w:t>
      </w:r>
      <w:r>
        <w:rPr>
          <w:rFonts w:hint="eastAsia"/>
        </w:rPr>
        <w:t>必俟庚申夏秋之</w:t>
      </w:r>
      <w:r w:rsidRPr="005C410E">
        <w:rPr>
          <w:rFonts w:hint="eastAsia"/>
          <w:spacing w:val="-180"/>
        </w:rPr>
        <w:t>交</w:t>
      </w:r>
      <w:r w:rsidR="00394855">
        <w:rPr>
          <w:rFonts w:hint="eastAsia"/>
          <w:spacing w:val="-180"/>
          <w:position w:val="22"/>
        </w:rPr>
        <w:t>、</w:t>
      </w:r>
      <w:r>
        <w:rPr>
          <w:rFonts w:hint="eastAsia"/>
        </w:rPr>
        <w:t>內修十子湊</w:t>
      </w:r>
      <w:r w:rsidRPr="005C410E">
        <w:rPr>
          <w:rFonts w:hint="eastAsia"/>
          <w:spacing w:val="-180"/>
        </w:rPr>
        <w:t>足</w:t>
      </w:r>
      <w:r w:rsidR="00394855">
        <w:rPr>
          <w:rFonts w:hint="eastAsia"/>
          <w:spacing w:val="-180"/>
          <w:position w:val="22"/>
        </w:rPr>
        <w:t>、</w:t>
      </w:r>
      <w:r>
        <w:rPr>
          <w:rFonts w:hint="eastAsia"/>
        </w:rPr>
        <w:t>經初開授</w:t>
      </w:r>
      <w:r w:rsidRPr="005C410E">
        <w:rPr>
          <w:rFonts w:hint="eastAsia"/>
          <w:spacing w:val="-180"/>
        </w:rPr>
        <w:t>時</w:t>
      </w:r>
      <w:r w:rsidR="00394855">
        <w:rPr>
          <w:rFonts w:hint="eastAsia"/>
          <w:spacing w:val="-180"/>
          <w:position w:val="22"/>
        </w:rPr>
        <w:t>、</w:t>
      </w:r>
      <w:r>
        <w:rPr>
          <w:rFonts w:hint="eastAsia"/>
        </w:rPr>
        <w:t>方源源而來</w:t>
      </w:r>
      <w:r w:rsidRPr="005C410E">
        <w:rPr>
          <w:rFonts w:hint="eastAsia"/>
          <w:spacing w:val="-180"/>
        </w:rPr>
        <w:t>也</w:t>
      </w:r>
      <w:r w:rsidR="00394855">
        <w:rPr>
          <w:rFonts w:hint="eastAsia"/>
          <w:spacing w:val="-180"/>
          <w:position w:val="22"/>
        </w:rPr>
        <w:t>、</w:t>
      </w:r>
      <w:r>
        <w:rPr>
          <w:rFonts w:hint="eastAsia"/>
        </w:rPr>
        <w:t>是編三年以</w:t>
      </w:r>
      <w:r w:rsidRPr="005C410E">
        <w:rPr>
          <w:rFonts w:hint="eastAsia"/>
          <w:spacing w:val="-180"/>
        </w:rPr>
        <w:t>前</w:t>
      </w:r>
      <w:r w:rsidR="00394855">
        <w:rPr>
          <w:rFonts w:hint="eastAsia"/>
          <w:spacing w:val="-180"/>
          <w:position w:val="22"/>
        </w:rPr>
        <w:t>、</w:t>
      </w:r>
      <w:r>
        <w:rPr>
          <w:rFonts w:hint="eastAsia"/>
        </w:rPr>
        <w:t>來壇叩問</w:t>
      </w:r>
      <w:r w:rsidRPr="005C410E">
        <w:rPr>
          <w:rFonts w:hint="eastAsia"/>
          <w:spacing w:val="-180"/>
        </w:rPr>
        <w:t>者</w:t>
      </w:r>
      <w:r w:rsidR="00394855">
        <w:rPr>
          <w:rFonts w:hint="eastAsia"/>
          <w:spacing w:val="-180"/>
          <w:position w:val="22"/>
        </w:rPr>
        <w:t>、</w:t>
      </w:r>
      <w:r>
        <w:rPr>
          <w:rFonts w:hint="eastAsia"/>
        </w:rPr>
        <w:t>於道無關之</w:t>
      </w:r>
      <w:r w:rsidRPr="005C410E">
        <w:rPr>
          <w:rFonts w:hint="eastAsia"/>
          <w:spacing w:val="-180"/>
        </w:rPr>
        <w:t>訓</w:t>
      </w:r>
      <w:r w:rsidR="00394855">
        <w:rPr>
          <w:rFonts w:hint="eastAsia"/>
          <w:spacing w:val="-180"/>
          <w:position w:val="22"/>
        </w:rPr>
        <w:t>、</w:t>
      </w:r>
      <w:r>
        <w:rPr>
          <w:rFonts w:hint="eastAsia"/>
        </w:rPr>
        <w:t>皆從略不</w:t>
      </w:r>
      <w:r w:rsidRPr="005C410E">
        <w:rPr>
          <w:rFonts w:hint="eastAsia"/>
          <w:spacing w:val="-180"/>
        </w:rPr>
        <w:t>載</w:t>
      </w:r>
      <w:r w:rsidR="00394855">
        <w:rPr>
          <w:rFonts w:hint="eastAsia"/>
          <w:spacing w:val="-180"/>
          <w:position w:val="22"/>
        </w:rPr>
        <w:t>、</w:t>
      </w:r>
      <w:r>
        <w:rPr>
          <w:rFonts w:hint="eastAsia"/>
        </w:rPr>
        <w:t>以後自庚申</w:t>
      </w:r>
      <w:r w:rsidRPr="005C410E">
        <w:rPr>
          <w:rFonts w:hint="eastAsia"/>
          <w:spacing w:val="-180"/>
        </w:rPr>
        <w:t>起</w:t>
      </w:r>
      <w:r w:rsidR="00394855">
        <w:rPr>
          <w:rFonts w:hint="eastAsia"/>
          <w:spacing w:val="-180"/>
          <w:position w:val="22"/>
        </w:rPr>
        <w:t>、</w:t>
      </w:r>
      <w:r>
        <w:rPr>
          <w:rFonts w:hint="eastAsia"/>
        </w:rPr>
        <w:t>按編年紀</w:t>
      </w:r>
      <w:r w:rsidRPr="005C410E">
        <w:rPr>
          <w:rFonts w:hint="eastAsia"/>
          <w:spacing w:val="-180"/>
        </w:rPr>
        <w:t>月</w:t>
      </w:r>
      <w:r w:rsidR="00394855">
        <w:rPr>
          <w:rFonts w:hint="eastAsia"/>
          <w:spacing w:val="-180"/>
          <w:position w:val="22"/>
        </w:rPr>
        <w:t>、</w:t>
      </w:r>
      <w:r>
        <w:rPr>
          <w:rFonts w:hint="eastAsia"/>
        </w:rPr>
        <w:t>敘事體</w:t>
      </w:r>
      <w:r w:rsidRPr="005C410E">
        <w:rPr>
          <w:rFonts w:hint="eastAsia"/>
          <w:spacing w:val="-180"/>
        </w:rPr>
        <w:t>裁</w:t>
      </w:r>
      <w:r w:rsidR="00394855">
        <w:rPr>
          <w:rFonts w:hint="eastAsia"/>
          <w:spacing w:val="-180"/>
          <w:position w:val="22"/>
        </w:rPr>
        <w:t>、</w:t>
      </w:r>
      <w:r>
        <w:rPr>
          <w:rFonts w:hint="eastAsia"/>
        </w:rPr>
        <w:t>凡有涉及於道之訓文均詳載</w:t>
      </w:r>
      <w:r w:rsidRPr="005C410E">
        <w:rPr>
          <w:rFonts w:hint="eastAsia"/>
          <w:spacing w:val="-180"/>
        </w:rPr>
        <w:t>之</w:t>
      </w:r>
      <w:r w:rsidR="00394855">
        <w:rPr>
          <w:rFonts w:hint="eastAsia"/>
          <w:spacing w:val="-180"/>
          <w:position w:val="22"/>
        </w:rPr>
        <w:t>、</w:t>
      </w:r>
    </w:p>
    <w:p w:rsidR="00BB1D43" w:rsidRDefault="00BB1D43" w:rsidP="004535BC">
      <w:pPr>
        <w:pStyle w:val="ad"/>
      </w:pPr>
      <w:r>
        <w:rPr>
          <w:rFonts w:hint="eastAsia"/>
        </w:rPr>
        <w:t>中華民國九年庚申春三月初一日丁未福緣等以尚仙師久不臨</w:t>
      </w:r>
      <w:r w:rsidRPr="005C410E">
        <w:rPr>
          <w:rFonts w:hint="eastAsia"/>
          <w:spacing w:val="-180"/>
        </w:rPr>
        <w:t>壇</w:t>
      </w:r>
      <w:r w:rsidR="00394855">
        <w:rPr>
          <w:rFonts w:hint="eastAsia"/>
          <w:spacing w:val="-180"/>
          <w:position w:val="22"/>
        </w:rPr>
        <w:t>、</w:t>
      </w:r>
      <w:r>
        <w:rPr>
          <w:rFonts w:hint="eastAsia"/>
        </w:rPr>
        <w:t>思慕至</w:t>
      </w:r>
      <w:r w:rsidRPr="005C410E">
        <w:rPr>
          <w:rFonts w:hint="eastAsia"/>
          <w:spacing w:val="-180"/>
        </w:rPr>
        <w:t>切</w:t>
      </w:r>
      <w:r w:rsidR="00394855">
        <w:rPr>
          <w:rFonts w:hint="eastAsia"/>
          <w:spacing w:val="-180"/>
          <w:position w:val="22"/>
        </w:rPr>
        <w:t>、</w:t>
      </w:r>
      <w:r>
        <w:rPr>
          <w:rFonts w:hint="eastAsia"/>
        </w:rPr>
        <w:t>因約解空吉中敦</w:t>
      </w:r>
      <w:r w:rsidRPr="005C410E">
        <w:rPr>
          <w:rFonts w:hint="eastAsia"/>
          <w:spacing w:val="-180"/>
        </w:rPr>
        <w:t>性</w:t>
      </w:r>
      <w:r w:rsidR="00394855">
        <w:rPr>
          <w:rFonts w:hint="eastAsia"/>
          <w:spacing w:val="-180"/>
          <w:position w:val="22"/>
        </w:rPr>
        <w:t>、</w:t>
      </w:r>
      <w:r>
        <w:rPr>
          <w:rFonts w:hint="eastAsia"/>
        </w:rPr>
        <w:t>具疏恭</w:t>
      </w:r>
      <w:r w:rsidRPr="005C410E">
        <w:rPr>
          <w:rFonts w:hint="eastAsia"/>
          <w:spacing w:val="-180"/>
        </w:rPr>
        <w:t>請</w:t>
      </w:r>
      <w:r w:rsidR="00394855">
        <w:rPr>
          <w:rFonts w:hint="eastAsia"/>
          <w:spacing w:val="-180"/>
          <w:position w:val="22"/>
        </w:rPr>
        <w:t>、</w:t>
      </w:r>
      <w:r>
        <w:rPr>
          <w:rFonts w:hint="eastAsia"/>
        </w:rPr>
        <w:t>是時蕭君星甫亦到求加</w:t>
      </w:r>
      <w:r w:rsidRPr="005C410E">
        <w:rPr>
          <w:rFonts w:hint="eastAsia"/>
          <w:spacing w:val="-180"/>
        </w:rPr>
        <w:t>入</w:t>
      </w:r>
      <w:r w:rsidR="00394855">
        <w:rPr>
          <w:rFonts w:hint="eastAsia"/>
          <w:spacing w:val="-180"/>
          <w:position w:val="22"/>
        </w:rPr>
        <w:t>、</w:t>
      </w:r>
    </w:p>
    <w:p w:rsidR="00BB1D43" w:rsidRDefault="00BB1D43" w:rsidP="004535BC">
      <w:pPr>
        <w:pStyle w:val="a9"/>
        <w:kinsoku w:val="0"/>
      </w:pPr>
      <w:r>
        <w:rPr>
          <w:rFonts w:hint="eastAsia"/>
        </w:rPr>
        <w:t>吾導護利天司長尚</w:t>
      </w:r>
      <w:r w:rsidRPr="005C410E">
        <w:rPr>
          <w:rFonts w:hint="eastAsia"/>
          <w:spacing w:val="-180"/>
        </w:rPr>
        <w:t>仙</w:t>
      </w:r>
      <w:r w:rsidRPr="005C410E">
        <w:rPr>
          <w:rFonts w:hint="eastAsia"/>
          <w:spacing w:val="-180"/>
          <w:position w:val="22"/>
        </w:rPr>
        <w:t>。</w:t>
      </w:r>
      <w:r>
        <w:rPr>
          <w:rFonts w:hint="eastAsia"/>
        </w:rPr>
        <w:t>巡洋</w:t>
      </w:r>
      <w:r w:rsidRPr="005C410E">
        <w:rPr>
          <w:rFonts w:hint="eastAsia"/>
          <w:spacing w:val="-180"/>
        </w:rPr>
        <w:t>回</w:t>
      </w:r>
      <w:r w:rsidRPr="005C410E">
        <w:rPr>
          <w:rFonts w:hint="eastAsia"/>
          <w:spacing w:val="-180"/>
          <w:position w:val="22"/>
        </w:rPr>
        <w:t>。</w:t>
      </w:r>
      <w:r>
        <w:rPr>
          <w:rFonts w:hint="eastAsia"/>
        </w:rPr>
        <w:t>碧海波</w:t>
      </w:r>
      <w:r w:rsidRPr="005C410E">
        <w:rPr>
          <w:rFonts w:hint="eastAsia"/>
          <w:spacing w:val="-180"/>
        </w:rPr>
        <w:t>澄</w:t>
      </w:r>
      <w:r w:rsidRPr="005C410E">
        <w:rPr>
          <w:rFonts w:hint="eastAsia"/>
          <w:spacing w:val="-180"/>
          <w:position w:val="22"/>
        </w:rPr>
        <w:t>。</w:t>
      </w:r>
      <w:r>
        <w:rPr>
          <w:rFonts w:hint="eastAsia"/>
        </w:rPr>
        <w:t>紅雲日</w:t>
      </w:r>
      <w:r w:rsidRPr="005C410E">
        <w:rPr>
          <w:rFonts w:hint="eastAsia"/>
          <w:spacing w:val="-180"/>
        </w:rPr>
        <w:t>滿</w:t>
      </w:r>
      <w:r w:rsidRPr="005C410E">
        <w:rPr>
          <w:rFonts w:hint="eastAsia"/>
          <w:spacing w:val="-180"/>
          <w:position w:val="22"/>
        </w:rPr>
        <w:t>。</w:t>
      </w:r>
      <w:r>
        <w:rPr>
          <w:rFonts w:hint="eastAsia"/>
        </w:rPr>
        <w:t>腥風不</w:t>
      </w:r>
      <w:r w:rsidRPr="005C410E">
        <w:rPr>
          <w:rFonts w:hint="eastAsia"/>
          <w:spacing w:val="-180"/>
        </w:rPr>
        <w:t>起</w:t>
      </w:r>
      <w:r w:rsidRPr="005C410E">
        <w:rPr>
          <w:rFonts w:hint="eastAsia"/>
          <w:spacing w:val="-180"/>
          <w:position w:val="22"/>
        </w:rPr>
        <w:t>。</w:t>
      </w:r>
      <w:r>
        <w:rPr>
          <w:rFonts w:hint="eastAsia"/>
        </w:rPr>
        <w:t>霾霧不</w:t>
      </w:r>
      <w:r w:rsidRPr="005C410E">
        <w:rPr>
          <w:rFonts w:hint="eastAsia"/>
          <w:spacing w:val="-180"/>
        </w:rPr>
        <w:t>張</w:t>
      </w:r>
      <w:r w:rsidRPr="005C410E">
        <w:rPr>
          <w:rFonts w:hint="eastAsia"/>
          <w:spacing w:val="-180"/>
          <w:position w:val="22"/>
        </w:rPr>
        <w:t>。</w:t>
      </w:r>
      <w:r>
        <w:rPr>
          <w:rFonts w:hint="eastAsia"/>
        </w:rPr>
        <w:t>島嶼成</w:t>
      </w:r>
      <w:r w:rsidRPr="005C410E">
        <w:rPr>
          <w:rFonts w:hint="eastAsia"/>
          <w:spacing w:val="-180"/>
        </w:rPr>
        <w:t>蘤</w:t>
      </w:r>
      <w:r w:rsidRPr="005C410E">
        <w:rPr>
          <w:rFonts w:hint="eastAsia"/>
          <w:spacing w:val="-180"/>
          <w:position w:val="22"/>
        </w:rPr>
        <w:t>。</w:t>
      </w:r>
      <w:r>
        <w:rPr>
          <w:rFonts w:hint="eastAsia"/>
        </w:rPr>
        <w:t>鯨鯢排</w:t>
      </w:r>
      <w:r w:rsidRPr="005C410E">
        <w:rPr>
          <w:rFonts w:hint="eastAsia"/>
          <w:spacing w:val="-180"/>
        </w:rPr>
        <w:t>嶺</w:t>
      </w:r>
      <w:r w:rsidRPr="005C410E">
        <w:rPr>
          <w:rFonts w:hint="eastAsia"/>
          <w:spacing w:val="-180"/>
          <w:position w:val="22"/>
        </w:rPr>
        <w:t>。</w:t>
      </w:r>
      <w:r>
        <w:rPr>
          <w:rFonts w:hint="eastAsia"/>
        </w:rPr>
        <w:t>樂哉此</w:t>
      </w:r>
      <w:r w:rsidRPr="005C410E">
        <w:rPr>
          <w:rFonts w:hint="eastAsia"/>
          <w:spacing w:val="-180"/>
        </w:rPr>
        <w:t>遊</w:t>
      </w:r>
      <w:r w:rsidRPr="005C410E">
        <w:rPr>
          <w:rFonts w:hint="eastAsia"/>
          <w:spacing w:val="-180"/>
          <w:position w:val="22"/>
        </w:rPr>
        <w:t>。</w:t>
      </w:r>
      <w:r>
        <w:rPr>
          <w:rFonts w:hint="eastAsia"/>
        </w:rPr>
        <w:t>壯矣斯</w:t>
      </w:r>
      <w:r w:rsidRPr="005C410E">
        <w:rPr>
          <w:rFonts w:hint="eastAsia"/>
          <w:spacing w:val="-180"/>
        </w:rPr>
        <w:t>觀</w:t>
      </w:r>
      <w:r w:rsidRPr="005C410E">
        <w:rPr>
          <w:rFonts w:hint="eastAsia"/>
          <w:spacing w:val="-180"/>
          <w:position w:val="22"/>
        </w:rPr>
        <w:t>。</w:t>
      </w:r>
      <w:r>
        <w:rPr>
          <w:rFonts w:hint="eastAsia"/>
        </w:rPr>
        <w:t>吾道真</w:t>
      </w:r>
      <w:r w:rsidRPr="005C410E">
        <w:rPr>
          <w:rFonts w:hint="eastAsia"/>
          <w:spacing w:val="-180"/>
        </w:rPr>
        <w:t>境</w:t>
      </w:r>
      <w:r w:rsidRPr="005C410E">
        <w:rPr>
          <w:rFonts w:hint="eastAsia"/>
          <w:spacing w:val="-180"/>
          <w:position w:val="22"/>
        </w:rPr>
        <w:t>。</w:t>
      </w:r>
      <w:r>
        <w:rPr>
          <w:rFonts w:hint="eastAsia"/>
        </w:rPr>
        <w:t>幻中所</w:t>
      </w:r>
      <w:r w:rsidRPr="005C410E">
        <w:rPr>
          <w:rFonts w:hint="eastAsia"/>
          <w:spacing w:val="-180"/>
        </w:rPr>
        <w:t>見</w:t>
      </w:r>
      <w:r w:rsidRPr="005C410E">
        <w:rPr>
          <w:rFonts w:hint="eastAsia"/>
          <w:spacing w:val="-180"/>
          <w:position w:val="22"/>
        </w:rPr>
        <w:t>。</w:t>
      </w:r>
      <w:r>
        <w:rPr>
          <w:rFonts w:hint="eastAsia"/>
        </w:rPr>
        <w:t>真道所</w:t>
      </w:r>
      <w:r w:rsidRPr="005C410E">
        <w:rPr>
          <w:rFonts w:hint="eastAsia"/>
          <w:spacing w:val="-180"/>
        </w:rPr>
        <w:t>存</w:t>
      </w:r>
      <w:r w:rsidRPr="005C410E">
        <w:rPr>
          <w:rFonts w:hint="eastAsia"/>
          <w:spacing w:val="-180"/>
          <w:position w:val="22"/>
        </w:rPr>
        <w:t>。</w:t>
      </w:r>
      <w:r>
        <w:rPr>
          <w:rFonts w:hint="eastAsia"/>
        </w:rPr>
        <w:t>人恒得</w:t>
      </w:r>
      <w:r w:rsidRPr="005C410E">
        <w:rPr>
          <w:rFonts w:hint="eastAsia"/>
          <w:spacing w:val="-180"/>
        </w:rPr>
        <w:t>此</w:t>
      </w:r>
      <w:r w:rsidRPr="005C410E">
        <w:rPr>
          <w:rFonts w:hint="eastAsia"/>
          <w:spacing w:val="-180"/>
          <w:position w:val="22"/>
        </w:rPr>
        <w:t>。</w:t>
      </w:r>
      <w:r>
        <w:rPr>
          <w:rFonts w:hint="eastAsia"/>
        </w:rPr>
        <w:t>不外道</w:t>
      </w:r>
      <w:r w:rsidRPr="005C410E">
        <w:rPr>
          <w:rFonts w:hint="eastAsia"/>
          <w:spacing w:val="-180"/>
        </w:rPr>
        <w:t>矣</w:t>
      </w:r>
      <w:r w:rsidRPr="005C410E">
        <w:rPr>
          <w:rFonts w:hint="eastAsia"/>
          <w:spacing w:val="-180"/>
          <w:position w:val="22"/>
        </w:rPr>
        <w:t>。</w:t>
      </w:r>
      <w:r>
        <w:rPr>
          <w:rFonts w:hint="eastAsia"/>
        </w:rPr>
        <w:t>吉中疏</w:t>
      </w:r>
      <w:r w:rsidRPr="005C410E">
        <w:rPr>
          <w:rFonts w:hint="eastAsia"/>
          <w:spacing w:val="-180"/>
        </w:rPr>
        <w:t>受</w:t>
      </w:r>
      <w:r w:rsidRPr="005C410E">
        <w:rPr>
          <w:rFonts w:hint="eastAsia"/>
          <w:spacing w:val="-180"/>
          <w:position w:val="22"/>
        </w:rPr>
        <w:t>。</w:t>
      </w:r>
      <w:r>
        <w:rPr>
          <w:rFonts w:hint="eastAsia"/>
        </w:rPr>
        <w:t>書無嘉</w:t>
      </w:r>
      <w:r w:rsidRPr="005C410E">
        <w:rPr>
          <w:rFonts w:hint="eastAsia"/>
          <w:spacing w:val="-180"/>
        </w:rPr>
        <w:t>語</w:t>
      </w:r>
      <w:r w:rsidRPr="005C410E">
        <w:rPr>
          <w:rFonts w:hint="eastAsia"/>
          <w:spacing w:val="-180"/>
          <w:position w:val="22"/>
        </w:rPr>
        <w:t>。</w:t>
      </w:r>
      <w:r>
        <w:rPr>
          <w:rFonts w:hint="eastAsia"/>
        </w:rPr>
        <w:t>與爾等諸弟子識之語</w:t>
      </w:r>
      <w:r w:rsidRPr="005C410E">
        <w:rPr>
          <w:rFonts w:hint="eastAsia"/>
          <w:spacing w:val="-180"/>
        </w:rPr>
        <w:t>曰</w:t>
      </w:r>
      <w:r w:rsidRPr="005C410E">
        <w:rPr>
          <w:rFonts w:hint="eastAsia"/>
          <w:spacing w:val="-180"/>
          <w:position w:val="22"/>
        </w:rPr>
        <w:t>。</w:t>
      </w:r>
      <w:r>
        <w:rPr>
          <w:rFonts w:hint="eastAsia"/>
        </w:rPr>
        <w:t>吉守黃</w:t>
      </w:r>
      <w:r w:rsidRPr="005C410E">
        <w:rPr>
          <w:rFonts w:hint="eastAsia"/>
          <w:spacing w:val="-180"/>
        </w:rPr>
        <w:t>中</w:t>
      </w:r>
      <w:r w:rsidRPr="005C410E">
        <w:rPr>
          <w:rFonts w:hint="eastAsia"/>
          <w:spacing w:val="-180"/>
          <w:position w:val="22"/>
        </w:rPr>
        <w:t>。</w:t>
      </w:r>
      <w:r>
        <w:rPr>
          <w:rFonts w:hint="eastAsia"/>
        </w:rPr>
        <w:t>福多善</w:t>
      </w:r>
      <w:r w:rsidRPr="005C410E">
        <w:rPr>
          <w:rFonts w:hint="eastAsia"/>
          <w:spacing w:val="-180"/>
        </w:rPr>
        <w:t>緣</w:t>
      </w:r>
      <w:r w:rsidRPr="005C410E">
        <w:rPr>
          <w:rFonts w:hint="eastAsia"/>
          <w:spacing w:val="-180"/>
          <w:position w:val="22"/>
        </w:rPr>
        <w:t>。</w:t>
      </w:r>
      <w:r>
        <w:rPr>
          <w:rFonts w:hint="eastAsia"/>
        </w:rPr>
        <w:t>解道非</w:t>
      </w:r>
      <w:r w:rsidRPr="005C410E">
        <w:rPr>
          <w:rFonts w:hint="eastAsia"/>
          <w:spacing w:val="-180"/>
        </w:rPr>
        <w:t>空</w:t>
      </w:r>
      <w:r w:rsidRPr="005C410E">
        <w:rPr>
          <w:rFonts w:hint="eastAsia"/>
          <w:spacing w:val="-180"/>
          <w:position w:val="22"/>
        </w:rPr>
        <w:t>。</w:t>
      </w:r>
      <w:r>
        <w:rPr>
          <w:rFonts w:hint="eastAsia"/>
        </w:rPr>
        <w:t>敦誠明性</w:t>
      </w:r>
      <w:r w:rsidR="004535BC">
        <w:rPr>
          <w:rFonts w:hint="eastAsia"/>
        </w:rPr>
        <w:t>﹙</w:t>
      </w:r>
      <w:r>
        <w:rPr>
          <w:rFonts w:hint="eastAsia"/>
        </w:rPr>
        <w:t>蕭子有慧亦可入吾</w:t>
      </w:r>
      <w:r w:rsidRPr="005C410E">
        <w:rPr>
          <w:rFonts w:hint="eastAsia"/>
          <w:spacing w:val="-180"/>
        </w:rPr>
        <w:t>道</w:t>
      </w:r>
      <w:r w:rsidRPr="005C410E">
        <w:rPr>
          <w:rFonts w:hint="eastAsia"/>
          <w:spacing w:val="-180"/>
          <w:position w:val="22"/>
        </w:rPr>
        <w:t>。</w:t>
      </w:r>
      <w:r>
        <w:rPr>
          <w:rFonts w:hint="eastAsia"/>
        </w:rPr>
        <w:t>聽吾賜</w:t>
      </w:r>
      <w:r w:rsidRPr="005C410E">
        <w:rPr>
          <w:rFonts w:hint="eastAsia"/>
          <w:spacing w:val="-180"/>
        </w:rPr>
        <w:t>名</w:t>
      </w:r>
      <w:r w:rsidRPr="005C410E">
        <w:rPr>
          <w:rFonts w:hint="eastAsia"/>
          <w:spacing w:val="-180"/>
          <w:position w:val="22"/>
        </w:rPr>
        <w:t>。</w:t>
      </w:r>
      <w:r>
        <w:rPr>
          <w:rFonts w:hint="eastAsia"/>
        </w:rPr>
        <w:t>叩首三十六</w:t>
      </w:r>
      <w:r w:rsidRPr="005C410E">
        <w:rPr>
          <w:rFonts w:hint="eastAsia"/>
          <w:spacing w:val="-180"/>
        </w:rPr>
        <w:t>通</w:t>
      </w:r>
      <w:r w:rsidRPr="005C410E">
        <w:rPr>
          <w:rFonts w:hint="eastAsia"/>
          <w:spacing w:val="-180"/>
          <w:position w:val="22"/>
        </w:rPr>
        <w:t>。</w:t>
      </w:r>
      <w:r>
        <w:rPr>
          <w:rFonts w:hint="eastAsia"/>
        </w:rPr>
        <w:t>名曰慧</w:t>
      </w:r>
      <w:r w:rsidRPr="004535BC">
        <w:rPr>
          <w:rFonts w:hint="eastAsia"/>
          <w:spacing w:val="-180"/>
        </w:rPr>
        <w:t>緣</w:t>
      </w:r>
      <w:r w:rsidR="004535BC" w:rsidRPr="005C410E">
        <w:rPr>
          <w:rFonts w:hint="eastAsia"/>
          <w:spacing w:val="-180"/>
          <w:position w:val="22"/>
        </w:rPr>
        <w:t>。</w:t>
      </w:r>
      <w:r w:rsidR="004535BC">
        <w:rPr>
          <w:rFonts w:hint="eastAsia"/>
        </w:rPr>
        <w:t>﹚</w:t>
      </w:r>
      <w:r>
        <w:rPr>
          <w:rFonts w:hint="eastAsia"/>
        </w:rPr>
        <w:t>慧闡道緣</w:t>
      </w:r>
      <w:r w:rsidR="004535BC">
        <w:rPr>
          <w:rFonts w:hint="eastAsia"/>
        </w:rPr>
        <w:t>﹙</w:t>
      </w:r>
      <w:r>
        <w:rPr>
          <w:rFonts w:hint="eastAsia"/>
        </w:rPr>
        <w:t>四字續前語</w:t>
      </w:r>
      <w:r w:rsidRPr="005C410E">
        <w:rPr>
          <w:rFonts w:hint="eastAsia"/>
          <w:spacing w:val="-180"/>
        </w:rPr>
        <w:t>也</w:t>
      </w:r>
      <w:r w:rsidRPr="005C410E">
        <w:rPr>
          <w:rFonts w:hint="eastAsia"/>
          <w:spacing w:val="-180"/>
          <w:position w:val="22"/>
        </w:rPr>
        <w:t>。</w:t>
      </w:r>
      <w:r w:rsidR="004535BC">
        <w:rPr>
          <w:rFonts w:hint="eastAsia"/>
        </w:rPr>
        <w:t>﹚</w:t>
      </w:r>
      <w:r>
        <w:rPr>
          <w:rFonts w:hint="eastAsia"/>
        </w:rPr>
        <w:t>道無大</w:t>
      </w:r>
      <w:r w:rsidRPr="005C410E">
        <w:rPr>
          <w:rFonts w:hint="eastAsia"/>
          <w:spacing w:val="-180"/>
        </w:rPr>
        <w:t>小</w:t>
      </w:r>
      <w:r w:rsidRPr="005C410E">
        <w:rPr>
          <w:rFonts w:hint="eastAsia"/>
          <w:spacing w:val="-180"/>
          <w:position w:val="22"/>
        </w:rPr>
        <w:t>。</w:t>
      </w:r>
      <w:r>
        <w:rPr>
          <w:rFonts w:hint="eastAsia"/>
        </w:rPr>
        <w:t>道無新</w:t>
      </w:r>
      <w:r w:rsidRPr="005C410E">
        <w:rPr>
          <w:rFonts w:hint="eastAsia"/>
          <w:spacing w:val="-180"/>
        </w:rPr>
        <w:t>舊</w:t>
      </w:r>
      <w:r w:rsidRPr="005C410E">
        <w:rPr>
          <w:rFonts w:hint="eastAsia"/>
          <w:spacing w:val="-180"/>
          <w:position w:val="22"/>
        </w:rPr>
        <w:t>。</w:t>
      </w:r>
      <w:r>
        <w:rPr>
          <w:rFonts w:hint="eastAsia"/>
        </w:rPr>
        <w:t>存誠存恆可</w:t>
      </w:r>
      <w:r w:rsidRPr="005C410E">
        <w:rPr>
          <w:rFonts w:hint="eastAsia"/>
          <w:spacing w:val="-180"/>
        </w:rPr>
        <w:t>耳</w:t>
      </w:r>
      <w:r w:rsidRPr="005C410E">
        <w:rPr>
          <w:rFonts w:hint="eastAsia"/>
          <w:spacing w:val="-180"/>
          <w:position w:val="22"/>
        </w:rPr>
        <w:t>。</w:t>
      </w:r>
      <w:r>
        <w:rPr>
          <w:rFonts w:hint="eastAsia"/>
        </w:rPr>
        <w:t>莫謂壇下有先後</w:t>
      </w:r>
      <w:r w:rsidRPr="005C410E">
        <w:rPr>
          <w:rFonts w:hint="eastAsia"/>
          <w:spacing w:val="-180"/>
        </w:rPr>
        <w:t>也</w:t>
      </w:r>
      <w:r w:rsidRPr="005C410E">
        <w:rPr>
          <w:rFonts w:hint="eastAsia"/>
          <w:spacing w:val="-180"/>
          <w:position w:val="22"/>
        </w:rPr>
        <w:t>。</w:t>
      </w:r>
      <w:r>
        <w:rPr>
          <w:rFonts w:hint="eastAsia"/>
        </w:rPr>
        <w:t>佳緣遇</w:t>
      </w:r>
      <w:r w:rsidRPr="005C410E">
        <w:rPr>
          <w:rFonts w:hint="eastAsia"/>
          <w:spacing w:val="-180"/>
        </w:rPr>
        <w:lastRenderedPageBreak/>
        <w:t>此</w:t>
      </w:r>
      <w:r w:rsidRPr="005C410E">
        <w:rPr>
          <w:rFonts w:hint="eastAsia"/>
          <w:spacing w:val="-180"/>
          <w:position w:val="22"/>
        </w:rPr>
        <w:t>。</w:t>
      </w:r>
      <w:r>
        <w:rPr>
          <w:rFonts w:hint="eastAsia"/>
        </w:rPr>
        <w:t>諸弟子道堦有</w:t>
      </w:r>
      <w:r w:rsidRPr="005C410E">
        <w:rPr>
          <w:rFonts w:hint="eastAsia"/>
          <w:spacing w:val="-180"/>
        </w:rPr>
        <w:t>進</w:t>
      </w:r>
      <w:r w:rsidRPr="005C410E">
        <w:rPr>
          <w:rFonts w:hint="eastAsia"/>
          <w:spacing w:val="-180"/>
          <w:position w:val="22"/>
        </w:rPr>
        <w:t>。</w:t>
      </w:r>
      <w:r>
        <w:rPr>
          <w:rFonts w:hint="eastAsia"/>
        </w:rPr>
        <w:t>蕭子得名亦奇</w:t>
      </w:r>
      <w:r w:rsidRPr="005C410E">
        <w:rPr>
          <w:rFonts w:hint="eastAsia"/>
          <w:spacing w:val="-180"/>
        </w:rPr>
        <w:t>遇</w:t>
      </w:r>
      <w:r w:rsidRPr="005C410E">
        <w:rPr>
          <w:rFonts w:hint="eastAsia"/>
          <w:spacing w:val="-180"/>
          <w:position w:val="22"/>
        </w:rPr>
        <w:t>。</w:t>
      </w:r>
      <w:r>
        <w:rPr>
          <w:rFonts w:hint="eastAsia"/>
        </w:rPr>
        <w:t>修守要</w:t>
      </w:r>
      <w:r w:rsidRPr="005C410E">
        <w:rPr>
          <w:rFonts w:hint="eastAsia"/>
          <w:spacing w:val="-180"/>
        </w:rPr>
        <w:t>誠</w:t>
      </w:r>
      <w:r w:rsidRPr="005C410E">
        <w:rPr>
          <w:rFonts w:hint="eastAsia"/>
          <w:spacing w:val="-180"/>
          <w:position w:val="22"/>
        </w:rPr>
        <w:t>。</w:t>
      </w:r>
      <w:r>
        <w:rPr>
          <w:rFonts w:hint="eastAsia"/>
        </w:rPr>
        <w:t>諦聽凜</w:t>
      </w:r>
      <w:r w:rsidRPr="005C410E">
        <w:rPr>
          <w:rFonts w:hint="eastAsia"/>
          <w:spacing w:val="-180"/>
        </w:rPr>
        <w:t>遵</w:t>
      </w:r>
      <w:r w:rsidRPr="005C410E">
        <w:rPr>
          <w:rFonts w:hint="eastAsia"/>
          <w:spacing w:val="-180"/>
          <w:position w:val="22"/>
        </w:rPr>
        <w:t>。</w:t>
      </w:r>
      <w:r>
        <w:rPr>
          <w:rFonts w:hint="eastAsia"/>
        </w:rPr>
        <w:t>此後吾不臨</w:t>
      </w:r>
      <w:r w:rsidRPr="005C410E">
        <w:rPr>
          <w:rFonts w:hint="eastAsia"/>
          <w:spacing w:val="-180"/>
        </w:rPr>
        <w:t>壇</w:t>
      </w:r>
      <w:r w:rsidRPr="005C410E">
        <w:rPr>
          <w:rFonts w:hint="eastAsia"/>
          <w:spacing w:val="-180"/>
          <w:position w:val="22"/>
        </w:rPr>
        <w:t>。</w:t>
      </w:r>
      <w:r>
        <w:rPr>
          <w:rFonts w:hint="eastAsia"/>
        </w:rPr>
        <w:t>天職愈</w:t>
      </w:r>
      <w:r w:rsidRPr="005C410E">
        <w:rPr>
          <w:rFonts w:hint="eastAsia"/>
          <w:spacing w:val="-180"/>
        </w:rPr>
        <w:t>重</w:t>
      </w:r>
      <w:r w:rsidRPr="005C410E">
        <w:rPr>
          <w:rFonts w:hint="eastAsia"/>
          <w:spacing w:val="-180"/>
          <w:position w:val="22"/>
        </w:rPr>
        <w:t>。</w:t>
      </w:r>
      <w:r>
        <w:rPr>
          <w:rFonts w:hint="eastAsia"/>
        </w:rPr>
        <w:t>塵事愈宜少</w:t>
      </w:r>
      <w:r w:rsidRPr="005C410E">
        <w:rPr>
          <w:rFonts w:hint="eastAsia"/>
          <w:spacing w:val="-180"/>
        </w:rPr>
        <w:t>問</w:t>
      </w:r>
      <w:r w:rsidRPr="005C410E">
        <w:rPr>
          <w:rFonts w:hint="eastAsia"/>
          <w:spacing w:val="-180"/>
          <w:position w:val="22"/>
        </w:rPr>
        <w:t>。</w:t>
      </w:r>
      <w:r>
        <w:rPr>
          <w:rFonts w:hint="eastAsia"/>
        </w:rPr>
        <w:t>仍求太乙老祖可</w:t>
      </w:r>
      <w:r w:rsidRPr="005C410E">
        <w:rPr>
          <w:rFonts w:hint="eastAsia"/>
          <w:spacing w:val="-180"/>
        </w:rPr>
        <w:t>也</w:t>
      </w:r>
      <w:r w:rsidRPr="005C410E">
        <w:rPr>
          <w:rFonts w:hint="eastAsia"/>
          <w:spacing w:val="-180"/>
          <w:position w:val="22"/>
        </w:rPr>
        <w:t>。</w:t>
      </w:r>
    </w:p>
    <w:p w:rsidR="00BB1D43" w:rsidRPr="00047871" w:rsidRDefault="00BB1D43" w:rsidP="004535BC">
      <w:pPr>
        <w:pStyle w:val="ab"/>
      </w:pPr>
      <w:r>
        <w:rPr>
          <w:rFonts w:hint="eastAsia"/>
        </w:rPr>
        <w:t>中華民國九年庚申春三月初六日福緣解空侍乩</w:t>
      </w:r>
      <w:r w:rsidR="00047871" w:rsidRPr="00047871">
        <w:rPr>
          <w:rFonts w:ascii="MS Gothic" w:eastAsiaTheme="minorEastAsia" w:hAnsi="MS Gothic" w:cs="MS Gothic"/>
          <w:position w:val="18"/>
        </w:rPr>
        <w:t> </w:t>
      </w:r>
    </w:p>
    <w:p w:rsidR="00BB1D43" w:rsidRDefault="00BB1D43" w:rsidP="004535BC">
      <w:pPr>
        <w:pStyle w:val="a9"/>
      </w:pPr>
      <w:r>
        <w:rPr>
          <w:rFonts w:hint="eastAsia"/>
        </w:rPr>
        <w:t>吾乃太乙老人到</w:t>
      </w:r>
      <w:r w:rsidRPr="005C410E">
        <w:rPr>
          <w:rFonts w:hint="eastAsia"/>
          <w:spacing w:val="-180"/>
        </w:rPr>
        <w:t>也</w:t>
      </w:r>
      <w:r w:rsidRPr="005C410E">
        <w:rPr>
          <w:rFonts w:hint="eastAsia"/>
          <w:spacing w:val="-180"/>
          <w:position w:val="22"/>
        </w:rPr>
        <w:t>。</w:t>
      </w:r>
      <w:r>
        <w:rPr>
          <w:rFonts w:hint="eastAsia"/>
        </w:rPr>
        <w:t>諸子皆吾法中</w:t>
      </w:r>
      <w:r w:rsidRPr="005C410E">
        <w:rPr>
          <w:rFonts w:hint="eastAsia"/>
          <w:spacing w:val="-180"/>
        </w:rPr>
        <w:t>人</w:t>
      </w:r>
      <w:r w:rsidRPr="005C410E">
        <w:rPr>
          <w:rFonts w:hint="eastAsia"/>
          <w:spacing w:val="-180"/>
          <w:position w:val="22"/>
        </w:rPr>
        <w:t>。</w:t>
      </w:r>
      <w:r>
        <w:rPr>
          <w:rFonts w:hint="eastAsia"/>
        </w:rPr>
        <w:t>有前生修道之緣者四</w:t>
      </w:r>
      <w:r w:rsidRPr="00886D8B">
        <w:rPr>
          <w:rFonts w:hint="eastAsia"/>
          <w:spacing w:val="-200"/>
        </w:rPr>
        <w:t>人</w:t>
      </w:r>
      <w:r w:rsidRPr="00886D8B">
        <w:rPr>
          <w:rFonts w:hint="eastAsia"/>
          <w:position w:val="22"/>
        </w:rPr>
        <w:t>。</w:t>
      </w:r>
      <w:r w:rsidRPr="00886D8B">
        <w:rPr>
          <w:rFonts w:hint="eastAsia"/>
          <w:spacing w:val="20"/>
          <w:position w:val="4"/>
          <w:sz w:val="48"/>
          <w:eastAsianLayout w:id="1718839040" w:combine="1"/>
        </w:rPr>
        <w:t>李智真</w:t>
      </w:r>
      <w:r w:rsidR="00C868ED">
        <w:rPr>
          <w:rFonts w:hint="eastAsia"/>
          <w:spacing w:val="20"/>
          <w:position w:val="4"/>
          <w:sz w:val="48"/>
          <w:eastAsianLayout w:id="1718839040" w:combine="1"/>
        </w:rPr>
        <w:t>，</w:t>
      </w:r>
      <w:r w:rsidRPr="00886D8B">
        <w:rPr>
          <w:rFonts w:hint="eastAsia"/>
          <w:spacing w:val="20"/>
          <w:position w:val="4"/>
          <w:sz w:val="48"/>
          <w:eastAsianLayout w:id="1718839040" w:combine="1"/>
        </w:rPr>
        <w:t>鄭敦性</w:t>
      </w:r>
      <w:r w:rsidR="00C868ED">
        <w:rPr>
          <w:rFonts w:hint="eastAsia"/>
          <w:spacing w:val="20"/>
          <w:position w:val="4"/>
          <w:sz w:val="48"/>
          <w:eastAsianLayout w:id="1718839040" w:combine="1"/>
        </w:rPr>
        <w:t>，</w:t>
      </w:r>
      <w:r w:rsidRPr="00886D8B">
        <w:rPr>
          <w:rFonts w:hint="eastAsia"/>
          <w:spacing w:val="20"/>
          <w:position w:val="4"/>
          <w:sz w:val="48"/>
          <w:eastAsianLayout w:id="1718839040" w:combine="1"/>
        </w:rPr>
        <w:t>黃右驂</w:t>
      </w:r>
      <w:r w:rsidR="00C868ED">
        <w:rPr>
          <w:rFonts w:hint="eastAsia"/>
          <w:spacing w:val="20"/>
          <w:position w:val="4"/>
          <w:sz w:val="48"/>
          <w:eastAsianLayout w:id="1718839040" w:combine="1"/>
        </w:rPr>
        <w:t>，</w:t>
      </w:r>
      <w:r w:rsidRPr="00886D8B">
        <w:rPr>
          <w:rFonts w:hint="eastAsia"/>
          <w:spacing w:val="20"/>
          <w:position w:val="4"/>
          <w:sz w:val="48"/>
          <w:eastAsianLayout w:id="1718839040" w:combine="1"/>
        </w:rPr>
        <w:t>孫逢吉</w:t>
      </w:r>
      <w:r w:rsidR="00C868ED">
        <w:rPr>
          <w:rFonts w:hint="eastAsia"/>
          <w:spacing w:val="20"/>
          <w:position w:val="4"/>
          <w:sz w:val="48"/>
          <w:eastAsianLayout w:id="1718839040" w:combine="1"/>
        </w:rPr>
        <w:t>，</w:t>
      </w:r>
      <w:r>
        <w:rPr>
          <w:rFonts w:hint="eastAsia"/>
        </w:rPr>
        <w:t>結今生香火緣</w:t>
      </w:r>
      <w:r w:rsidRPr="005C410E">
        <w:rPr>
          <w:rFonts w:hint="eastAsia"/>
          <w:spacing w:val="-180"/>
        </w:rPr>
        <w:t>者</w:t>
      </w:r>
      <w:r w:rsidRPr="005C410E">
        <w:rPr>
          <w:rFonts w:hint="eastAsia"/>
          <w:spacing w:val="-180"/>
          <w:position w:val="22"/>
        </w:rPr>
        <w:t>。</w:t>
      </w:r>
      <w:r>
        <w:rPr>
          <w:rFonts w:hint="eastAsia"/>
        </w:rPr>
        <w:t>蕭子一人而</w:t>
      </w:r>
      <w:r w:rsidRPr="005C410E">
        <w:rPr>
          <w:rFonts w:hint="eastAsia"/>
          <w:spacing w:val="-180"/>
        </w:rPr>
        <w:t>已</w:t>
      </w:r>
      <w:r w:rsidRPr="005C410E">
        <w:rPr>
          <w:rFonts w:hint="eastAsia"/>
          <w:spacing w:val="-180"/>
          <w:position w:val="22"/>
        </w:rPr>
        <w:t>。</w:t>
      </w:r>
      <w:r>
        <w:rPr>
          <w:rFonts w:hint="eastAsia"/>
        </w:rPr>
        <w:t>吾不能細晰言</w:t>
      </w:r>
      <w:r w:rsidRPr="005C410E">
        <w:rPr>
          <w:rFonts w:hint="eastAsia"/>
          <w:spacing w:val="-180"/>
        </w:rPr>
        <w:t>之</w:t>
      </w:r>
      <w:r w:rsidRPr="005C410E">
        <w:rPr>
          <w:rFonts w:hint="eastAsia"/>
          <w:spacing w:val="-180"/>
          <w:position w:val="22"/>
        </w:rPr>
        <w:t>。</w:t>
      </w:r>
      <w:r>
        <w:rPr>
          <w:rFonts w:hint="eastAsia"/>
        </w:rPr>
        <w:t>聽吾分</w:t>
      </w:r>
      <w:r w:rsidRPr="005C410E">
        <w:rPr>
          <w:rFonts w:hint="eastAsia"/>
          <w:spacing w:val="-180"/>
        </w:rPr>
        <w:t>語</w:t>
      </w:r>
      <w:r w:rsidRPr="005C410E">
        <w:rPr>
          <w:rFonts w:hint="eastAsia"/>
          <w:spacing w:val="-180"/>
          <w:position w:val="22"/>
        </w:rPr>
        <w:t>。</w:t>
      </w:r>
      <w:r>
        <w:rPr>
          <w:rFonts w:hint="eastAsia"/>
        </w:rPr>
        <w:t>爾等心聲中各有所求</w:t>
      </w:r>
      <w:r w:rsidRPr="005C410E">
        <w:rPr>
          <w:rFonts w:hint="eastAsia"/>
          <w:spacing w:val="-180"/>
        </w:rPr>
        <w:t>者</w:t>
      </w:r>
      <w:r w:rsidRPr="005C410E">
        <w:rPr>
          <w:rFonts w:hint="eastAsia"/>
          <w:spacing w:val="-180"/>
          <w:position w:val="22"/>
        </w:rPr>
        <w:t>。</w:t>
      </w:r>
      <w:r>
        <w:rPr>
          <w:rFonts w:hint="eastAsia"/>
        </w:rPr>
        <w:t>略擇其要以言</w:t>
      </w:r>
      <w:r w:rsidRPr="005C410E">
        <w:rPr>
          <w:rFonts w:hint="eastAsia"/>
          <w:spacing w:val="-180"/>
        </w:rPr>
        <w:t>之</w:t>
      </w:r>
      <w:r w:rsidRPr="005C410E">
        <w:rPr>
          <w:rFonts w:hint="eastAsia"/>
          <w:spacing w:val="-180"/>
          <w:position w:val="22"/>
        </w:rPr>
        <w:t>。</w:t>
      </w:r>
      <w:r>
        <w:rPr>
          <w:rFonts w:hint="eastAsia"/>
        </w:rPr>
        <w:t>問前途</w:t>
      </w:r>
      <w:r w:rsidRPr="005C410E">
        <w:rPr>
          <w:rFonts w:hint="eastAsia"/>
          <w:spacing w:val="-180"/>
        </w:rPr>
        <w:t>者</w:t>
      </w:r>
      <w:r w:rsidRPr="005C410E">
        <w:rPr>
          <w:rFonts w:hint="eastAsia"/>
          <w:spacing w:val="-180"/>
          <w:position w:val="22"/>
        </w:rPr>
        <w:t>。</w:t>
      </w:r>
      <w:r>
        <w:rPr>
          <w:rFonts w:hint="eastAsia"/>
        </w:rPr>
        <w:t>人各有</w:t>
      </w:r>
      <w:r w:rsidRPr="005C410E">
        <w:rPr>
          <w:rFonts w:hint="eastAsia"/>
          <w:spacing w:val="-180"/>
        </w:rPr>
        <w:t>心</w:t>
      </w:r>
      <w:r w:rsidRPr="005C410E">
        <w:rPr>
          <w:rFonts w:hint="eastAsia"/>
          <w:spacing w:val="-180"/>
          <w:position w:val="22"/>
        </w:rPr>
        <w:t>。</w:t>
      </w:r>
      <w:r>
        <w:rPr>
          <w:rFonts w:hint="eastAsia"/>
        </w:rPr>
        <w:t>特蠖害不</w:t>
      </w:r>
      <w:r w:rsidRPr="005C410E">
        <w:rPr>
          <w:rFonts w:hint="eastAsia"/>
          <w:spacing w:val="-180"/>
        </w:rPr>
        <w:t>去</w:t>
      </w:r>
      <w:r w:rsidRPr="005C410E">
        <w:rPr>
          <w:rFonts w:hint="eastAsia"/>
          <w:spacing w:val="-180"/>
          <w:position w:val="22"/>
        </w:rPr>
        <w:t>。</w:t>
      </w:r>
      <w:r>
        <w:rPr>
          <w:rFonts w:hint="eastAsia"/>
        </w:rPr>
        <w:t>為可恨</w:t>
      </w:r>
      <w:r w:rsidRPr="005C410E">
        <w:rPr>
          <w:rFonts w:hint="eastAsia"/>
          <w:spacing w:val="-180"/>
        </w:rPr>
        <w:t>耳</w:t>
      </w:r>
      <w:r w:rsidRPr="005C410E">
        <w:rPr>
          <w:rFonts w:hint="eastAsia"/>
          <w:spacing w:val="-180"/>
          <w:position w:val="22"/>
        </w:rPr>
        <w:t>。</w:t>
      </w:r>
      <w:r>
        <w:rPr>
          <w:rFonts w:hint="eastAsia"/>
        </w:rPr>
        <w:t>影響所</w:t>
      </w:r>
      <w:r w:rsidRPr="005C410E">
        <w:rPr>
          <w:rFonts w:hint="eastAsia"/>
          <w:spacing w:val="-180"/>
        </w:rPr>
        <w:t>及</w:t>
      </w:r>
      <w:r w:rsidRPr="005C410E">
        <w:rPr>
          <w:rFonts w:hint="eastAsia"/>
          <w:spacing w:val="-180"/>
          <w:position w:val="22"/>
        </w:rPr>
        <w:t>。</w:t>
      </w:r>
      <w:r>
        <w:rPr>
          <w:rFonts w:hint="eastAsia"/>
        </w:rPr>
        <w:t>慮之者</w:t>
      </w:r>
      <w:r w:rsidRPr="005C410E">
        <w:rPr>
          <w:rFonts w:hint="eastAsia"/>
          <w:spacing w:val="-180"/>
        </w:rPr>
        <w:t>眾</w:t>
      </w:r>
      <w:r w:rsidRPr="005C410E">
        <w:rPr>
          <w:rFonts w:hint="eastAsia"/>
          <w:spacing w:val="-180"/>
          <w:position w:val="22"/>
        </w:rPr>
        <w:t>。</w:t>
      </w:r>
      <w:r>
        <w:rPr>
          <w:rFonts w:hint="eastAsia"/>
        </w:rPr>
        <w:t>四義不</w:t>
      </w:r>
      <w:r w:rsidRPr="005C410E">
        <w:rPr>
          <w:rFonts w:hint="eastAsia"/>
          <w:spacing w:val="-180"/>
        </w:rPr>
        <w:t>來</w:t>
      </w:r>
      <w:r w:rsidRPr="005C410E">
        <w:rPr>
          <w:rFonts w:hint="eastAsia"/>
          <w:spacing w:val="-180"/>
          <w:position w:val="22"/>
        </w:rPr>
        <w:t>。</w:t>
      </w:r>
      <w:r>
        <w:rPr>
          <w:rFonts w:hint="eastAsia"/>
        </w:rPr>
        <w:t>吾滿望</w:t>
      </w:r>
      <w:r w:rsidRPr="005C410E">
        <w:rPr>
          <w:rFonts w:hint="eastAsia"/>
          <w:spacing w:val="-180"/>
        </w:rPr>
        <w:t>也</w:t>
      </w:r>
      <w:r w:rsidRPr="005C410E">
        <w:rPr>
          <w:rFonts w:hint="eastAsia"/>
          <w:spacing w:val="-180"/>
          <w:position w:val="22"/>
        </w:rPr>
        <w:t>。</w:t>
      </w:r>
      <w:r>
        <w:rPr>
          <w:rFonts w:hint="eastAsia"/>
        </w:rPr>
        <w:t>若若如</w:t>
      </w:r>
      <w:r w:rsidRPr="005C410E">
        <w:rPr>
          <w:rFonts w:hint="eastAsia"/>
          <w:spacing w:val="-180"/>
        </w:rPr>
        <w:t>是</w:t>
      </w:r>
      <w:r w:rsidRPr="005C410E">
        <w:rPr>
          <w:rFonts w:hint="eastAsia"/>
          <w:spacing w:val="-180"/>
          <w:position w:val="22"/>
        </w:rPr>
        <w:t>。</w:t>
      </w:r>
      <w:r>
        <w:rPr>
          <w:rFonts w:hint="eastAsia"/>
        </w:rPr>
        <w:t>先開一</w:t>
      </w:r>
      <w:r w:rsidRPr="005C410E">
        <w:rPr>
          <w:rFonts w:hint="eastAsia"/>
          <w:spacing w:val="-180"/>
        </w:rPr>
        <w:t>李</w:t>
      </w:r>
      <w:r w:rsidRPr="005C410E">
        <w:rPr>
          <w:rFonts w:hint="eastAsia"/>
          <w:spacing w:val="-180"/>
          <w:position w:val="22"/>
        </w:rPr>
        <w:t>。</w:t>
      </w:r>
      <w:r>
        <w:rPr>
          <w:rFonts w:hint="eastAsia"/>
        </w:rPr>
        <w:t>何何如</w:t>
      </w:r>
      <w:r w:rsidRPr="005C410E">
        <w:rPr>
          <w:rFonts w:hint="eastAsia"/>
          <w:spacing w:val="-180"/>
        </w:rPr>
        <w:t>是</w:t>
      </w:r>
      <w:r w:rsidRPr="005C410E">
        <w:rPr>
          <w:rFonts w:hint="eastAsia"/>
          <w:spacing w:val="-180"/>
          <w:position w:val="22"/>
        </w:rPr>
        <w:t>。</w:t>
      </w:r>
      <w:r>
        <w:rPr>
          <w:rFonts w:hint="eastAsia"/>
        </w:rPr>
        <w:t>是得一</w:t>
      </w:r>
      <w:r w:rsidRPr="005C410E">
        <w:rPr>
          <w:rFonts w:hint="eastAsia"/>
          <w:spacing w:val="-180"/>
        </w:rPr>
        <w:t>周</w:t>
      </w:r>
      <w:r w:rsidRPr="005C410E">
        <w:rPr>
          <w:rFonts w:hint="eastAsia"/>
          <w:spacing w:val="-180"/>
          <w:position w:val="22"/>
        </w:rPr>
        <w:t>。</w:t>
      </w:r>
      <w:r>
        <w:rPr>
          <w:rFonts w:hint="eastAsia"/>
        </w:rPr>
        <w:t>孫鄭先</w:t>
      </w:r>
      <w:r w:rsidRPr="005C410E">
        <w:rPr>
          <w:rFonts w:hint="eastAsia"/>
          <w:spacing w:val="-180"/>
        </w:rPr>
        <w:t>黃</w:t>
      </w:r>
      <w:r w:rsidRPr="00886D8B">
        <w:rPr>
          <w:rFonts w:hint="eastAsia"/>
          <w:spacing w:val="-40"/>
          <w:position w:val="22"/>
        </w:rPr>
        <w:t>。</w:t>
      </w:r>
      <w:r w:rsidRPr="008A4AB1">
        <w:rPr>
          <w:rFonts w:hint="eastAsia"/>
          <w:spacing w:val="40"/>
          <w:position w:val="4"/>
          <w:sz w:val="44"/>
          <w:eastAsianLayout w:id="1718839040" w:combine="1"/>
        </w:rPr>
        <w:t>孫鄭得缺皆在黃先</w:t>
      </w:r>
      <w:r>
        <w:rPr>
          <w:rFonts w:hint="eastAsia"/>
        </w:rPr>
        <w:t>恐夏雷一變當時</w:t>
      </w:r>
      <w:r w:rsidRPr="005C410E">
        <w:rPr>
          <w:rFonts w:hint="eastAsia"/>
          <w:spacing w:val="-180"/>
        </w:rPr>
        <w:t>雨</w:t>
      </w:r>
      <w:r w:rsidRPr="005C410E">
        <w:rPr>
          <w:rFonts w:hint="eastAsia"/>
          <w:spacing w:val="-180"/>
          <w:position w:val="22"/>
        </w:rPr>
        <w:t>。</w:t>
      </w:r>
      <w:r>
        <w:rPr>
          <w:rFonts w:hint="eastAsia"/>
        </w:rPr>
        <w:t>先其所後</w:t>
      </w:r>
      <w:r w:rsidRPr="008A4AB1">
        <w:rPr>
          <w:rFonts w:hint="eastAsia"/>
          <w:spacing w:val="-240"/>
        </w:rPr>
        <w:t>也</w:t>
      </w:r>
      <w:r w:rsidRPr="008A4AB1">
        <w:rPr>
          <w:rFonts w:hint="eastAsia"/>
          <w:spacing w:val="-120"/>
          <w:position w:val="24"/>
        </w:rPr>
        <w:t>。</w:t>
      </w:r>
      <w:r w:rsidRPr="00C5774A">
        <w:rPr>
          <w:rFonts w:hint="eastAsia"/>
          <w:spacing w:val="20"/>
          <w:position w:val="4"/>
          <w:sz w:val="48"/>
          <w:eastAsianLayout w:id="1718839040" w:combine="1"/>
        </w:rPr>
        <w:t>右驂因喪子而成疾</w:t>
      </w:r>
      <w:r>
        <w:rPr>
          <w:rFonts w:hint="eastAsia"/>
        </w:rPr>
        <w:t>孽債之</w:t>
      </w:r>
      <w:r w:rsidRPr="005C410E">
        <w:rPr>
          <w:rFonts w:hint="eastAsia"/>
          <w:spacing w:val="-180"/>
        </w:rPr>
        <w:t>果</w:t>
      </w:r>
      <w:r w:rsidRPr="005C410E">
        <w:rPr>
          <w:rFonts w:hint="eastAsia"/>
          <w:spacing w:val="-180"/>
          <w:position w:val="22"/>
        </w:rPr>
        <w:t>。</w:t>
      </w:r>
      <w:r>
        <w:rPr>
          <w:rFonts w:hint="eastAsia"/>
        </w:rPr>
        <w:t>往事已</w:t>
      </w:r>
      <w:r w:rsidRPr="005C410E">
        <w:rPr>
          <w:rFonts w:hint="eastAsia"/>
          <w:spacing w:val="-180"/>
        </w:rPr>
        <w:t>了</w:t>
      </w:r>
      <w:r w:rsidRPr="005C410E">
        <w:rPr>
          <w:rFonts w:hint="eastAsia"/>
          <w:spacing w:val="-180"/>
          <w:position w:val="22"/>
        </w:rPr>
        <w:t>。</w:t>
      </w:r>
      <w:r>
        <w:rPr>
          <w:rFonts w:hint="eastAsia"/>
        </w:rPr>
        <w:t>黃子何為鬱抑</w:t>
      </w:r>
      <w:r w:rsidRPr="008A4AB1">
        <w:rPr>
          <w:rFonts w:hint="eastAsia"/>
          <w:spacing w:val="-240"/>
        </w:rPr>
        <w:t>耳</w:t>
      </w:r>
      <w:r w:rsidRPr="008A4AB1">
        <w:rPr>
          <w:rFonts w:hint="eastAsia"/>
          <w:spacing w:val="-120"/>
          <w:position w:val="24"/>
        </w:rPr>
        <w:t>。</w:t>
      </w:r>
      <w:r w:rsidRPr="00C5774A">
        <w:rPr>
          <w:rFonts w:hint="eastAsia"/>
          <w:position w:val="4"/>
          <w:sz w:val="48"/>
          <w:eastAsianLayout w:id="1718839040" w:combine="1"/>
        </w:rPr>
        <w:t>福緣因四</w:t>
      </w:r>
      <w:r w:rsidR="00C5774A">
        <w:rPr>
          <w:spacing w:val="30"/>
          <w:position w:val="4"/>
          <w:sz w:val="48"/>
          <w:eastAsianLayout w:id="1718839040" w:combine="1"/>
        </w:rPr>
        <w:br/>
      </w:r>
      <w:r w:rsidRPr="00C5774A">
        <w:rPr>
          <w:rFonts w:hint="eastAsia"/>
          <w:spacing w:val="30"/>
          <w:position w:val="4"/>
          <w:sz w:val="48"/>
          <w:eastAsianLayout w:id="1718839040" w:combine="1"/>
        </w:rPr>
        <w:t>十無子奉母命置側室於鄉故問</w:t>
      </w:r>
      <w:r>
        <w:rPr>
          <w:rFonts w:hint="eastAsia"/>
        </w:rPr>
        <w:t>宜尊慈</w:t>
      </w:r>
      <w:r w:rsidRPr="005C410E">
        <w:rPr>
          <w:rFonts w:hint="eastAsia"/>
          <w:spacing w:val="-180"/>
        </w:rPr>
        <w:t>意</w:t>
      </w:r>
      <w:r w:rsidRPr="005C410E">
        <w:rPr>
          <w:rFonts w:hint="eastAsia"/>
          <w:spacing w:val="-180"/>
          <w:position w:val="22"/>
        </w:rPr>
        <w:t>。</w:t>
      </w:r>
      <w:r>
        <w:rPr>
          <w:rFonts w:hint="eastAsia"/>
        </w:rPr>
        <w:t>得之則</w:t>
      </w:r>
      <w:r w:rsidRPr="005C410E">
        <w:rPr>
          <w:rFonts w:hint="eastAsia"/>
          <w:spacing w:val="-180"/>
        </w:rPr>
        <w:t>喜</w:t>
      </w:r>
      <w:r w:rsidRPr="005C410E">
        <w:rPr>
          <w:rFonts w:hint="eastAsia"/>
          <w:spacing w:val="-180"/>
          <w:position w:val="22"/>
        </w:rPr>
        <w:t>。</w:t>
      </w:r>
      <w:r>
        <w:rPr>
          <w:rFonts w:hint="eastAsia"/>
        </w:rPr>
        <w:t>必得鱗</w:t>
      </w:r>
      <w:r w:rsidRPr="005C410E">
        <w:rPr>
          <w:rFonts w:hint="eastAsia"/>
          <w:spacing w:val="-180"/>
        </w:rPr>
        <w:t>角</w:t>
      </w:r>
      <w:r w:rsidRPr="005C410E">
        <w:rPr>
          <w:rFonts w:hint="eastAsia"/>
          <w:spacing w:val="-180"/>
          <w:position w:val="22"/>
        </w:rPr>
        <w:t>。</w:t>
      </w:r>
      <w:r>
        <w:rPr>
          <w:rFonts w:hint="eastAsia"/>
        </w:rPr>
        <w:t>福緣聞言何</w:t>
      </w:r>
      <w:r w:rsidRPr="005C410E">
        <w:rPr>
          <w:rFonts w:hint="eastAsia"/>
          <w:spacing w:val="-180"/>
        </w:rPr>
        <w:t>如</w:t>
      </w:r>
      <w:r w:rsidRPr="006323A9">
        <w:rPr>
          <w:rFonts w:hint="eastAsia"/>
          <w:spacing w:val="-100"/>
          <w:position w:val="22"/>
        </w:rPr>
        <w:t>。</w:t>
      </w:r>
      <w:r w:rsidRPr="00C5774A">
        <w:rPr>
          <w:rFonts w:hint="eastAsia"/>
          <w:spacing w:val="30"/>
          <w:position w:val="4"/>
          <w:sz w:val="48"/>
          <w:eastAsianLayout w:id="1718839040" w:combine="1"/>
        </w:rPr>
        <w:t>叩問嫡庶能否同居</w:t>
      </w:r>
      <w:r w:rsidR="00C868ED">
        <w:rPr>
          <w:rFonts w:hint="eastAsia"/>
          <w:spacing w:val="80"/>
          <w:position w:val="4"/>
          <w:sz w:val="48"/>
          <w:eastAsianLayout w:id="1718839040" w:combine="1"/>
        </w:rPr>
        <w:t>，</w:t>
      </w:r>
      <w:r>
        <w:rPr>
          <w:rFonts w:hint="eastAsia"/>
        </w:rPr>
        <w:t>惟一室居</w:t>
      </w:r>
      <w:r w:rsidRPr="005C410E">
        <w:rPr>
          <w:rFonts w:hint="eastAsia"/>
          <w:spacing w:val="-180"/>
        </w:rPr>
        <w:t>之</w:t>
      </w:r>
      <w:r w:rsidRPr="005C410E">
        <w:rPr>
          <w:rFonts w:hint="eastAsia"/>
          <w:spacing w:val="-180"/>
          <w:position w:val="22"/>
        </w:rPr>
        <w:t>。</w:t>
      </w:r>
      <w:r>
        <w:rPr>
          <w:rFonts w:hint="eastAsia"/>
        </w:rPr>
        <w:t>尚應再度思</w:t>
      </w:r>
      <w:r w:rsidRPr="005C410E">
        <w:rPr>
          <w:rFonts w:hint="eastAsia"/>
          <w:spacing w:val="-180"/>
        </w:rPr>
        <w:t>之</w:t>
      </w:r>
      <w:r w:rsidRPr="005C410E">
        <w:rPr>
          <w:rFonts w:hint="eastAsia"/>
          <w:spacing w:val="-180"/>
          <w:position w:val="22"/>
        </w:rPr>
        <w:t>。</w:t>
      </w:r>
      <w:r>
        <w:rPr>
          <w:rFonts w:hint="eastAsia"/>
        </w:rPr>
        <w:t>蕭子所求甚</w:t>
      </w:r>
      <w:r w:rsidRPr="005C410E">
        <w:rPr>
          <w:rFonts w:hint="eastAsia"/>
          <w:spacing w:val="-180"/>
        </w:rPr>
        <w:t>虔</w:t>
      </w:r>
      <w:r w:rsidRPr="006323A9">
        <w:rPr>
          <w:rFonts w:hint="eastAsia"/>
          <w:spacing w:val="-80"/>
          <w:position w:val="22"/>
        </w:rPr>
        <w:t>。</w:t>
      </w:r>
      <w:r w:rsidRPr="00C5774A">
        <w:rPr>
          <w:rFonts w:hint="eastAsia"/>
          <w:spacing w:val="80"/>
          <w:position w:val="4"/>
          <w:sz w:val="48"/>
          <w:eastAsianLayout w:id="1718839040" w:combine="1"/>
        </w:rPr>
        <w:t>慧緣默禱</w:t>
      </w:r>
      <w:r w:rsidR="00C868ED">
        <w:rPr>
          <w:rFonts w:hint="eastAsia"/>
          <w:spacing w:val="80"/>
          <w:position w:val="4"/>
          <w:sz w:val="48"/>
          <w:eastAsianLayout w:id="1718839040" w:combine="1"/>
        </w:rPr>
        <w:t>，</w:t>
      </w:r>
      <w:r>
        <w:rPr>
          <w:rFonts w:hint="eastAsia"/>
        </w:rPr>
        <w:t>當讀先王之道一</w:t>
      </w:r>
      <w:r w:rsidRPr="005C410E">
        <w:rPr>
          <w:rFonts w:hint="eastAsia"/>
          <w:spacing w:val="-180"/>
        </w:rPr>
        <w:t>段</w:t>
      </w:r>
      <w:r w:rsidRPr="005C410E">
        <w:rPr>
          <w:rFonts w:hint="eastAsia"/>
          <w:spacing w:val="-180"/>
          <w:position w:val="22"/>
        </w:rPr>
        <w:t>。</w:t>
      </w:r>
      <w:r>
        <w:rPr>
          <w:rFonts w:hint="eastAsia"/>
        </w:rPr>
        <w:t>則知來日之事</w:t>
      </w:r>
      <w:r w:rsidRPr="005C410E">
        <w:rPr>
          <w:rFonts w:hint="eastAsia"/>
          <w:spacing w:val="-180"/>
        </w:rPr>
        <w:t>也</w:t>
      </w:r>
      <w:r w:rsidRPr="005C410E">
        <w:rPr>
          <w:rFonts w:hint="eastAsia"/>
          <w:spacing w:val="-180"/>
          <w:position w:val="22"/>
        </w:rPr>
        <w:t>。</w:t>
      </w:r>
      <w:r>
        <w:rPr>
          <w:rFonts w:hint="eastAsia"/>
        </w:rPr>
        <w:t>嗟</w:t>
      </w:r>
      <w:r w:rsidRPr="005C410E">
        <w:rPr>
          <w:rFonts w:hint="eastAsia"/>
          <w:spacing w:val="-180"/>
        </w:rPr>
        <w:t>嗟</w:t>
      </w:r>
      <w:r w:rsidRPr="005C410E">
        <w:rPr>
          <w:rFonts w:hint="eastAsia"/>
          <w:spacing w:val="-180"/>
          <w:position w:val="22"/>
        </w:rPr>
        <w:t>。</w:t>
      </w:r>
      <w:r>
        <w:rPr>
          <w:rFonts w:hint="eastAsia"/>
        </w:rPr>
        <w:t>人事天為之</w:t>
      </w:r>
      <w:r w:rsidRPr="005C410E">
        <w:rPr>
          <w:rFonts w:hint="eastAsia"/>
          <w:spacing w:val="-180"/>
        </w:rPr>
        <w:t>變</w:t>
      </w:r>
      <w:r w:rsidRPr="005C410E">
        <w:rPr>
          <w:rFonts w:hint="eastAsia"/>
          <w:spacing w:val="-180"/>
          <w:position w:val="22"/>
        </w:rPr>
        <w:t>。</w:t>
      </w:r>
      <w:r>
        <w:rPr>
          <w:rFonts w:hint="eastAsia"/>
        </w:rPr>
        <w:t>弟子之</w:t>
      </w:r>
      <w:r w:rsidRPr="005C410E">
        <w:rPr>
          <w:rFonts w:hint="eastAsia"/>
          <w:spacing w:val="-180"/>
        </w:rPr>
        <w:t>劫</w:t>
      </w:r>
      <w:r w:rsidRPr="005C410E">
        <w:rPr>
          <w:rFonts w:hint="eastAsia"/>
          <w:spacing w:val="-180"/>
          <w:position w:val="22"/>
        </w:rPr>
        <w:t>。</w:t>
      </w:r>
      <w:r>
        <w:rPr>
          <w:rFonts w:hint="eastAsia"/>
        </w:rPr>
        <w:t>吾道之</w:t>
      </w:r>
      <w:r w:rsidRPr="005C410E">
        <w:rPr>
          <w:rFonts w:hint="eastAsia"/>
          <w:spacing w:val="-180"/>
        </w:rPr>
        <w:t>憂</w:t>
      </w:r>
      <w:r w:rsidRPr="005C410E">
        <w:rPr>
          <w:rFonts w:hint="eastAsia"/>
          <w:spacing w:val="-180"/>
          <w:position w:val="22"/>
        </w:rPr>
        <w:t>。</w:t>
      </w:r>
      <w:r>
        <w:rPr>
          <w:rFonts w:hint="eastAsia"/>
        </w:rPr>
        <w:t>十年之</w:t>
      </w:r>
      <w:r w:rsidRPr="005C410E">
        <w:rPr>
          <w:rFonts w:hint="eastAsia"/>
          <w:spacing w:val="-180"/>
        </w:rPr>
        <w:t>內</w:t>
      </w:r>
      <w:r w:rsidRPr="005C410E">
        <w:rPr>
          <w:rFonts w:hint="eastAsia"/>
          <w:spacing w:val="-180"/>
          <w:position w:val="22"/>
        </w:rPr>
        <w:t>。</w:t>
      </w:r>
      <w:r>
        <w:rPr>
          <w:rFonts w:hint="eastAsia"/>
        </w:rPr>
        <w:t>不壞吾緒</w:t>
      </w:r>
      <w:r w:rsidRPr="005C410E">
        <w:rPr>
          <w:rFonts w:hint="eastAsia"/>
          <w:spacing w:val="-180"/>
        </w:rPr>
        <w:t>者</w:t>
      </w:r>
      <w:r w:rsidRPr="005C410E">
        <w:rPr>
          <w:rFonts w:hint="eastAsia"/>
          <w:spacing w:val="-180"/>
          <w:position w:val="22"/>
        </w:rPr>
        <w:t>。</w:t>
      </w:r>
      <w:r>
        <w:rPr>
          <w:rFonts w:hint="eastAsia"/>
        </w:rPr>
        <w:t>皆世傑</w:t>
      </w:r>
      <w:r w:rsidRPr="005C410E">
        <w:rPr>
          <w:rFonts w:hint="eastAsia"/>
          <w:spacing w:val="-180"/>
        </w:rPr>
        <w:t>也</w:t>
      </w:r>
      <w:r w:rsidRPr="005C410E">
        <w:rPr>
          <w:rFonts w:hint="eastAsia"/>
          <w:spacing w:val="-180"/>
          <w:position w:val="22"/>
        </w:rPr>
        <w:t>。</w:t>
      </w:r>
      <w:r>
        <w:rPr>
          <w:rFonts w:hint="eastAsia"/>
        </w:rPr>
        <w:t>如吉中</w:t>
      </w:r>
      <w:r w:rsidRPr="005C410E">
        <w:rPr>
          <w:rFonts w:hint="eastAsia"/>
          <w:spacing w:val="-180"/>
        </w:rPr>
        <w:t>者</w:t>
      </w:r>
      <w:r w:rsidRPr="005C410E">
        <w:rPr>
          <w:rFonts w:hint="eastAsia"/>
          <w:spacing w:val="-180"/>
          <w:position w:val="22"/>
        </w:rPr>
        <w:t>。</w:t>
      </w:r>
      <w:r>
        <w:rPr>
          <w:rFonts w:hint="eastAsia"/>
        </w:rPr>
        <w:t>吾門下堅道弟</w:t>
      </w:r>
      <w:r w:rsidRPr="005C410E">
        <w:rPr>
          <w:rFonts w:hint="eastAsia"/>
          <w:spacing w:val="-180"/>
        </w:rPr>
        <w:t>子</w:t>
      </w:r>
      <w:r w:rsidRPr="005C410E">
        <w:rPr>
          <w:rFonts w:hint="eastAsia"/>
          <w:spacing w:val="-180"/>
          <w:position w:val="22"/>
        </w:rPr>
        <w:t>。</w:t>
      </w:r>
      <w:r>
        <w:rPr>
          <w:rFonts w:hint="eastAsia"/>
        </w:rPr>
        <w:t>修己有</w:t>
      </w:r>
      <w:r w:rsidRPr="005C410E">
        <w:rPr>
          <w:rFonts w:hint="eastAsia"/>
          <w:spacing w:val="-180"/>
        </w:rPr>
        <w:t>進</w:t>
      </w:r>
      <w:r w:rsidRPr="005C410E">
        <w:rPr>
          <w:rFonts w:hint="eastAsia"/>
          <w:spacing w:val="-180"/>
          <w:position w:val="22"/>
        </w:rPr>
        <w:t>。</w:t>
      </w:r>
      <w:r>
        <w:rPr>
          <w:rFonts w:hint="eastAsia"/>
        </w:rPr>
        <w:t>神存道</w:t>
      </w:r>
      <w:r w:rsidRPr="005C410E">
        <w:rPr>
          <w:rFonts w:hint="eastAsia"/>
          <w:spacing w:val="-180"/>
        </w:rPr>
        <w:t>近</w:t>
      </w:r>
      <w:r w:rsidRPr="005C410E">
        <w:rPr>
          <w:rFonts w:hint="eastAsia"/>
          <w:spacing w:val="-180"/>
          <w:position w:val="22"/>
        </w:rPr>
        <w:t>。</w:t>
      </w:r>
      <w:r>
        <w:rPr>
          <w:rFonts w:hint="eastAsia"/>
        </w:rPr>
        <w:t>尚宜自</w:t>
      </w:r>
      <w:r w:rsidRPr="005C410E">
        <w:rPr>
          <w:rFonts w:hint="eastAsia"/>
          <w:spacing w:val="-180"/>
        </w:rPr>
        <w:t>勉</w:t>
      </w:r>
      <w:r w:rsidRPr="005C410E">
        <w:rPr>
          <w:rFonts w:hint="eastAsia"/>
          <w:spacing w:val="-180"/>
          <w:position w:val="22"/>
        </w:rPr>
        <w:t>。</w:t>
      </w:r>
      <w:r>
        <w:rPr>
          <w:rFonts w:hint="eastAsia"/>
        </w:rPr>
        <w:t>勿以疲而生厭</w:t>
      </w:r>
      <w:r w:rsidRPr="005C410E">
        <w:rPr>
          <w:rFonts w:hint="eastAsia"/>
          <w:spacing w:val="-180"/>
        </w:rPr>
        <w:t>也</w:t>
      </w:r>
      <w:r w:rsidRPr="005C410E">
        <w:rPr>
          <w:rFonts w:hint="eastAsia"/>
          <w:spacing w:val="-180"/>
          <w:position w:val="22"/>
        </w:rPr>
        <w:t>。</w:t>
      </w:r>
      <w:r>
        <w:rPr>
          <w:rFonts w:hint="eastAsia"/>
        </w:rPr>
        <w:t>諸弟子今日所</w:t>
      </w:r>
      <w:r w:rsidRPr="005C410E">
        <w:rPr>
          <w:rFonts w:hint="eastAsia"/>
          <w:spacing w:val="-180"/>
        </w:rPr>
        <w:t>問</w:t>
      </w:r>
      <w:r w:rsidRPr="005C410E">
        <w:rPr>
          <w:rFonts w:hint="eastAsia"/>
          <w:spacing w:val="-180"/>
          <w:position w:val="22"/>
        </w:rPr>
        <w:t>。</w:t>
      </w:r>
      <w:r>
        <w:rPr>
          <w:rFonts w:hint="eastAsia"/>
        </w:rPr>
        <w:lastRenderedPageBreak/>
        <w:t>皆可作無字</w:t>
      </w:r>
      <w:r w:rsidRPr="005C410E">
        <w:rPr>
          <w:rFonts w:hint="eastAsia"/>
          <w:spacing w:val="-180"/>
        </w:rPr>
        <w:t>想</w:t>
      </w:r>
      <w:r w:rsidRPr="005C410E">
        <w:rPr>
          <w:rFonts w:hint="eastAsia"/>
          <w:spacing w:val="-180"/>
          <w:position w:val="22"/>
        </w:rPr>
        <w:t>。</w:t>
      </w:r>
      <w:r>
        <w:rPr>
          <w:rFonts w:hint="eastAsia"/>
        </w:rPr>
        <w:t>想中便是</w:t>
      </w:r>
      <w:r w:rsidRPr="005C410E">
        <w:rPr>
          <w:rFonts w:hint="eastAsia"/>
          <w:spacing w:val="-180"/>
        </w:rPr>
        <w:t>有</w:t>
      </w:r>
      <w:r w:rsidRPr="005C410E">
        <w:rPr>
          <w:rFonts w:hint="eastAsia"/>
          <w:spacing w:val="-180"/>
          <w:position w:val="22"/>
        </w:rPr>
        <w:t>。</w:t>
      </w:r>
      <w:r>
        <w:rPr>
          <w:rFonts w:hint="eastAsia"/>
        </w:rPr>
        <w:t>他日再細</w:t>
      </w:r>
      <w:r w:rsidRPr="005C410E">
        <w:rPr>
          <w:rFonts w:hint="eastAsia"/>
          <w:spacing w:val="-180"/>
        </w:rPr>
        <w:t>言</w:t>
      </w:r>
      <w:r w:rsidRPr="005C410E">
        <w:rPr>
          <w:rFonts w:hint="eastAsia"/>
          <w:spacing w:val="-180"/>
          <w:position w:val="22"/>
        </w:rPr>
        <w:t>。</w:t>
      </w:r>
      <w:r>
        <w:rPr>
          <w:rFonts w:hint="eastAsia"/>
        </w:rPr>
        <w:t>一壇問</w:t>
      </w:r>
      <w:r w:rsidRPr="005C410E">
        <w:rPr>
          <w:rFonts w:hint="eastAsia"/>
          <w:spacing w:val="-180"/>
        </w:rPr>
        <w:t>事</w:t>
      </w:r>
      <w:r w:rsidRPr="005C410E">
        <w:rPr>
          <w:rFonts w:hint="eastAsia"/>
          <w:spacing w:val="-180"/>
          <w:position w:val="22"/>
        </w:rPr>
        <w:t>。</w:t>
      </w:r>
      <w:r>
        <w:rPr>
          <w:rFonts w:hint="eastAsia"/>
        </w:rPr>
        <w:t>至多三</w:t>
      </w:r>
      <w:r w:rsidRPr="005C410E">
        <w:rPr>
          <w:rFonts w:hint="eastAsia"/>
          <w:spacing w:val="-180"/>
        </w:rPr>
        <w:t>人</w:t>
      </w:r>
      <w:r w:rsidRPr="007E2D11">
        <w:rPr>
          <w:rFonts w:hint="eastAsia"/>
          <w:spacing w:val="-60"/>
          <w:position w:val="22"/>
        </w:rPr>
        <w:t>。</w:t>
      </w:r>
      <w:r w:rsidRPr="00BE70CD">
        <w:rPr>
          <w:rFonts w:hint="eastAsia"/>
          <w:spacing w:val="9"/>
          <w:position w:val="4"/>
          <w:sz w:val="48"/>
          <w:eastAsianLayout w:id="1718839040" w:combine="1"/>
        </w:rPr>
        <w:t>以後遵訓行之但人多仍不能禁</w:t>
      </w:r>
      <w:r w:rsidR="00313C06" w:rsidRPr="00313C06">
        <w:rPr>
          <w:rFonts w:hint="eastAsia"/>
          <w:spacing w:val="9"/>
          <w:position w:val="4"/>
          <w:sz w:val="48"/>
          <w:eastAsianLayout w:id="1718839040" w:combine="1"/>
        </w:rPr>
        <w:t>，</w:t>
      </w:r>
      <w:r>
        <w:rPr>
          <w:rFonts w:hint="eastAsia"/>
        </w:rPr>
        <w:t>列壇不</w:t>
      </w:r>
      <w:r w:rsidRPr="005C410E">
        <w:rPr>
          <w:rFonts w:hint="eastAsia"/>
          <w:spacing w:val="-180"/>
        </w:rPr>
        <w:t>忌</w:t>
      </w:r>
      <w:r w:rsidRPr="006323A9">
        <w:rPr>
          <w:rFonts w:hint="eastAsia"/>
          <w:spacing w:val="-100"/>
          <w:position w:val="22"/>
        </w:rPr>
        <w:t>。</w:t>
      </w:r>
      <w:r w:rsidRPr="003D55E8">
        <w:rPr>
          <w:rFonts w:hint="eastAsia"/>
          <w:spacing w:val="10"/>
          <w:position w:val="4"/>
          <w:sz w:val="48"/>
          <w:eastAsianLayout w:id="1718839040" w:combine="1"/>
        </w:rPr>
        <w:t>人愈多則靈愈足</w:t>
      </w:r>
      <w:r>
        <w:rPr>
          <w:rFonts w:hint="eastAsia"/>
        </w:rPr>
        <w:t>吾有蓬萊之行</w:t>
      </w:r>
      <w:r w:rsidRPr="005C410E">
        <w:rPr>
          <w:rFonts w:hint="eastAsia"/>
          <w:spacing w:val="-180"/>
        </w:rPr>
        <w:t>去</w:t>
      </w:r>
      <w:r w:rsidRPr="005C410E">
        <w:rPr>
          <w:rFonts w:hint="eastAsia"/>
          <w:spacing w:val="-180"/>
          <w:position w:val="22"/>
        </w:rPr>
        <w:t>。</w:t>
      </w:r>
    </w:p>
    <w:p w:rsidR="00BB1D43" w:rsidRDefault="00BB1D43" w:rsidP="006323A9">
      <w:pPr>
        <w:pStyle w:val="ae"/>
      </w:pPr>
      <w:r>
        <w:rPr>
          <w:rFonts w:hint="eastAsia"/>
        </w:rPr>
        <w:t>謹案解空係洪亦巢道</w:t>
      </w:r>
      <w:r w:rsidRPr="005C410E">
        <w:rPr>
          <w:rFonts w:hint="eastAsia"/>
          <w:spacing w:val="-180"/>
        </w:rPr>
        <w:t>名</w:t>
      </w:r>
      <w:r w:rsidR="00313C06">
        <w:rPr>
          <w:rFonts w:hint="eastAsia"/>
          <w:spacing w:val="-180"/>
          <w:position w:val="22"/>
        </w:rPr>
        <w:t>、</w:t>
      </w:r>
      <w:r>
        <w:rPr>
          <w:rFonts w:hint="eastAsia"/>
        </w:rPr>
        <w:t>乃濱壇弟</w:t>
      </w:r>
      <w:r w:rsidRPr="005C410E">
        <w:rPr>
          <w:rFonts w:hint="eastAsia"/>
          <w:spacing w:val="-180"/>
        </w:rPr>
        <w:t>子</w:t>
      </w:r>
      <w:r w:rsidR="00313C06">
        <w:rPr>
          <w:rFonts w:hint="eastAsia"/>
          <w:spacing w:val="-180"/>
          <w:position w:val="22"/>
        </w:rPr>
        <w:t>、</w:t>
      </w:r>
      <w:r>
        <w:rPr>
          <w:rFonts w:hint="eastAsia"/>
        </w:rPr>
        <w:t>與戒凡福</w:t>
      </w:r>
      <w:r w:rsidRPr="005C410E">
        <w:rPr>
          <w:rFonts w:hint="eastAsia"/>
          <w:spacing w:val="-180"/>
        </w:rPr>
        <w:t>緣</w:t>
      </w:r>
      <w:r w:rsidR="00313C06">
        <w:rPr>
          <w:rFonts w:hint="eastAsia"/>
          <w:spacing w:val="-180"/>
          <w:position w:val="22"/>
        </w:rPr>
        <w:t>、</w:t>
      </w:r>
      <w:r>
        <w:rPr>
          <w:rFonts w:hint="eastAsia"/>
        </w:rPr>
        <w:t>扶乩之上下手</w:t>
      </w:r>
      <w:r w:rsidRPr="005C410E">
        <w:rPr>
          <w:rFonts w:hint="eastAsia"/>
          <w:spacing w:val="-180"/>
        </w:rPr>
        <w:t>也</w:t>
      </w:r>
      <w:r w:rsidR="00313C06">
        <w:rPr>
          <w:rFonts w:hint="eastAsia"/>
          <w:spacing w:val="-180"/>
          <w:position w:val="22"/>
        </w:rPr>
        <w:t>、</w:t>
      </w:r>
      <w:r>
        <w:rPr>
          <w:rFonts w:hint="eastAsia"/>
        </w:rPr>
        <w:t>庚申正</w:t>
      </w:r>
      <w:r w:rsidRPr="005C410E">
        <w:rPr>
          <w:rFonts w:hint="eastAsia"/>
          <w:spacing w:val="-180"/>
        </w:rPr>
        <w:t>月</w:t>
      </w:r>
      <w:r w:rsidR="00313C06">
        <w:rPr>
          <w:rFonts w:hint="eastAsia"/>
          <w:spacing w:val="-180"/>
          <w:position w:val="22"/>
        </w:rPr>
        <w:t>、</w:t>
      </w:r>
      <w:r>
        <w:rPr>
          <w:rFonts w:hint="eastAsia"/>
        </w:rPr>
        <w:t>解空隨智真由利津縣交卸來</w:t>
      </w:r>
      <w:r w:rsidRPr="005C410E">
        <w:rPr>
          <w:rFonts w:hint="eastAsia"/>
          <w:spacing w:val="-180"/>
        </w:rPr>
        <w:t>濟</w:t>
      </w:r>
      <w:r w:rsidR="00313C06">
        <w:rPr>
          <w:rFonts w:hint="eastAsia"/>
          <w:spacing w:val="-180"/>
          <w:position w:val="22"/>
        </w:rPr>
        <w:t>、</w:t>
      </w:r>
      <w:r>
        <w:rPr>
          <w:rFonts w:hint="eastAsia"/>
        </w:rPr>
        <w:t>二月間為母壇乩</w:t>
      </w:r>
      <w:r w:rsidRPr="005C410E">
        <w:rPr>
          <w:rFonts w:hint="eastAsia"/>
          <w:spacing w:val="-180"/>
        </w:rPr>
        <w:t>正</w:t>
      </w:r>
      <w:r w:rsidR="00313C06">
        <w:rPr>
          <w:rFonts w:hint="eastAsia"/>
          <w:spacing w:val="-180"/>
          <w:position w:val="22"/>
        </w:rPr>
        <w:t>、</w:t>
      </w:r>
      <w:r>
        <w:rPr>
          <w:rFonts w:hint="eastAsia"/>
        </w:rPr>
        <w:t>以至傳經設</w:t>
      </w:r>
      <w:r w:rsidRPr="005C410E">
        <w:rPr>
          <w:rFonts w:hint="eastAsia"/>
          <w:spacing w:val="-180"/>
        </w:rPr>
        <w:t>院</w:t>
      </w:r>
      <w:r w:rsidR="00313C06">
        <w:rPr>
          <w:rFonts w:hint="eastAsia"/>
          <w:spacing w:val="-180"/>
          <w:position w:val="22"/>
        </w:rPr>
        <w:t>、</w:t>
      </w:r>
      <w:r>
        <w:rPr>
          <w:rFonts w:hint="eastAsia"/>
        </w:rPr>
        <w:t>永未易</w:t>
      </w:r>
      <w:r w:rsidRPr="005C410E">
        <w:rPr>
          <w:rFonts w:hint="eastAsia"/>
          <w:spacing w:val="-180"/>
        </w:rPr>
        <w:t>職</w:t>
      </w:r>
      <w:r w:rsidR="00313C06">
        <w:rPr>
          <w:rFonts w:hint="eastAsia"/>
          <w:spacing w:val="-180"/>
          <w:position w:val="22"/>
        </w:rPr>
        <w:t>、</w:t>
      </w:r>
    </w:p>
    <w:p w:rsidR="00BB1D43" w:rsidRDefault="00BB1D43" w:rsidP="006323A9">
      <w:pPr>
        <w:pStyle w:val="ad"/>
      </w:pPr>
      <w:r>
        <w:rPr>
          <w:rFonts w:hint="eastAsia"/>
        </w:rPr>
        <w:t>三月十六日福緣問道問嗣</w:t>
      </w:r>
      <w:r w:rsidR="00047871" w:rsidRPr="00047871">
        <w:rPr>
          <w:rFonts w:ascii="MS Gothic" w:eastAsiaTheme="minorEastAsia" w:hAnsi="MS Gothic" w:cs="MS Gothic"/>
          <w:position w:val="18"/>
        </w:rPr>
        <w:t> </w:t>
      </w:r>
    </w:p>
    <w:p w:rsidR="00BB1D43" w:rsidRDefault="00BB1D43" w:rsidP="004535BC">
      <w:pPr>
        <w:pStyle w:val="a9"/>
      </w:pPr>
      <w:r>
        <w:rPr>
          <w:rFonts w:hint="eastAsia"/>
        </w:rPr>
        <w:t>太乙老人</w:t>
      </w:r>
      <w:r w:rsidRPr="005C410E">
        <w:rPr>
          <w:rFonts w:hint="eastAsia"/>
          <w:spacing w:val="-180"/>
        </w:rPr>
        <w:t>到</w:t>
      </w:r>
      <w:r w:rsidRPr="005C410E">
        <w:rPr>
          <w:rFonts w:hint="eastAsia"/>
          <w:spacing w:val="-180"/>
          <w:position w:val="22"/>
        </w:rPr>
        <w:t>。</w:t>
      </w:r>
      <w:r>
        <w:rPr>
          <w:rFonts w:hint="eastAsia"/>
        </w:rPr>
        <w:t>前言遵</w:t>
      </w:r>
      <w:r w:rsidRPr="005C410E">
        <w:rPr>
          <w:rFonts w:hint="eastAsia"/>
          <w:spacing w:val="-180"/>
        </w:rPr>
        <w:t>之</w:t>
      </w:r>
      <w:r w:rsidRPr="007E2D11">
        <w:rPr>
          <w:rFonts w:hint="eastAsia"/>
          <w:spacing w:val="-60"/>
          <w:position w:val="22"/>
        </w:rPr>
        <w:t>。</w:t>
      </w:r>
      <w:r w:rsidRPr="006323A9">
        <w:rPr>
          <w:rFonts w:hint="eastAsia"/>
          <w:spacing w:val="60"/>
          <w:position w:val="4"/>
          <w:sz w:val="48"/>
          <w:eastAsianLayout w:id="1718839040" w:combine="1"/>
        </w:rPr>
        <w:t>語在前訓</w:t>
      </w:r>
      <w:r>
        <w:rPr>
          <w:rFonts w:hint="eastAsia"/>
        </w:rPr>
        <w:t>吾亦甚</w:t>
      </w:r>
      <w:r w:rsidRPr="005C410E">
        <w:rPr>
          <w:rFonts w:hint="eastAsia"/>
          <w:spacing w:val="-180"/>
        </w:rPr>
        <w:t>慰</w:t>
      </w:r>
      <w:r w:rsidRPr="005C410E">
        <w:rPr>
          <w:rFonts w:hint="eastAsia"/>
          <w:spacing w:val="-180"/>
          <w:position w:val="22"/>
        </w:rPr>
        <w:t>。</w:t>
      </w:r>
      <w:r>
        <w:rPr>
          <w:rFonts w:hint="eastAsia"/>
        </w:rPr>
        <w:t>向道尊</w:t>
      </w:r>
      <w:r w:rsidRPr="005C410E">
        <w:rPr>
          <w:rFonts w:hint="eastAsia"/>
          <w:spacing w:val="-180"/>
        </w:rPr>
        <w:t>上</w:t>
      </w:r>
      <w:r w:rsidRPr="005C410E">
        <w:rPr>
          <w:rFonts w:hint="eastAsia"/>
          <w:spacing w:val="-180"/>
          <w:position w:val="22"/>
        </w:rPr>
        <w:t>。</w:t>
      </w:r>
      <w:r>
        <w:rPr>
          <w:rFonts w:hint="eastAsia"/>
        </w:rPr>
        <w:t>求無不</w:t>
      </w:r>
      <w:r w:rsidRPr="005C410E">
        <w:rPr>
          <w:rFonts w:hint="eastAsia"/>
          <w:spacing w:val="-180"/>
        </w:rPr>
        <w:t>應</w:t>
      </w:r>
      <w:r w:rsidRPr="005C410E">
        <w:rPr>
          <w:rFonts w:hint="eastAsia"/>
          <w:spacing w:val="-180"/>
          <w:position w:val="22"/>
        </w:rPr>
        <w:t>。</w:t>
      </w:r>
      <w:r>
        <w:rPr>
          <w:rFonts w:hint="eastAsia"/>
        </w:rPr>
        <w:t>問道與問</w:t>
      </w:r>
      <w:r w:rsidRPr="005C410E">
        <w:rPr>
          <w:rFonts w:hint="eastAsia"/>
          <w:spacing w:val="-180"/>
        </w:rPr>
        <w:t>嗣</w:t>
      </w:r>
      <w:r w:rsidRPr="005C410E">
        <w:rPr>
          <w:rFonts w:hint="eastAsia"/>
          <w:spacing w:val="-180"/>
          <w:position w:val="22"/>
        </w:rPr>
        <w:t>。</w:t>
      </w:r>
      <w:r>
        <w:rPr>
          <w:rFonts w:hint="eastAsia"/>
        </w:rPr>
        <w:t>事異而理</w:t>
      </w:r>
      <w:r w:rsidRPr="005C410E">
        <w:rPr>
          <w:rFonts w:hint="eastAsia"/>
          <w:spacing w:val="-180"/>
        </w:rPr>
        <w:t>同</w:t>
      </w:r>
      <w:r w:rsidRPr="005C410E">
        <w:rPr>
          <w:rFonts w:hint="eastAsia"/>
          <w:spacing w:val="-180"/>
          <w:position w:val="22"/>
        </w:rPr>
        <w:t>。</w:t>
      </w:r>
      <w:r>
        <w:rPr>
          <w:rFonts w:hint="eastAsia"/>
        </w:rPr>
        <w:t>十三精</w:t>
      </w:r>
      <w:r w:rsidRPr="005C410E">
        <w:rPr>
          <w:rFonts w:hint="eastAsia"/>
          <w:spacing w:val="-180"/>
        </w:rPr>
        <w:t>華</w:t>
      </w:r>
      <w:r w:rsidRPr="005C410E">
        <w:rPr>
          <w:rFonts w:hint="eastAsia"/>
          <w:spacing w:val="-180"/>
          <w:position w:val="22"/>
        </w:rPr>
        <w:t>。</w:t>
      </w:r>
      <w:r>
        <w:rPr>
          <w:rFonts w:hint="eastAsia"/>
        </w:rPr>
        <w:t>與五倫六</w:t>
      </w:r>
      <w:r w:rsidRPr="005C410E">
        <w:rPr>
          <w:rFonts w:hint="eastAsia"/>
          <w:spacing w:val="-180"/>
        </w:rPr>
        <w:t>七</w:t>
      </w:r>
      <w:r w:rsidRPr="005C410E">
        <w:rPr>
          <w:rFonts w:hint="eastAsia"/>
          <w:spacing w:val="-180"/>
          <w:position w:val="22"/>
        </w:rPr>
        <w:t>。</w:t>
      </w:r>
      <w:r>
        <w:rPr>
          <w:rFonts w:hint="eastAsia"/>
        </w:rPr>
        <w:t>一內一</w:t>
      </w:r>
      <w:r w:rsidRPr="005C410E">
        <w:rPr>
          <w:rFonts w:hint="eastAsia"/>
          <w:spacing w:val="-180"/>
        </w:rPr>
        <w:t>外</w:t>
      </w:r>
      <w:r w:rsidRPr="005C410E">
        <w:rPr>
          <w:rFonts w:hint="eastAsia"/>
          <w:spacing w:val="-180"/>
          <w:position w:val="22"/>
        </w:rPr>
        <w:t>。</w:t>
      </w:r>
      <w:r>
        <w:rPr>
          <w:rFonts w:hint="eastAsia"/>
        </w:rPr>
        <w:t>雖不可概</w:t>
      </w:r>
      <w:r w:rsidRPr="005C410E">
        <w:rPr>
          <w:rFonts w:hint="eastAsia"/>
          <w:spacing w:val="-180"/>
        </w:rPr>
        <w:t>論</w:t>
      </w:r>
      <w:r w:rsidRPr="005C410E">
        <w:rPr>
          <w:rFonts w:hint="eastAsia"/>
          <w:spacing w:val="-180"/>
          <w:position w:val="22"/>
        </w:rPr>
        <w:t>。</w:t>
      </w:r>
      <w:r>
        <w:rPr>
          <w:rFonts w:hint="eastAsia"/>
        </w:rPr>
        <w:t>其中成敗得</w:t>
      </w:r>
      <w:r w:rsidRPr="005C410E">
        <w:rPr>
          <w:rFonts w:hint="eastAsia"/>
          <w:spacing w:val="-180"/>
        </w:rPr>
        <w:t>失</w:t>
      </w:r>
      <w:r w:rsidRPr="005C410E">
        <w:rPr>
          <w:rFonts w:hint="eastAsia"/>
          <w:spacing w:val="-180"/>
          <w:position w:val="22"/>
        </w:rPr>
        <w:t>。</w:t>
      </w:r>
      <w:r>
        <w:rPr>
          <w:rFonts w:hint="eastAsia"/>
        </w:rPr>
        <w:t>本是若有若無之</w:t>
      </w:r>
      <w:r w:rsidRPr="005C410E">
        <w:rPr>
          <w:rFonts w:hint="eastAsia"/>
          <w:spacing w:val="-180"/>
        </w:rPr>
        <w:t>境</w:t>
      </w:r>
      <w:r w:rsidRPr="005C410E">
        <w:rPr>
          <w:rFonts w:hint="eastAsia"/>
          <w:spacing w:val="-180"/>
          <w:position w:val="22"/>
        </w:rPr>
        <w:t>。</w:t>
      </w:r>
      <w:r>
        <w:rPr>
          <w:rFonts w:hint="eastAsia"/>
        </w:rPr>
        <w:t>虛室能以生白皆不出恆靜二</w:t>
      </w:r>
      <w:r w:rsidRPr="005C410E">
        <w:rPr>
          <w:rFonts w:hint="eastAsia"/>
          <w:spacing w:val="-180"/>
        </w:rPr>
        <w:t>腦</w:t>
      </w:r>
      <w:r w:rsidRPr="005C410E">
        <w:rPr>
          <w:rFonts w:hint="eastAsia"/>
          <w:spacing w:val="-180"/>
          <w:position w:val="22"/>
        </w:rPr>
        <w:t>。</w:t>
      </w:r>
      <w:r>
        <w:rPr>
          <w:rFonts w:hint="eastAsia"/>
        </w:rPr>
        <w:t>其有不解於我</w:t>
      </w:r>
      <w:r w:rsidRPr="005C410E">
        <w:rPr>
          <w:rFonts w:hint="eastAsia"/>
          <w:spacing w:val="-180"/>
        </w:rPr>
        <w:t>心</w:t>
      </w:r>
      <w:r w:rsidRPr="005C410E">
        <w:rPr>
          <w:rFonts w:hint="eastAsia"/>
          <w:spacing w:val="-180"/>
          <w:position w:val="22"/>
        </w:rPr>
        <w:t>。</w:t>
      </w:r>
      <w:r>
        <w:rPr>
          <w:rFonts w:hint="eastAsia"/>
        </w:rPr>
        <w:t>放之自</w:t>
      </w:r>
      <w:r w:rsidRPr="005C410E">
        <w:rPr>
          <w:rFonts w:hint="eastAsia"/>
          <w:spacing w:val="-180"/>
        </w:rPr>
        <w:t>得</w:t>
      </w:r>
      <w:r w:rsidRPr="005C410E">
        <w:rPr>
          <w:rFonts w:hint="eastAsia"/>
          <w:spacing w:val="-180"/>
          <w:position w:val="22"/>
        </w:rPr>
        <w:t>。</w:t>
      </w:r>
      <w:r>
        <w:rPr>
          <w:rFonts w:hint="eastAsia"/>
        </w:rPr>
        <w:t>前次爾已受過訓</w:t>
      </w:r>
      <w:r w:rsidRPr="005C410E">
        <w:rPr>
          <w:rFonts w:hint="eastAsia"/>
          <w:spacing w:val="-180"/>
        </w:rPr>
        <w:t>言</w:t>
      </w:r>
      <w:r w:rsidRPr="005C410E">
        <w:rPr>
          <w:rFonts w:hint="eastAsia"/>
          <w:spacing w:val="-180"/>
          <w:position w:val="22"/>
        </w:rPr>
        <w:t>。</w:t>
      </w:r>
      <w:r>
        <w:rPr>
          <w:rFonts w:hint="eastAsia"/>
        </w:rPr>
        <w:t>孔孟恕與盡</w:t>
      </w:r>
      <w:r w:rsidRPr="005C410E">
        <w:rPr>
          <w:rFonts w:hint="eastAsia"/>
          <w:spacing w:val="-180"/>
        </w:rPr>
        <w:t>心</w:t>
      </w:r>
      <w:r w:rsidRPr="005C410E">
        <w:rPr>
          <w:rFonts w:hint="eastAsia"/>
          <w:spacing w:val="-180"/>
          <w:position w:val="22"/>
        </w:rPr>
        <w:t>。</w:t>
      </w:r>
      <w:r>
        <w:rPr>
          <w:rFonts w:hint="eastAsia"/>
        </w:rPr>
        <w:t>皆吾道之葉</w:t>
      </w:r>
      <w:r w:rsidRPr="005C410E">
        <w:rPr>
          <w:rFonts w:hint="eastAsia"/>
          <w:spacing w:val="-180"/>
        </w:rPr>
        <w:t>也</w:t>
      </w:r>
      <w:r w:rsidRPr="005C410E">
        <w:rPr>
          <w:rFonts w:hint="eastAsia"/>
          <w:spacing w:val="-180"/>
          <w:position w:val="22"/>
        </w:rPr>
        <w:t>。</w:t>
      </w:r>
      <w:r>
        <w:rPr>
          <w:rFonts w:hint="eastAsia"/>
        </w:rPr>
        <w:t>十三段工</w:t>
      </w:r>
      <w:r w:rsidRPr="005C410E">
        <w:rPr>
          <w:rFonts w:hint="eastAsia"/>
          <w:spacing w:val="-180"/>
        </w:rPr>
        <w:t>夫</w:t>
      </w:r>
      <w:r w:rsidRPr="007E2D11">
        <w:rPr>
          <w:rFonts w:hint="eastAsia"/>
          <w:spacing w:val="-60"/>
          <w:position w:val="22"/>
        </w:rPr>
        <w:t>。</w:t>
      </w:r>
      <w:r w:rsidRPr="003D55E8">
        <w:rPr>
          <w:rFonts w:hint="eastAsia"/>
          <w:position w:val="4"/>
          <w:sz w:val="48"/>
          <w:eastAsianLayout w:id="1718839040" w:combine="1"/>
        </w:rPr>
        <w:t>指太乙金華宗旨</w:t>
      </w:r>
      <w:r>
        <w:rPr>
          <w:rFonts w:hint="eastAsia"/>
        </w:rPr>
        <w:t>釋言演</w:t>
      </w:r>
      <w:r w:rsidRPr="005C410E">
        <w:rPr>
          <w:rFonts w:hint="eastAsia"/>
          <w:spacing w:val="-180"/>
        </w:rPr>
        <w:t>例</w:t>
      </w:r>
      <w:r w:rsidRPr="005C410E">
        <w:rPr>
          <w:rFonts w:hint="eastAsia"/>
          <w:spacing w:val="-180"/>
          <w:position w:val="22"/>
        </w:rPr>
        <w:t>。</w:t>
      </w:r>
      <w:r>
        <w:rPr>
          <w:rFonts w:hint="eastAsia"/>
        </w:rPr>
        <w:t>雖不及一誠一恆一靜為簡</w:t>
      </w:r>
      <w:r w:rsidRPr="005C410E">
        <w:rPr>
          <w:rFonts w:hint="eastAsia"/>
          <w:spacing w:val="-180"/>
        </w:rPr>
        <w:t>括</w:t>
      </w:r>
      <w:r w:rsidRPr="005C410E">
        <w:rPr>
          <w:rFonts w:hint="eastAsia"/>
          <w:spacing w:val="-180"/>
          <w:position w:val="22"/>
        </w:rPr>
        <w:t>。</w:t>
      </w:r>
      <w:r>
        <w:rPr>
          <w:rFonts w:hint="eastAsia"/>
        </w:rPr>
        <w:t>要非心有道根</w:t>
      </w:r>
      <w:r w:rsidRPr="005C410E">
        <w:rPr>
          <w:rFonts w:hint="eastAsia"/>
          <w:spacing w:val="-180"/>
        </w:rPr>
        <w:t>者</w:t>
      </w:r>
      <w:r w:rsidRPr="005C410E">
        <w:rPr>
          <w:rFonts w:hint="eastAsia"/>
          <w:spacing w:val="-180"/>
          <w:position w:val="22"/>
        </w:rPr>
        <w:t>。</w:t>
      </w:r>
      <w:r>
        <w:rPr>
          <w:rFonts w:hint="eastAsia"/>
        </w:rPr>
        <w:t>未可驟以語</w:t>
      </w:r>
      <w:r w:rsidRPr="005C410E">
        <w:rPr>
          <w:rFonts w:hint="eastAsia"/>
          <w:spacing w:val="-180"/>
        </w:rPr>
        <w:t>此</w:t>
      </w:r>
      <w:r w:rsidRPr="005C410E">
        <w:rPr>
          <w:rFonts w:hint="eastAsia"/>
          <w:spacing w:val="-180"/>
          <w:position w:val="22"/>
        </w:rPr>
        <w:t>。</w:t>
      </w:r>
      <w:r>
        <w:rPr>
          <w:rFonts w:hint="eastAsia"/>
        </w:rPr>
        <w:t>餘無背謬</w:t>
      </w:r>
      <w:r w:rsidRPr="005C410E">
        <w:rPr>
          <w:rFonts w:hint="eastAsia"/>
          <w:spacing w:val="-180"/>
        </w:rPr>
        <w:t>處</w:t>
      </w:r>
      <w:r w:rsidRPr="005C410E">
        <w:rPr>
          <w:rFonts w:hint="eastAsia"/>
          <w:spacing w:val="-180"/>
          <w:position w:val="22"/>
        </w:rPr>
        <w:t>。</w:t>
      </w:r>
      <w:r>
        <w:rPr>
          <w:rFonts w:hint="eastAsia"/>
        </w:rPr>
        <w:t>前半工深後半</w:t>
      </w:r>
      <w:r w:rsidRPr="005C410E">
        <w:rPr>
          <w:rFonts w:hint="eastAsia"/>
          <w:spacing w:val="-180"/>
        </w:rPr>
        <w:t>淺</w:t>
      </w:r>
      <w:r w:rsidRPr="005C410E">
        <w:rPr>
          <w:rFonts w:hint="eastAsia"/>
          <w:spacing w:val="-180"/>
          <w:position w:val="22"/>
        </w:rPr>
        <w:t>。</w:t>
      </w:r>
      <w:r>
        <w:rPr>
          <w:rFonts w:hint="eastAsia"/>
        </w:rPr>
        <w:t>代播吾</w:t>
      </w:r>
      <w:r w:rsidRPr="005C410E">
        <w:rPr>
          <w:rFonts w:hint="eastAsia"/>
          <w:spacing w:val="-180"/>
        </w:rPr>
        <w:t>教</w:t>
      </w:r>
      <w:r w:rsidRPr="005C410E">
        <w:rPr>
          <w:rFonts w:hint="eastAsia"/>
          <w:spacing w:val="-180"/>
          <w:position w:val="22"/>
        </w:rPr>
        <w:t>。</w:t>
      </w:r>
      <w:r>
        <w:rPr>
          <w:rFonts w:hint="eastAsia"/>
        </w:rPr>
        <w:t>修成己</w:t>
      </w:r>
      <w:r w:rsidRPr="005C410E">
        <w:rPr>
          <w:rFonts w:hint="eastAsia"/>
          <w:spacing w:val="-180"/>
        </w:rPr>
        <w:t>行</w:t>
      </w:r>
      <w:r w:rsidRPr="005C410E">
        <w:rPr>
          <w:rFonts w:hint="eastAsia"/>
          <w:spacing w:val="-180"/>
          <w:position w:val="22"/>
        </w:rPr>
        <w:t>。</w:t>
      </w:r>
      <w:r>
        <w:rPr>
          <w:rFonts w:hint="eastAsia"/>
        </w:rPr>
        <w:t>為最大關</w:t>
      </w:r>
      <w:r w:rsidRPr="005C410E">
        <w:rPr>
          <w:rFonts w:hint="eastAsia"/>
          <w:spacing w:val="-180"/>
        </w:rPr>
        <w:t>節</w:t>
      </w:r>
      <w:r w:rsidRPr="005C410E">
        <w:rPr>
          <w:rFonts w:hint="eastAsia"/>
          <w:spacing w:val="-180"/>
          <w:position w:val="22"/>
        </w:rPr>
        <w:t>。</w:t>
      </w:r>
      <w:r>
        <w:rPr>
          <w:rFonts w:hint="eastAsia"/>
        </w:rPr>
        <w:t>福緣聞道弟</w:t>
      </w:r>
      <w:r w:rsidRPr="005C410E">
        <w:rPr>
          <w:rFonts w:hint="eastAsia"/>
          <w:spacing w:val="-180"/>
        </w:rPr>
        <w:t>子</w:t>
      </w:r>
      <w:r w:rsidRPr="005C410E">
        <w:rPr>
          <w:rFonts w:hint="eastAsia"/>
          <w:spacing w:val="-180"/>
          <w:position w:val="22"/>
        </w:rPr>
        <w:t>。</w:t>
      </w:r>
      <w:r>
        <w:rPr>
          <w:rFonts w:hint="eastAsia"/>
        </w:rPr>
        <w:t>其謹寶</w:t>
      </w:r>
      <w:r w:rsidRPr="005C410E">
        <w:rPr>
          <w:rFonts w:hint="eastAsia"/>
          <w:spacing w:val="-180"/>
        </w:rPr>
        <w:t>之</w:t>
      </w:r>
      <w:r w:rsidRPr="005C410E">
        <w:rPr>
          <w:rFonts w:hint="eastAsia"/>
          <w:spacing w:val="-180"/>
          <w:position w:val="22"/>
        </w:rPr>
        <w:t>。</w:t>
      </w:r>
      <w:r>
        <w:rPr>
          <w:rFonts w:hint="eastAsia"/>
        </w:rPr>
        <w:t>吾赴黃海</w:t>
      </w:r>
      <w:r w:rsidRPr="005C410E">
        <w:rPr>
          <w:rFonts w:hint="eastAsia"/>
          <w:spacing w:val="-180"/>
        </w:rPr>
        <w:t>去</w:t>
      </w:r>
      <w:r w:rsidRPr="005C410E">
        <w:rPr>
          <w:rFonts w:hint="eastAsia"/>
          <w:spacing w:val="-180"/>
          <w:position w:val="22"/>
        </w:rPr>
        <w:t>。</w:t>
      </w:r>
    </w:p>
    <w:p w:rsidR="00BB1D43" w:rsidRPr="00047871" w:rsidRDefault="00BB1D43" w:rsidP="004535BC">
      <w:pPr>
        <w:pStyle w:val="a9"/>
      </w:pPr>
      <w:r>
        <w:rPr>
          <w:rFonts w:hint="eastAsia"/>
        </w:rPr>
        <w:lastRenderedPageBreak/>
        <w:t>三月二十二日戊辰賜福緣吉中真相對聯</w:t>
      </w:r>
      <w:r w:rsidR="00047871" w:rsidRPr="00047871">
        <w:rPr>
          <w:rFonts w:ascii="MS Gothic" w:eastAsiaTheme="minorEastAsia" w:hAnsi="MS Gothic" w:cs="MS Gothic"/>
          <w:position w:val="18"/>
        </w:rPr>
        <w:t> </w:t>
      </w:r>
    </w:p>
    <w:p w:rsidR="00BB1D43" w:rsidRDefault="00BB1D43" w:rsidP="004535BC">
      <w:pPr>
        <w:pStyle w:val="a9"/>
      </w:pPr>
      <w:r>
        <w:rPr>
          <w:rFonts w:hint="eastAsia"/>
        </w:rPr>
        <w:t>鶴神</w:t>
      </w:r>
      <w:r w:rsidRPr="005C410E">
        <w:rPr>
          <w:rFonts w:hint="eastAsia"/>
          <w:spacing w:val="-180"/>
        </w:rPr>
        <w:t>到</w:t>
      </w:r>
      <w:r w:rsidRPr="005C410E">
        <w:rPr>
          <w:rFonts w:hint="eastAsia"/>
          <w:spacing w:val="-180"/>
          <w:position w:val="22"/>
        </w:rPr>
        <w:t>。</w:t>
      </w:r>
      <w:r>
        <w:rPr>
          <w:rFonts w:hint="eastAsia"/>
        </w:rPr>
        <w:t>福緣悟道有</w:t>
      </w:r>
      <w:r w:rsidRPr="005C410E">
        <w:rPr>
          <w:rFonts w:hint="eastAsia"/>
          <w:spacing w:val="-180"/>
        </w:rPr>
        <w:t>進</w:t>
      </w:r>
      <w:r w:rsidRPr="005C410E">
        <w:rPr>
          <w:rFonts w:hint="eastAsia"/>
          <w:spacing w:val="-180"/>
          <w:position w:val="22"/>
        </w:rPr>
        <w:t>。</w:t>
      </w:r>
      <w:r w:rsidR="00D3457F">
        <w:t xml:space="preserve">　</w:t>
      </w:r>
      <w:r>
        <w:rPr>
          <w:rFonts w:hint="eastAsia"/>
        </w:rPr>
        <w:t>仙師命吾來</w:t>
      </w:r>
      <w:r w:rsidRPr="005C410E">
        <w:rPr>
          <w:rFonts w:hint="eastAsia"/>
          <w:spacing w:val="-180"/>
        </w:rPr>
        <w:t>告</w:t>
      </w:r>
      <w:r w:rsidRPr="005C410E">
        <w:rPr>
          <w:rFonts w:hint="eastAsia"/>
          <w:spacing w:val="-180"/>
          <w:position w:val="22"/>
        </w:rPr>
        <w:t>。</w:t>
      </w:r>
      <w:r>
        <w:rPr>
          <w:rFonts w:hint="eastAsia"/>
        </w:rPr>
        <w:t>今日諸事不</w:t>
      </w:r>
      <w:r w:rsidRPr="005C410E">
        <w:rPr>
          <w:rFonts w:hint="eastAsia"/>
          <w:spacing w:val="-180"/>
        </w:rPr>
        <w:t>言</w:t>
      </w:r>
      <w:r w:rsidRPr="005C410E">
        <w:rPr>
          <w:rFonts w:hint="eastAsia"/>
          <w:spacing w:val="-180"/>
          <w:position w:val="22"/>
        </w:rPr>
        <w:t>。</w:t>
      </w:r>
      <w:r>
        <w:rPr>
          <w:rFonts w:hint="eastAsia"/>
        </w:rPr>
        <w:t>二度後瞻仰</w:t>
      </w:r>
    </w:p>
    <w:p w:rsidR="00BB1D43" w:rsidRDefault="00BB1D43" w:rsidP="004535BC">
      <w:pPr>
        <w:pStyle w:val="a9"/>
      </w:pPr>
      <w:r>
        <w:rPr>
          <w:rFonts w:hint="eastAsia"/>
        </w:rPr>
        <w:t>仙師成道以前真</w:t>
      </w:r>
      <w:r w:rsidRPr="005C410E">
        <w:rPr>
          <w:rFonts w:hint="eastAsia"/>
          <w:spacing w:val="-180"/>
        </w:rPr>
        <w:t>相</w:t>
      </w:r>
      <w:r w:rsidRPr="005C410E">
        <w:rPr>
          <w:rFonts w:hint="eastAsia"/>
          <w:spacing w:val="-180"/>
          <w:position w:val="22"/>
        </w:rPr>
        <w:t>。</w:t>
      </w:r>
      <w:r>
        <w:rPr>
          <w:rFonts w:hint="eastAsia"/>
        </w:rPr>
        <w:t>此室三日</w:t>
      </w:r>
      <w:r w:rsidRPr="005C410E">
        <w:rPr>
          <w:rFonts w:hint="eastAsia"/>
          <w:spacing w:val="-180"/>
        </w:rPr>
        <w:t>內</w:t>
      </w:r>
      <w:r w:rsidRPr="005C410E">
        <w:rPr>
          <w:rFonts w:hint="eastAsia"/>
          <w:spacing w:val="-180"/>
          <w:position w:val="22"/>
        </w:rPr>
        <w:t>。</w:t>
      </w:r>
      <w:r>
        <w:rPr>
          <w:rFonts w:hint="eastAsia"/>
        </w:rPr>
        <w:t>不能撤香</w:t>
      </w:r>
      <w:r w:rsidRPr="005C410E">
        <w:rPr>
          <w:rFonts w:hint="eastAsia"/>
          <w:spacing w:val="-180"/>
        </w:rPr>
        <w:t>火</w:t>
      </w:r>
      <w:r w:rsidRPr="005C410E">
        <w:rPr>
          <w:rFonts w:hint="eastAsia"/>
          <w:spacing w:val="-180"/>
          <w:position w:val="22"/>
        </w:rPr>
        <w:t>。</w:t>
      </w:r>
      <w:r>
        <w:rPr>
          <w:rFonts w:hint="eastAsia"/>
        </w:rPr>
        <w:t>吾</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太乙生者來</w:t>
      </w:r>
      <w:r w:rsidRPr="005C410E">
        <w:rPr>
          <w:rFonts w:hint="eastAsia"/>
          <w:spacing w:val="-180"/>
        </w:rPr>
        <w:t>也</w:t>
      </w:r>
      <w:r w:rsidRPr="005C410E">
        <w:rPr>
          <w:rFonts w:hint="eastAsia"/>
          <w:spacing w:val="-180"/>
          <w:position w:val="22"/>
        </w:rPr>
        <w:t>。</w:t>
      </w:r>
      <w:r>
        <w:rPr>
          <w:rFonts w:hint="eastAsia"/>
        </w:rPr>
        <w:t>速添香浥</w:t>
      </w:r>
      <w:r w:rsidRPr="005C410E">
        <w:rPr>
          <w:rFonts w:hint="eastAsia"/>
          <w:spacing w:val="-180"/>
        </w:rPr>
        <w:t>酒</w:t>
      </w:r>
      <w:r w:rsidRPr="00216C68">
        <w:rPr>
          <w:rFonts w:hint="eastAsia"/>
          <w:spacing w:val="-60"/>
          <w:position w:val="22"/>
        </w:rPr>
        <w:t>。</w:t>
      </w:r>
      <w:r w:rsidRPr="00775B7D">
        <w:rPr>
          <w:rFonts w:hint="eastAsia"/>
          <w:spacing w:val="10"/>
          <w:position w:val="4"/>
          <w:sz w:val="48"/>
          <w:eastAsianLayout w:id="1718839040" w:combine="1"/>
        </w:rPr>
        <w:t>諸弟子誠靜恭候</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瞻仰聖相</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遂添香撤酒另換</w:t>
      </w:r>
      <w:r w:rsidR="0043482A">
        <w:rPr>
          <w:rFonts w:hint="eastAsia"/>
          <w:spacing w:val="10"/>
          <w:position w:val="4"/>
          <w:sz w:val="48"/>
          <w:eastAsianLayout w:id="1718839040" w:combine="1"/>
        </w:rPr>
        <w:t>，</w:t>
      </w:r>
      <w:r>
        <w:rPr>
          <w:rFonts w:hint="eastAsia"/>
        </w:rPr>
        <w:t>聽吾訓</w:t>
      </w:r>
      <w:r w:rsidRPr="005C410E">
        <w:rPr>
          <w:rFonts w:hint="eastAsia"/>
          <w:spacing w:val="-180"/>
        </w:rPr>
        <w:t>言</w:t>
      </w:r>
      <w:r w:rsidRPr="005C410E">
        <w:rPr>
          <w:rFonts w:hint="eastAsia"/>
          <w:spacing w:val="-180"/>
          <w:position w:val="22"/>
        </w:rPr>
        <w:t>。</w:t>
      </w:r>
      <w:r>
        <w:rPr>
          <w:rFonts w:hint="eastAsia"/>
        </w:rPr>
        <w:t>今日諸弟子得瞻吾真相</w:t>
      </w:r>
      <w:r w:rsidRPr="005C410E">
        <w:rPr>
          <w:rFonts w:hint="eastAsia"/>
          <w:spacing w:val="-180"/>
        </w:rPr>
        <w:t>者</w:t>
      </w:r>
      <w:r w:rsidRPr="005C410E">
        <w:rPr>
          <w:rFonts w:hint="eastAsia"/>
          <w:spacing w:val="-180"/>
          <w:position w:val="22"/>
        </w:rPr>
        <w:t>。</w:t>
      </w:r>
      <w:r>
        <w:rPr>
          <w:rFonts w:hint="eastAsia"/>
        </w:rPr>
        <w:t>皆有緣弟</w:t>
      </w:r>
      <w:r w:rsidRPr="005C410E">
        <w:rPr>
          <w:rFonts w:hint="eastAsia"/>
          <w:spacing w:val="-180"/>
        </w:rPr>
        <w:t>子</w:t>
      </w:r>
      <w:r w:rsidRPr="005C410E">
        <w:rPr>
          <w:rFonts w:hint="eastAsia"/>
          <w:spacing w:val="-180"/>
          <w:position w:val="22"/>
        </w:rPr>
        <w:t>。</w:t>
      </w:r>
      <w:r>
        <w:rPr>
          <w:rFonts w:hint="eastAsia"/>
        </w:rPr>
        <w:t>可免小挫折</w:t>
      </w:r>
      <w:r w:rsidRPr="005C410E">
        <w:rPr>
          <w:rFonts w:hint="eastAsia"/>
          <w:spacing w:val="-180"/>
        </w:rPr>
        <w:t>耳</w:t>
      </w:r>
      <w:r w:rsidRPr="005C410E">
        <w:rPr>
          <w:rFonts w:hint="eastAsia"/>
          <w:spacing w:val="-180"/>
          <w:position w:val="22"/>
        </w:rPr>
        <w:t>。</w:t>
      </w:r>
      <w:r>
        <w:rPr>
          <w:rFonts w:hint="eastAsia"/>
        </w:rPr>
        <w:t>生者吾道初修時名</w:t>
      </w:r>
      <w:r w:rsidRPr="005C410E">
        <w:rPr>
          <w:rFonts w:hint="eastAsia"/>
          <w:spacing w:val="-180"/>
        </w:rPr>
        <w:t>也</w:t>
      </w:r>
      <w:r w:rsidRPr="005C410E">
        <w:rPr>
          <w:rFonts w:hint="eastAsia"/>
          <w:spacing w:val="-180"/>
          <w:position w:val="22"/>
        </w:rPr>
        <w:t>。</w:t>
      </w:r>
      <w:r>
        <w:rPr>
          <w:rFonts w:hint="eastAsia"/>
        </w:rPr>
        <w:t>撤盤進</w:t>
      </w:r>
      <w:r w:rsidRPr="005C410E">
        <w:rPr>
          <w:rFonts w:hint="eastAsia"/>
          <w:spacing w:val="-180"/>
        </w:rPr>
        <w:t>紙</w:t>
      </w:r>
      <w:r w:rsidRPr="005C410E">
        <w:rPr>
          <w:rFonts w:hint="eastAsia"/>
          <w:spacing w:val="-180"/>
          <w:position w:val="22"/>
        </w:rPr>
        <w:t>。</w:t>
      </w:r>
      <w:r>
        <w:rPr>
          <w:rFonts w:hint="eastAsia"/>
        </w:rPr>
        <w:t>先賜一</w:t>
      </w:r>
      <w:r w:rsidRPr="005C410E">
        <w:rPr>
          <w:rFonts w:hint="eastAsia"/>
          <w:spacing w:val="-180"/>
        </w:rPr>
        <w:t>對</w:t>
      </w:r>
      <w:r w:rsidRPr="005C410E">
        <w:rPr>
          <w:rFonts w:hint="eastAsia"/>
          <w:spacing w:val="-180"/>
          <w:position w:val="22"/>
        </w:rPr>
        <w:t>。</w:t>
      </w:r>
      <w:r>
        <w:rPr>
          <w:rFonts w:hint="eastAsia"/>
        </w:rPr>
        <w:t>畐作富字</w:t>
      </w:r>
      <w:r w:rsidRPr="005C410E">
        <w:rPr>
          <w:rFonts w:hint="eastAsia"/>
          <w:spacing w:val="-180"/>
        </w:rPr>
        <w:t>解</w:t>
      </w:r>
      <w:r w:rsidRPr="005C410E">
        <w:rPr>
          <w:rFonts w:hint="eastAsia"/>
          <w:spacing w:val="-180"/>
          <w:position w:val="22"/>
        </w:rPr>
        <w:t>。</w:t>
      </w:r>
      <w:r>
        <w:rPr>
          <w:rFonts w:hint="eastAsia"/>
        </w:rPr>
        <w:t>示祈</w:t>
      </w:r>
      <w:r w:rsidRPr="005C410E">
        <w:rPr>
          <w:rFonts w:hint="eastAsia"/>
          <w:spacing w:val="-180"/>
        </w:rPr>
        <w:t>也</w:t>
      </w:r>
      <w:r w:rsidRPr="005C410E">
        <w:rPr>
          <w:rFonts w:hint="eastAsia"/>
          <w:spacing w:val="-180"/>
          <w:position w:val="22"/>
        </w:rPr>
        <w:t>。</w:t>
      </w:r>
      <w:r>
        <w:rPr>
          <w:rFonts w:hint="eastAsia"/>
        </w:rPr>
        <w:t>篆</w:t>
      </w:r>
      <w:r w:rsidRPr="005C410E">
        <w:rPr>
          <w:rFonts w:hint="eastAsia"/>
          <w:spacing w:val="-180"/>
        </w:rPr>
        <w:t>者</w:t>
      </w:r>
      <w:r w:rsidRPr="005C410E">
        <w:rPr>
          <w:rFonts w:hint="eastAsia"/>
          <w:spacing w:val="-180"/>
          <w:position w:val="22"/>
        </w:rPr>
        <w:t>。</w:t>
      </w:r>
      <w:r>
        <w:rPr>
          <w:rFonts w:hint="eastAsia"/>
        </w:rPr>
        <w:t>篆</w:t>
      </w:r>
      <w:r w:rsidRPr="005C410E">
        <w:rPr>
          <w:rFonts w:hint="eastAsia"/>
          <w:spacing w:val="-180"/>
        </w:rPr>
        <w:t>也</w:t>
      </w:r>
      <w:r w:rsidRPr="005C410E">
        <w:rPr>
          <w:rFonts w:hint="eastAsia"/>
          <w:spacing w:val="-180"/>
          <w:position w:val="22"/>
        </w:rPr>
        <w:t>。</w:t>
      </w:r>
      <w:r>
        <w:rPr>
          <w:rFonts w:hint="eastAsia"/>
        </w:rPr>
        <w:t>系統</w:t>
      </w:r>
      <w:r w:rsidRPr="005C410E">
        <w:rPr>
          <w:rFonts w:hint="eastAsia"/>
          <w:spacing w:val="-180"/>
        </w:rPr>
        <w:t>也</w:t>
      </w:r>
      <w:r w:rsidRPr="005C410E">
        <w:rPr>
          <w:rFonts w:hint="eastAsia"/>
          <w:spacing w:val="-180"/>
          <w:position w:val="22"/>
        </w:rPr>
        <w:t>。</w:t>
      </w:r>
      <w:r>
        <w:rPr>
          <w:rFonts w:hint="eastAsia"/>
        </w:rPr>
        <w:t>皆對中</w:t>
      </w:r>
      <w:r w:rsidRPr="005C410E">
        <w:rPr>
          <w:rFonts w:hint="eastAsia"/>
          <w:spacing w:val="-180"/>
        </w:rPr>
        <w:t>語</w:t>
      </w:r>
      <w:r w:rsidRPr="005C410E">
        <w:rPr>
          <w:rFonts w:hint="eastAsia"/>
          <w:spacing w:val="-180"/>
          <w:position w:val="22"/>
        </w:rPr>
        <w:t>。</w:t>
      </w:r>
      <w:r>
        <w:rPr>
          <w:rFonts w:hint="eastAsia"/>
        </w:rPr>
        <w:t>不解而解之真</w:t>
      </w:r>
      <w:r w:rsidRPr="005C410E">
        <w:rPr>
          <w:rFonts w:hint="eastAsia"/>
          <w:spacing w:val="-180"/>
        </w:rPr>
        <w:t>解</w:t>
      </w:r>
      <w:r w:rsidRPr="005C410E">
        <w:rPr>
          <w:rFonts w:hint="eastAsia"/>
          <w:spacing w:val="-180"/>
          <w:position w:val="22"/>
        </w:rPr>
        <w:t>。</w:t>
      </w:r>
      <w:r>
        <w:rPr>
          <w:rFonts w:hint="eastAsia"/>
        </w:rPr>
        <w:t>訓亦在斯</w:t>
      </w:r>
      <w:r w:rsidRPr="005C410E">
        <w:rPr>
          <w:rFonts w:hint="eastAsia"/>
          <w:spacing w:val="-180"/>
        </w:rPr>
        <w:t>矣</w:t>
      </w:r>
      <w:r w:rsidRPr="00216C68">
        <w:rPr>
          <w:rFonts w:hint="eastAsia"/>
          <w:spacing w:val="-60"/>
          <w:position w:val="22"/>
        </w:rPr>
        <w:t>。</w:t>
      </w:r>
      <w:r w:rsidR="0043482A">
        <w:rPr>
          <w:rFonts w:hint="eastAsia"/>
          <w:spacing w:val="8"/>
          <w:position w:val="4"/>
          <w:sz w:val="48"/>
          <w:eastAsianLayout w:id="1718839040" w:combine="1"/>
        </w:rPr>
        <w:t>撤盤進五尺宣及硃</w:t>
      </w:r>
      <w:r w:rsidR="0043482A" w:rsidRPr="0043482A">
        <w:rPr>
          <w:rFonts w:hint="eastAsia"/>
          <w:spacing w:val="4"/>
          <w:position w:val="4"/>
          <w:sz w:val="48"/>
          <w:eastAsianLayout w:id="1718839040" w:combine="1"/>
        </w:rPr>
        <w:t>筆</w:t>
      </w:r>
      <w:r w:rsidR="0043482A">
        <w:rPr>
          <w:rFonts w:hint="eastAsia"/>
          <w:spacing w:val="4"/>
          <w:position w:val="4"/>
          <w:sz w:val="48"/>
          <w:eastAsianLayout w:id="1718839040" w:combine="1"/>
        </w:rPr>
        <w:t>，</w:t>
      </w:r>
      <w:r w:rsidR="0043482A" w:rsidRPr="0043482A">
        <w:rPr>
          <w:rFonts w:hint="eastAsia"/>
          <w:spacing w:val="4"/>
          <w:position w:val="4"/>
          <w:sz w:val="48"/>
          <w:eastAsianLayout w:id="1718839040" w:combine="1"/>
        </w:rPr>
        <w:t>賜福緣修道前真相一幅</w:t>
      </w:r>
      <w:r w:rsidR="0043482A">
        <w:rPr>
          <w:rFonts w:hint="eastAsia"/>
          <w:spacing w:val="4"/>
          <w:position w:val="4"/>
          <w:sz w:val="48"/>
          <w:eastAsianLayout w:id="1718839040" w:combine="1"/>
        </w:rPr>
        <w:t>，</w:t>
      </w:r>
      <w:r w:rsidR="0043482A" w:rsidRPr="0043482A">
        <w:rPr>
          <w:rFonts w:hint="eastAsia"/>
          <w:spacing w:val="4"/>
          <w:position w:val="4"/>
          <w:sz w:val="48"/>
          <w:eastAsianLayout w:id="1718839040" w:combine="1"/>
        </w:rPr>
        <w:t>莪冠博帶</w:t>
      </w:r>
      <w:r w:rsidR="0043482A">
        <w:rPr>
          <w:rFonts w:hint="eastAsia"/>
          <w:spacing w:val="4"/>
          <w:position w:val="4"/>
          <w:sz w:val="48"/>
          <w:eastAsianLayout w:id="1718839040" w:combine="1"/>
        </w:rPr>
        <w:t>，</w:t>
      </w:r>
      <w:r w:rsidR="0043482A" w:rsidRPr="0043482A">
        <w:rPr>
          <w:rFonts w:hint="eastAsia"/>
          <w:spacing w:val="4"/>
          <w:position w:val="4"/>
          <w:sz w:val="48"/>
          <w:eastAsianLayout w:id="1718839040" w:combine="1"/>
        </w:rPr>
        <w:t>背面形</w:t>
      </w:r>
      <w:r w:rsidRPr="0043482A">
        <w:rPr>
          <w:rFonts w:hint="eastAsia"/>
          <w:spacing w:val="4"/>
          <w:position w:val="4"/>
          <w:sz w:val="48"/>
          <w:eastAsianLayout w:id="1718839040" w:combine="1"/>
        </w:rPr>
        <w:t>左柱杖</w:t>
      </w:r>
      <w:r w:rsidR="0043482A">
        <w:rPr>
          <w:rFonts w:hint="eastAsia"/>
          <w:spacing w:val="4"/>
          <w:position w:val="4"/>
          <w:sz w:val="48"/>
          <w:eastAsianLayout w:id="1718839040" w:combine="1"/>
        </w:rPr>
        <w:t>，</w:t>
      </w:r>
      <w:r w:rsidRPr="0043482A">
        <w:rPr>
          <w:rFonts w:hint="eastAsia"/>
          <w:spacing w:val="4"/>
          <w:position w:val="4"/>
          <w:sz w:val="48"/>
          <w:eastAsianLayout w:id="1718839040" w:combine="1"/>
        </w:rPr>
        <w:t>步前行狀</w:t>
      </w:r>
      <w:r w:rsidR="0043482A">
        <w:rPr>
          <w:rFonts w:hint="eastAsia"/>
          <w:spacing w:val="4"/>
          <w:position w:val="4"/>
          <w:sz w:val="48"/>
          <w:eastAsianLayout w:id="1718839040" w:combine="1"/>
        </w:rPr>
        <w:t>，</w:t>
      </w:r>
      <w:r w:rsidRPr="0043482A">
        <w:rPr>
          <w:rFonts w:hint="eastAsia"/>
          <w:spacing w:val="4"/>
          <w:position w:val="4"/>
          <w:sz w:val="48"/>
          <w:eastAsianLayout w:id="1718839040" w:combine="1"/>
        </w:rPr>
        <w:t>如領導諸弟子之進修也</w:t>
      </w:r>
      <w:r w:rsidR="0043482A">
        <w:rPr>
          <w:rFonts w:hint="eastAsia"/>
          <w:spacing w:val="4"/>
          <w:position w:val="4"/>
          <w:sz w:val="48"/>
          <w:eastAsianLayout w:id="1718839040" w:combine="1"/>
        </w:rPr>
        <w:t>，</w:t>
      </w:r>
      <w:r w:rsidRPr="00775B7D">
        <w:rPr>
          <w:rFonts w:hint="eastAsia"/>
          <w:spacing w:val="6"/>
        </w:rPr>
        <w:t>文</w:t>
      </w:r>
      <w:r w:rsidRPr="005C410E">
        <w:rPr>
          <w:rFonts w:hint="eastAsia"/>
          <w:spacing w:val="-180"/>
        </w:rPr>
        <w:t>曰</w:t>
      </w:r>
      <w:r w:rsidRPr="005C410E">
        <w:rPr>
          <w:rFonts w:hint="eastAsia"/>
          <w:spacing w:val="-180"/>
          <w:position w:val="22"/>
        </w:rPr>
        <w:t>。</w:t>
      </w:r>
      <w:r>
        <w:rPr>
          <w:rFonts w:hint="eastAsia"/>
        </w:rPr>
        <w:t>福緣弟子供</w:t>
      </w:r>
      <w:r w:rsidRPr="005C410E">
        <w:rPr>
          <w:rFonts w:hint="eastAsia"/>
          <w:spacing w:val="-180"/>
        </w:rPr>
        <w:t>奉</w:t>
      </w:r>
      <w:r w:rsidRPr="005C410E">
        <w:rPr>
          <w:rFonts w:hint="eastAsia"/>
          <w:spacing w:val="-180"/>
          <w:position w:val="22"/>
        </w:rPr>
        <w:t>。</w:t>
      </w:r>
      <w:r>
        <w:rPr>
          <w:rFonts w:hint="eastAsia"/>
        </w:rPr>
        <w:t>太乙修前真</w:t>
      </w:r>
      <w:r w:rsidRPr="005C410E">
        <w:rPr>
          <w:rFonts w:hint="eastAsia"/>
          <w:spacing w:val="-180"/>
        </w:rPr>
        <w:t>相</w:t>
      </w:r>
      <w:r w:rsidRPr="00216C68">
        <w:rPr>
          <w:rFonts w:hint="eastAsia"/>
          <w:spacing w:val="-60"/>
          <w:position w:val="22"/>
        </w:rPr>
        <w:t>。</w:t>
      </w:r>
      <w:r w:rsidRPr="00216C68">
        <w:rPr>
          <w:rFonts w:hint="eastAsia"/>
          <w:spacing w:val="40"/>
          <w:position w:val="4"/>
          <w:sz w:val="48"/>
          <w:eastAsianLayout w:id="1718839040" w:combine="1"/>
        </w:rPr>
        <w:t>又賜對聯</w:t>
      </w:r>
      <w:r>
        <w:rPr>
          <w:rFonts w:hint="eastAsia"/>
        </w:rPr>
        <w:t>聯</w:t>
      </w:r>
      <w:r w:rsidRPr="005C410E">
        <w:rPr>
          <w:rFonts w:hint="eastAsia"/>
          <w:spacing w:val="-180"/>
        </w:rPr>
        <w:t>曰</w:t>
      </w:r>
      <w:r w:rsidRPr="005C410E">
        <w:rPr>
          <w:rFonts w:hint="eastAsia"/>
          <w:spacing w:val="-180"/>
          <w:position w:val="22"/>
        </w:rPr>
        <w:t>。</w:t>
      </w:r>
      <w:r>
        <w:rPr>
          <w:rFonts w:hint="eastAsia"/>
        </w:rPr>
        <w:t>示畐是</w:t>
      </w:r>
      <w:r w:rsidRPr="005C410E">
        <w:rPr>
          <w:rFonts w:hint="eastAsia"/>
          <w:spacing w:val="-180"/>
        </w:rPr>
        <w:t>福</w:t>
      </w:r>
      <w:r w:rsidRPr="005C410E">
        <w:rPr>
          <w:rFonts w:hint="eastAsia"/>
          <w:spacing w:val="-180"/>
          <w:position w:val="22"/>
        </w:rPr>
        <w:t>。</w:t>
      </w:r>
      <w:r>
        <w:rPr>
          <w:rFonts w:hint="eastAsia"/>
        </w:rPr>
        <w:t>系彖為</w:t>
      </w:r>
      <w:r w:rsidRPr="0043482A">
        <w:rPr>
          <w:rFonts w:hint="eastAsia"/>
          <w:spacing w:val="-220"/>
        </w:rPr>
        <w:t>緣</w:t>
      </w:r>
      <w:r w:rsidRPr="0043482A">
        <w:rPr>
          <w:rFonts w:hint="eastAsia"/>
          <w:spacing w:val="-60"/>
          <w:position w:val="22"/>
        </w:rPr>
        <w:t>。</w:t>
      </w:r>
      <w:r w:rsidRPr="0043482A">
        <w:rPr>
          <w:rFonts w:hint="eastAsia"/>
          <w:spacing w:val="-4"/>
          <w:position w:val="4"/>
          <w:sz w:val="48"/>
          <w:eastAsianLayout w:id="1718839040" w:combine="1"/>
        </w:rPr>
        <w:t>又賜吉中條幅一幀</w:t>
      </w:r>
      <w:r w:rsidR="0043482A">
        <w:rPr>
          <w:rFonts w:hint="eastAsia"/>
          <w:spacing w:val="-4"/>
          <w:position w:val="4"/>
          <w:sz w:val="48"/>
          <w:eastAsianLayout w:id="1718839040" w:combine="1"/>
        </w:rPr>
        <w:t>，</w:t>
      </w:r>
      <w:r>
        <w:rPr>
          <w:rFonts w:hint="eastAsia"/>
        </w:rPr>
        <w:t>文</w:t>
      </w:r>
      <w:r w:rsidRPr="005C410E">
        <w:rPr>
          <w:rFonts w:hint="eastAsia"/>
          <w:spacing w:val="-180"/>
        </w:rPr>
        <w:t>曰</w:t>
      </w:r>
      <w:r w:rsidRPr="005C410E">
        <w:rPr>
          <w:rFonts w:hint="eastAsia"/>
          <w:spacing w:val="-180"/>
          <w:position w:val="22"/>
        </w:rPr>
        <w:t>。</w:t>
      </w:r>
      <w:r>
        <w:rPr>
          <w:rFonts w:hint="eastAsia"/>
        </w:rPr>
        <w:t>吉中堅道弟子是</w:t>
      </w:r>
      <w:r w:rsidRPr="0043482A">
        <w:rPr>
          <w:rFonts w:hint="eastAsia"/>
          <w:spacing w:val="-220"/>
        </w:rPr>
        <w:t>寶</w:t>
      </w:r>
      <w:r w:rsidRPr="00216C68">
        <w:rPr>
          <w:rFonts w:hint="eastAsia"/>
          <w:spacing w:val="-60"/>
          <w:position w:val="22"/>
        </w:rPr>
        <w:t>。</w:t>
      </w:r>
      <w:r w:rsidRPr="0043482A">
        <w:rPr>
          <w:rFonts w:hint="eastAsia"/>
          <w:spacing w:val="-4"/>
          <w:position w:val="4"/>
          <w:sz w:val="48"/>
          <w:eastAsianLayout w:id="1718839040" w:combine="1"/>
        </w:rPr>
        <w:t>賜吉中</w:t>
      </w:r>
      <w:r w:rsidR="00775B7D" w:rsidRPr="0043482A">
        <w:rPr>
          <w:rFonts w:hint="eastAsia"/>
          <w:spacing w:val="-4"/>
          <w:position w:val="4"/>
          <w:sz w:val="48"/>
          <w:eastAsianLayout w:id="1718839040" w:combine="1"/>
        </w:rPr>
        <w:t>對</w:t>
      </w:r>
      <w:r w:rsidRPr="0043482A">
        <w:rPr>
          <w:rFonts w:hint="eastAsia"/>
          <w:spacing w:val="-4"/>
          <w:position w:val="4"/>
          <w:sz w:val="48"/>
          <w:eastAsianLayout w:id="1718839040" w:combine="1"/>
        </w:rPr>
        <w:t>聯一幅</w:t>
      </w:r>
      <w:r>
        <w:rPr>
          <w:rFonts w:hint="eastAsia"/>
        </w:rPr>
        <w:t>聯</w:t>
      </w:r>
      <w:r w:rsidRPr="005C410E">
        <w:rPr>
          <w:rFonts w:hint="eastAsia"/>
          <w:spacing w:val="-180"/>
        </w:rPr>
        <w:t>曰</w:t>
      </w:r>
      <w:r w:rsidRPr="005C410E">
        <w:rPr>
          <w:rFonts w:hint="eastAsia"/>
          <w:spacing w:val="-180"/>
          <w:position w:val="22"/>
        </w:rPr>
        <w:t>。</w:t>
      </w:r>
      <w:r>
        <w:rPr>
          <w:rFonts w:hint="eastAsia"/>
        </w:rPr>
        <w:t>積際即</w:t>
      </w:r>
      <w:r w:rsidRPr="005C410E">
        <w:rPr>
          <w:rFonts w:hint="eastAsia"/>
          <w:spacing w:val="-180"/>
        </w:rPr>
        <w:t>吉</w:t>
      </w:r>
      <w:r w:rsidRPr="005C410E">
        <w:rPr>
          <w:rFonts w:hint="eastAsia"/>
          <w:spacing w:val="-180"/>
          <w:position w:val="22"/>
        </w:rPr>
        <w:t>。</w:t>
      </w:r>
      <w:r>
        <w:rPr>
          <w:rFonts w:hint="eastAsia"/>
        </w:rPr>
        <w:t>鍾衷宗</w:t>
      </w:r>
      <w:r w:rsidRPr="005C410E">
        <w:rPr>
          <w:rFonts w:hint="eastAsia"/>
          <w:spacing w:val="-180"/>
        </w:rPr>
        <w:t>中</w:t>
      </w:r>
      <w:r w:rsidRPr="00216C68">
        <w:rPr>
          <w:rFonts w:hint="eastAsia"/>
          <w:spacing w:val="-60"/>
          <w:position w:val="22"/>
        </w:rPr>
        <w:t>。</w:t>
      </w:r>
      <w:r w:rsidRPr="00775B7D">
        <w:rPr>
          <w:rFonts w:hint="eastAsia"/>
          <w:spacing w:val="10"/>
          <w:position w:val="4"/>
          <w:sz w:val="48"/>
          <w:eastAsianLayout w:id="1718839040" w:combine="1"/>
        </w:rPr>
        <w:t>書畢</w:t>
      </w:r>
      <w:r w:rsidRPr="00775B7D">
        <w:rPr>
          <w:spacing w:val="10"/>
          <w:position w:val="4"/>
          <w:sz w:val="48"/>
          <w:eastAsianLayout w:id="1718839040" w:combine="1"/>
        </w:rPr>
        <w:t xml:space="preserve">　</w:t>
      </w:r>
      <w:r w:rsidRPr="00775B7D">
        <w:rPr>
          <w:rFonts w:hint="eastAsia"/>
          <w:spacing w:val="10"/>
          <w:position w:val="4"/>
          <w:sz w:val="48"/>
          <w:eastAsianLayout w:id="1718839040" w:combine="1"/>
        </w:rPr>
        <w:t>師駕回</w:t>
      </w:r>
    </w:p>
    <w:p w:rsidR="00BB1D43" w:rsidRDefault="00BB1D43" w:rsidP="004535BC">
      <w:pPr>
        <w:pStyle w:val="a9"/>
      </w:pPr>
      <w:r>
        <w:rPr>
          <w:rFonts w:hint="eastAsia"/>
        </w:rPr>
        <w:t>鶴神</w:t>
      </w:r>
      <w:r w:rsidRPr="005C410E">
        <w:rPr>
          <w:rFonts w:hint="eastAsia"/>
          <w:spacing w:val="-180"/>
        </w:rPr>
        <w:t>到</w:t>
      </w:r>
      <w:r w:rsidRPr="005C410E">
        <w:rPr>
          <w:rFonts w:hint="eastAsia"/>
          <w:spacing w:val="-180"/>
          <w:position w:val="22"/>
        </w:rPr>
        <w:t>。</w:t>
      </w:r>
      <w:r w:rsidR="00775B7D">
        <w:t xml:space="preserve">　</w:t>
      </w:r>
      <w:r>
        <w:rPr>
          <w:rFonts w:hint="eastAsia"/>
        </w:rPr>
        <w:t>仙師回</w:t>
      </w:r>
      <w:r w:rsidRPr="005C410E">
        <w:rPr>
          <w:rFonts w:hint="eastAsia"/>
          <w:spacing w:val="-180"/>
        </w:rPr>
        <w:t>宮</w:t>
      </w:r>
      <w:r w:rsidRPr="005C410E">
        <w:rPr>
          <w:rFonts w:hint="eastAsia"/>
          <w:spacing w:val="-180"/>
          <w:position w:val="22"/>
        </w:rPr>
        <w:t>。</w:t>
      </w:r>
      <w:r>
        <w:rPr>
          <w:rFonts w:hint="eastAsia"/>
        </w:rPr>
        <w:t>速納表送諸隨侍司職童</w:t>
      </w:r>
      <w:r w:rsidRPr="005C410E">
        <w:rPr>
          <w:rFonts w:hint="eastAsia"/>
          <w:spacing w:val="-180"/>
        </w:rPr>
        <w:t>子</w:t>
      </w:r>
      <w:r w:rsidRPr="005C410E">
        <w:rPr>
          <w:rFonts w:hint="eastAsia"/>
          <w:spacing w:val="-180"/>
          <w:position w:val="22"/>
        </w:rPr>
        <w:t>。</w:t>
      </w:r>
      <w:r>
        <w:rPr>
          <w:rFonts w:hint="eastAsia"/>
        </w:rPr>
        <w:t>相三日間不能</w:t>
      </w:r>
      <w:r w:rsidRPr="005C410E">
        <w:rPr>
          <w:rFonts w:hint="eastAsia"/>
          <w:spacing w:val="-180"/>
        </w:rPr>
        <w:t>懸</w:t>
      </w:r>
      <w:r w:rsidRPr="005C410E">
        <w:rPr>
          <w:rFonts w:hint="eastAsia"/>
          <w:spacing w:val="-180"/>
          <w:position w:val="22"/>
        </w:rPr>
        <w:t>。</w:t>
      </w:r>
      <w:r>
        <w:rPr>
          <w:rFonts w:hint="eastAsia"/>
        </w:rPr>
        <w:t>壁而無</w:t>
      </w:r>
      <w:r w:rsidRPr="005C410E">
        <w:rPr>
          <w:rFonts w:hint="eastAsia"/>
          <w:spacing w:val="-180"/>
        </w:rPr>
        <w:t>幕</w:t>
      </w:r>
      <w:r w:rsidRPr="005C410E">
        <w:rPr>
          <w:rFonts w:hint="eastAsia"/>
          <w:spacing w:val="-180"/>
          <w:position w:val="22"/>
        </w:rPr>
        <w:t>。</w:t>
      </w:r>
      <w:r>
        <w:rPr>
          <w:rFonts w:hint="eastAsia"/>
        </w:rPr>
        <w:t>防過神下</w:t>
      </w:r>
      <w:r w:rsidRPr="005C410E">
        <w:rPr>
          <w:rFonts w:hint="eastAsia"/>
          <w:spacing w:val="-180"/>
        </w:rPr>
        <w:t>朝</w:t>
      </w:r>
      <w:r w:rsidRPr="005C410E">
        <w:rPr>
          <w:rFonts w:hint="eastAsia"/>
          <w:spacing w:val="-180"/>
          <w:position w:val="22"/>
        </w:rPr>
        <w:t>。</w:t>
      </w:r>
      <w:r>
        <w:rPr>
          <w:rFonts w:hint="eastAsia"/>
        </w:rPr>
        <w:t>有妨道業</w:t>
      </w:r>
      <w:r w:rsidRPr="005C410E">
        <w:rPr>
          <w:rFonts w:hint="eastAsia"/>
          <w:spacing w:val="-180"/>
        </w:rPr>
        <w:t>也</w:t>
      </w:r>
      <w:r w:rsidRPr="005C410E">
        <w:rPr>
          <w:rFonts w:hint="eastAsia"/>
          <w:spacing w:val="-180"/>
          <w:position w:val="22"/>
        </w:rPr>
        <w:t>。</w:t>
      </w:r>
      <w:r>
        <w:rPr>
          <w:rFonts w:hint="eastAsia"/>
        </w:rPr>
        <w:t>識</w:t>
      </w:r>
      <w:r w:rsidRPr="005C410E">
        <w:rPr>
          <w:rFonts w:hint="eastAsia"/>
          <w:spacing w:val="-180"/>
        </w:rPr>
        <w:t>之</w:t>
      </w:r>
      <w:r w:rsidRPr="005C410E">
        <w:rPr>
          <w:rFonts w:hint="eastAsia"/>
          <w:spacing w:val="-180"/>
          <w:position w:val="22"/>
        </w:rPr>
        <w:t>。</w:t>
      </w:r>
      <w:r>
        <w:rPr>
          <w:rFonts w:hint="eastAsia"/>
        </w:rPr>
        <w:t>吾</w:t>
      </w:r>
      <w:r w:rsidRPr="005C410E">
        <w:rPr>
          <w:rFonts w:hint="eastAsia"/>
          <w:spacing w:val="-180"/>
        </w:rPr>
        <w:t>去</w:t>
      </w:r>
      <w:r w:rsidRPr="00216C68">
        <w:rPr>
          <w:rFonts w:hint="eastAsia"/>
          <w:spacing w:val="-60"/>
          <w:position w:val="22"/>
        </w:rPr>
        <w:t>。</w:t>
      </w:r>
      <w:r w:rsidRPr="00775B7D">
        <w:rPr>
          <w:rFonts w:hint="eastAsia"/>
          <w:spacing w:val="10"/>
          <w:position w:val="4"/>
          <w:sz w:val="48"/>
          <w:eastAsianLayout w:id="1718839040" w:combine="1"/>
        </w:rPr>
        <w:t>遂卷而懸之</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三日後敬謹裝裱</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用絳綢為幕</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逢壇開幕</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壇畢仍覆</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以免過神下朝</w:t>
      </w:r>
      <w:r w:rsidR="0043482A">
        <w:rPr>
          <w:rFonts w:hint="eastAsia"/>
          <w:spacing w:val="10"/>
          <w:position w:val="4"/>
          <w:sz w:val="48"/>
          <w:eastAsianLayout w:id="1718839040" w:combine="1"/>
        </w:rPr>
        <w:t>，</w:t>
      </w:r>
      <w:r w:rsidRPr="00775B7D">
        <w:rPr>
          <w:rFonts w:hint="eastAsia"/>
          <w:spacing w:val="10"/>
          <w:position w:val="4"/>
          <w:sz w:val="48"/>
          <w:eastAsianLayout w:id="1718839040" w:combine="1"/>
        </w:rPr>
        <w:t>不敬之過耳</w:t>
      </w:r>
      <w:r w:rsidR="0043482A">
        <w:rPr>
          <w:rFonts w:hint="eastAsia"/>
          <w:spacing w:val="10"/>
          <w:position w:val="4"/>
          <w:sz w:val="48"/>
          <w:eastAsianLayout w:id="1718839040" w:combine="1"/>
        </w:rPr>
        <w:t>，</w:t>
      </w:r>
    </w:p>
    <w:p w:rsidR="00AF36F1" w:rsidRDefault="00BB1D43" w:rsidP="00AF36F1">
      <w:pPr>
        <w:pStyle w:val="a9"/>
      </w:pPr>
      <w:r>
        <w:rPr>
          <w:rFonts w:hint="eastAsia"/>
        </w:rPr>
        <w:t>夏四月庚辰福緣吉中侍壇郭松軒等問事</w:t>
      </w:r>
      <w:r w:rsidR="00AF36F1" w:rsidRPr="00AF36F1">
        <w:rPr>
          <w:rFonts w:ascii="MS Gothic" w:eastAsia="MS Gothic" w:hAnsi="MS Gothic" w:cs="MS Gothic" w:hint="eastAsia"/>
          <w:spacing w:val="-180"/>
          <w:position w:val="22"/>
        </w:rPr>
        <w:t> </w:t>
      </w:r>
    </w:p>
    <w:p w:rsidR="00BB1D43" w:rsidRDefault="00BB1D43" w:rsidP="004535BC">
      <w:pPr>
        <w:pStyle w:val="a9"/>
      </w:pPr>
      <w:r>
        <w:rPr>
          <w:rFonts w:hint="eastAsia"/>
        </w:rPr>
        <w:lastRenderedPageBreak/>
        <w:t>吾乃太乙老人</w:t>
      </w:r>
      <w:r w:rsidRPr="005C410E">
        <w:rPr>
          <w:rFonts w:hint="eastAsia"/>
          <w:spacing w:val="-180"/>
        </w:rPr>
        <w:t>到</w:t>
      </w:r>
      <w:r w:rsidRPr="005C410E">
        <w:rPr>
          <w:rFonts w:hint="eastAsia"/>
          <w:spacing w:val="-180"/>
          <w:position w:val="22"/>
        </w:rPr>
        <w:t>。</w:t>
      </w:r>
      <w:r>
        <w:rPr>
          <w:rFonts w:hint="eastAsia"/>
        </w:rPr>
        <w:t>問事不洩機</w:t>
      </w:r>
      <w:r w:rsidRPr="005C410E">
        <w:rPr>
          <w:rFonts w:hint="eastAsia"/>
          <w:spacing w:val="-180"/>
        </w:rPr>
        <w:t>要</w:t>
      </w:r>
      <w:r w:rsidRPr="00216C68">
        <w:rPr>
          <w:rFonts w:hint="eastAsia"/>
          <w:spacing w:val="-120"/>
          <w:position w:val="22"/>
        </w:rPr>
        <w:t>。</w:t>
      </w:r>
      <w:r w:rsidRPr="00340E34">
        <w:rPr>
          <w:rFonts w:hint="eastAsia"/>
          <w:position w:val="4"/>
          <w:sz w:val="48"/>
          <w:eastAsianLayout w:id="1718839040" w:combine="1"/>
        </w:rPr>
        <w:t>郭松軒叩問</w:t>
      </w:r>
      <w:r>
        <w:rPr>
          <w:rFonts w:hint="eastAsia"/>
        </w:rPr>
        <w:t>爾心所</w:t>
      </w:r>
      <w:r w:rsidRPr="005C410E">
        <w:rPr>
          <w:rFonts w:hint="eastAsia"/>
          <w:spacing w:val="-180"/>
        </w:rPr>
        <w:t>求</w:t>
      </w:r>
      <w:r w:rsidRPr="005C410E">
        <w:rPr>
          <w:rFonts w:hint="eastAsia"/>
          <w:spacing w:val="-180"/>
          <w:position w:val="22"/>
        </w:rPr>
        <w:t>。</w:t>
      </w:r>
      <w:r>
        <w:rPr>
          <w:rFonts w:hint="eastAsia"/>
        </w:rPr>
        <w:t>匹馬見回</w:t>
      </w:r>
      <w:r w:rsidRPr="005C410E">
        <w:rPr>
          <w:rFonts w:hint="eastAsia"/>
          <w:spacing w:val="-180"/>
        </w:rPr>
        <w:t>紇</w:t>
      </w:r>
      <w:r w:rsidRPr="005C410E">
        <w:rPr>
          <w:rFonts w:hint="eastAsia"/>
          <w:spacing w:val="-180"/>
          <w:position w:val="22"/>
        </w:rPr>
        <w:t>。</w:t>
      </w:r>
      <w:r>
        <w:rPr>
          <w:rFonts w:hint="eastAsia"/>
        </w:rPr>
        <w:t>單騎擒</w:t>
      </w:r>
      <w:r w:rsidRPr="005C410E">
        <w:rPr>
          <w:rFonts w:hint="eastAsia"/>
          <w:spacing w:val="-180"/>
        </w:rPr>
        <w:t>酋</w:t>
      </w:r>
      <w:r w:rsidRPr="005C410E">
        <w:rPr>
          <w:rFonts w:hint="eastAsia"/>
          <w:spacing w:val="-180"/>
          <w:position w:val="22"/>
        </w:rPr>
        <w:t>。</w:t>
      </w:r>
      <w:r>
        <w:rPr>
          <w:rFonts w:hint="eastAsia"/>
        </w:rPr>
        <w:t>功在此</w:t>
      </w:r>
      <w:r w:rsidRPr="005C410E">
        <w:rPr>
          <w:rFonts w:hint="eastAsia"/>
          <w:spacing w:val="-180"/>
        </w:rPr>
        <w:t>立</w:t>
      </w:r>
      <w:r w:rsidRPr="005C410E">
        <w:rPr>
          <w:rFonts w:hint="eastAsia"/>
          <w:spacing w:val="-180"/>
          <w:position w:val="22"/>
        </w:rPr>
        <w:t>。</w:t>
      </w:r>
      <w:r>
        <w:rPr>
          <w:rFonts w:hint="eastAsia"/>
        </w:rPr>
        <w:t>喜亦在</w:t>
      </w:r>
      <w:r w:rsidRPr="005C410E">
        <w:rPr>
          <w:rFonts w:hint="eastAsia"/>
          <w:spacing w:val="-180"/>
        </w:rPr>
        <w:t>此</w:t>
      </w:r>
      <w:r w:rsidRPr="005C410E">
        <w:rPr>
          <w:rFonts w:hint="eastAsia"/>
          <w:spacing w:val="-180"/>
          <w:position w:val="22"/>
        </w:rPr>
        <w:t>。</w:t>
      </w:r>
      <w:r>
        <w:rPr>
          <w:rFonts w:hint="eastAsia"/>
        </w:rPr>
        <w:t>連升入燕北</w:t>
      </w:r>
      <w:r w:rsidRPr="005C410E">
        <w:rPr>
          <w:rFonts w:hint="eastAsia"/>
          <w:spacing w:val="-180"/>
        </w:rPr>
        <w:t>矣</w:t>
      </w:r>
      <w:r w:rsidRPr="005C410E">
        <w:rPr>
          <w:rFonts w:hint="eastAsia"/>
          <w:spacing w:val="-180"/>
          <w:position w:val="22"/>
        </w:rPr>
        <w:t>。</w:t>
      </w:r>
      <w:r>
        <w:rPr>
          <w:rFonts w:hint="eastAsia"/>
        </w:rPr>
        <w:t>目前得</w:t>
      </w:r>
      <w:r w:rsidRPr="005C410E">
        <w:rPr>
          <w:rFonts w:hint="eastAsia"/>
          <w:spacing w:val="-180"/>
        </w:rPr>
        <w:t>失</w:t>
      </w:r>
      <w:r w:rsidRPr="005C410E">
        <w:rPr>
          <w:rFonts w:hint="eastAsia"/>
          <w:spacing w:val="-180"/>
          <w:position w:val="22"/>
        </w:rPr>
        <w:t>。</w:t>
      </w:r>
      <w:r>
        <w:rPr>
          <w:rFonts w:hint="eastAsia"/>
        </w:rPr>
        <w:t>無定之</w:t>
      </w:r>
      <w:r w:rsidRPr="005C410E">
        <w:rPr>
          <w:rFonts w:hint="eastAsia"/>
          <w:spacing w:val="-180"/>
        </w:rPr>
        <w:t>事</w:t>
      </w:r>
      <w:r w:rsidRPr="005C410E">
        <w:rPr>
          <w:rFonts w:hint="eastAsia"/>
          <w:spacing w:val="-180"/>
          <w:position w:val="22"/>
        </w:rPr>
        <w:t>。</w:t>
      </w:r>
      <w:r>
        <w:rPr>
          <w:rFonts w:hint="eastAsia"/>
        </w:rPr>
        <w:t>將跨鞍有</w:t>
      </w:r>
      <w:r w:rsidRPr="005C410E">
        <w:rPr>
          <w:rFonts w:hint="eastAsia"/>
          <w:spacing w:val="-180"/>
        </w:rPr>
        <w:t>進</w:t>
      </w:r>
      <w:r w:rsidRPr="005C410E">
        <w:rPr>
          <w:rFonts w:hint="eastAsia"/>
          <w:spacing w:val="-180"/>
          <w:position w:val="22"/>
        </w:rPr>
        <w:t>。</w:t>
      </w:r>
      <w:r>
        <w:rPr>
          <w:rFonts w:hint="eastAsia"/>
        </w:rPr>
        <w:t>不得乎</w:t>
      </w:r>
      <w:r w:rsidRPr="005C410E">
        <w:rPr>
          <w:rFonts w:hint="eastAsia"/>
          <w:spacing w:val="-180"/>
        </w:rPr>
        <w:t>上</w:t>
      </w:r>
      <w:r w:rsidRPr="005C410E">
        <w:rPr>
          <w:rFonts w:hint="eastAsia"/>
          <w:spacing w:val="-180"/>
          <w:position w:val="22"/>
        </w:rPr>
        <w:t>。</w:t>
      </w:r>
      <w:r>
        <w:rPr>
          <w:rFonts w:hint="eastAsia"/>
        </w:rPr>
        <w:t>即得乎</w:t>
      </w:r>
      <w:r w:rsidRPr="005C410E">
        <w:rPr>
          <w:rFonts w:hint="eastAsia"/>
          <w:spacing w:val="-180"/>
        </w:rPr>
        <w:t>中</w:t>
      </w:r>
      <w:r w:rsidRPr="005C410E">
        <w:rPr>
          <w:rFonts w:hint="eastAsia"/>
          <w:spacing w:val="-180"/>
          <w:position w:val="22"/>
        </w:rPr>
        <w:t>。</w:t>
      </w:r>
      <w:r>
        <w:rPr>
          <w:rFonts w:hint="eastAsia"/>
        </w:rPr>
        <w:t>餘不必喃喃再叩</w:t>
      </w:r>
      <w:r w:rsidRPr="005C410E">
        <w:rPr>
          <w:rFonts w:hint="eastAsia"/>
          <w:spacing w:val="-180"/>
        </w:rPr>
        <w:t>也</w:t>
      </w:r>
      <w:r w:rsidRPr="00216C68">
        <w:rPr>
          <w:rFonts w:hint="eastAsia"/>
          <w:spacing w:val="-120"/>
          <w:position w:val="22"/>
        </w:rPr>
        <w:t>。</w:t>
      </w:r>
      <w:r w:rsidRPr="00340E34">
        <w:rPr>
          <w:rFonts w:hint="eastAsia"/>
          <w:position w:val="4"/>
          <w:sz w:val="48"/>
          <w:eastAsianLayout w:id="1718839040" w:combine="1"/>
        </w:rPr>
        <w:t>汪獻之叩問</w:t>
      </w:r>
      <w:r>
        <w:rPr>
          <w:rFonts w:hint="eastAsia"/>
        </w:rPr>
        <w:t>此日桃潭千尺之</w:t>
      </w:r>
      <w:r w:rsidRPr="005C410E">
        <w:rPr>
          <w:rFonts w:hint="eastAsia"/>
          <w:spacing w:val="-180"/>
        </w:rPr>
        <w:t>水</w:t>
      </w:r>
      <w:r w:rsidRPr="005C410E">
        <w:rPr>
          <w:rFonts w:hint="eastAsia"/>
          <w:spacing w:val="-180"/>
          <w:position w:val="22"/>
        </w:rPr>
        <w:t>。</w:t>
      </w:r>
      <w:r>
        <w:rPr>
          <w:rFonts w:hint="eastAsia"/>
        </w:rPr>
        <w:t>正在油然作</w:t>
      </w:r>
      <w:r w:rsidRPr="005C410E">
        <w:rPr>
          <w:rFonts w:hint="eastAsia"/>
          <w:spacing w:val="-180"/>
        </w:rPr>
        <w:t>雲</w:t>
      </w:r>
      <w:r w:rsidRPr="005C410E">
        <w:rPr>
          <w:rFonts w:hint="eastAsia"/>
          <w:spacing w:val="-180"/>
          <w:position w:val="22"/>
        </w:rPr>
        <w:t>。</w:t>
      </w:r>
      <w:r>
        <w:rPr>
          <w:rFonts w:hint="eastAsia"/>
        </w:rPr>
        <w:t>沛霖一至齊</w:t>
      </w:r>
      <w:r w:rsidRPr="005C410E">
        <w:rPr>
          <w:rFonts w:hint="eastAsia"/>
          <w:spacing w:val="-180"/>
        </w:rPr>
        <w:t>煙</w:t>
      </w:r>
      <w:r w:rsidRPr="005C410E">
        <w:rPr>
          <w:rFonts w:hint="eastAsia"/>
          <w:spacing w:val="-180"/>
          <w:position w:val="22"/>
        </w:rPr>
        <w:t>。</w:t>
      </w:r>
      <w:r>
        <w:rPr>
          <w:rFonts w:hint="eastAsia"/>
        </w:rPr>
        <w:t>爾終有一份佳事</w:t>
      </w:r>
      <w:r w:rsidRPr="005C410E">
        <w:rPr>
          <w:rFonts w:hint="eastAsia"/>
          <w:spacing w:val="-180"/>
        </w:rPr>
        <w:t>業</w:t>
      </w:r>
      <w:r w:rsidRPr="005C410E">
        <w:rPr>
          <w:rFonts w:hint="eastAsia"/>
          <w:spacing w:val="-180"/>
          <w:position w:val="22"/>
        </w:rPr>
        <w:t>。</w:t>
      </w:r>
      <w:r>
        <w:rPr>
          <w:rFonts w:hint="eastAsia"/>
        </w:rPr>
        <w:t>去實得</w:t>
      </w:r>
      <w:r w:rsidRPr="005C410E">
        <w:rPr>
          <w:rFonts w:hint="eastAsia"/>
          <w:spacing w:val="-180"/>
        </w:rPr>
        <w:t>名</w:t>
      </w:r>
      <w:r w:rsidRPr="005C410E">
        <w:rPr>
          <w:rFonts w:hint="eastAsia"/>
          <w:spacing w:val="-180"/>
          <w:position w:val="22"/>
        </w:rPr>
        <w:t>。</w:t>
      </w:r>
      <w:r>
        <w:rPr>
          <w:rFonts w:hint="eastAsia"/>
        </w:rPr>
        <w:t>齊海屏</w:t>
      </w:r>
      <w:r w:rsidRPr="005C410E">
        <w:rPr>
          <w:rFonts w:hint="eastAsia"/>
          <w:spacing w:val="-180"/>
        </w:rPr>
        <w:t>藩</w:t>
      </w:r>
      <w:r w:rsidRPr="005C410E">
        <w:rPr>
          <w:rFonts w:hint="eastAsia"/>
          <w:spacing w:val="-180"/>
          <w:position w:val="22"/>
        </w:rPr>
        <w:t>。</w:t>
      </w:r>
      <w:r>
        <w:rPr>
          <w:rFonts w:hint="eastAsia"/>
        </w:rPr>
        <w:t>將有坐握之日</w:t>
      </w:r>
      <w:r w:rsidRPr="005C410E">
        <w:rPr>
          <w:rFonts w:hint="eastAsia"/>
          <w:spacing w:val="-180"/>
        </w:rPr>
        <w:t>也</w:t>
      </w:r>
      <w:r w:rsidRPr="005C410E">
        <w:rPr>
          <w:rFonts w:hint="eastAsia"/>
          <w:spacing w:val="-180"/>
          <w:position w:val="22"/>
        </w:rPr>
        <w:t>。</w:t>
      </w:r>
      <w:r>
        <w:rPr>
          <w:rFonts w:hint="eastAsia"/>
        </w:rPr>
        <w:t>北地欠</w:t>
      </w:r>
      <w:r w:rsidRPr="005C410E">
        <w:rPr>
          <w:rFonts w:hint="eastAsia"/>
          <w:spacing w:val="-180"/>
        </w:rPr>
        <w:t>寬</w:t>
      </w:r>
      <w:r w:rsidRPr="005C410E">
        <w:rPr>
          <w:rFonts w:hint="eastAsia"/>
          <w:spacing w:val="-180"/>
          <w:position w:val="22"/>
        </w:rPr>
        <w:t>。</w:t>
      </w:r>
      <w:r>
        <w:rPr>
          <w:rFonts w:hint="eastAsia"/>
        </w:rPr>
        <w:t>西涼亦非可以為國立</w:t>
      </w:r>
      <w:r w:rsidRPr="005C410E">
        <w:rPr>
          <w:rFonts w:hint="eastAsia"/>
          <w:spacing w:val="-180"/>
        </w:rPr>
        <w:t>勛</w:t>
      </w:r>
      <w:r w:rsidRPr="005C410E">
        <w:rPr>
          <w:rFonts w:hint="eastAsia"/>
          <w:spacing w:val="-180"/>
          <w:position w:val="22"/>
        </w:rPr>
        <w:t>。</w:t>
      </w:r>
      <w:r>
        <w:rPr>
          <w:rFonts w:hint="eastAsia"/>
        </w:rPr>
        <w:t>為民保障之</w:t>
      </w:r>
      <w:r w:rsidRPr="005C410E">
        <w:rPr>
          <w:rFonts w:hint="eastAsia"/>
          <w:spacing w:val="-180"/>
        </w:rPr>
        <w:t>地</w:t>
      </w:r>
      <w:r w:rsidRPr="00340E34">
        <w:rPr>
          <w:rFonts w:hint="eastAsia"/>
          <w:spacing w:val="-180"/>
          <w:position w:val="22"/>
        </w:rPr>
        <w:t>。</w:t>
      </w:r>
      <w:r>
        <w:rPr>
          <w:rFonts w:hint="eastAsia"/>
        </w:rPr>
        <w:t>舊長一</w:t>
      </w:r>
      <w:r w:rsidRPr="005C410E">
        <w:rPr>
          <w:rFonts w:hint="eastAsia"/>
          <w:spacing w:val="-180"/>
        </w:rPr>
        <w:t>揆</w:t>
      </w:r>
      <w:r w:rsidRPr="005C410E">
        <w:rPr>
          <w:rFonts w:hint="eastAsia"/>
          <w:spacing w:val="-180"/>
          <w:position w:val="22"/>
        </w:rPr>
        <w:t>。</w:t>
      </w:r>
      <w:r>
        <w:rPr>
          <w:rFonts w:hint="eastAsia"/>
        </w:rPr>
        <w:t>爾名爾</w:t>
      </w:r>
      <w:r w:rsidRPr="005C410E">
        <w:rPr>
          <w:rFonts w:hint="eastAsia"/>
          <w:spacing w:val="-180"/>
        </w:rPr>
        <w:t>烈</w:t>
      </w:r>
      <w:r w:rsidRPr="005C410E">
        <w:rPr>
          <w:rFonts w:hint="eastAsia"/>
          <w:spacing w:val="-180"/>
          <w:position w:val="22"/>
        </w:rPr>
        <w:t>。</w:t>
      </w:r>
      <w:r>
        <w:rPr>
          <w:rFonts w:hint="eastAsia"/>
        </w:rPr>
        <w:t>不可限量</w:t>
      </w:r>
      <w:r w:rsidRPr="005C410E">
        <w:rPr>
          <w:rFonts w:hint="eastAsia"/>
          <w:spacing w:val="-180"/>
        </w:rPr>
        <w:t>矣</w:t>
      </w:r>
      <w:r w:rsidRPr="005C410E">
        <w:rPr>
          <w:rFonts w:hint="eastAsia"/>
          <w:spacing w:val="-180"/>
          <w:position w:val="22"/>
        </w:rPr>
        <w:t>。</w:t>
      </w:r>
      <w:r>
        <w:rPr>
          <w:rFonts w:hint="eastAsia"/>
        </w:rPr>
        <w:t>此次爾一小</w:t>
      </w:r>
      <w:r w:rsidRPr="005C410E">
        <w:rPr>
          <w:rFonts w:hint="eastAsia"/>
          <w:spacing w:val="-180"/>
        </w:rPr>
        <w:t>變</w:t>
      </w:r>
      <w:r w:rsidRPr="005C410E">
        <w:rPr>
          <w:rFonts w:hint="eastAsia"/>
          <w:spacing w:val="-180"/>
          <w:position w:val="22"/>
        </w:rPr>
        <w:t>。</w:t>
      </w:r>
      <w:r>
        <w:rPr>
          <w:rFonts w:hint="eastAsia"/>
        </w:rPr>
        <w:t>大變未</w:t>
      </w:r>
      <w:r w:rsidRPr="005C410E">
        <w:rPr>
          <w:rFonts w:hint="eastAsia"/>
          <w:spacing w:val="-180"/>
        </w:rPr>
        <w:t>來</w:t>
      </w:r>
      <w:r w:rsidRPr="005C410E">
        <w:rPr>
          <w:rFonts w:hint="eastAsia"/>
          <w:spacing w:val="-180"/>
          <w:position w:val="22"/>
        </w:rPr>
        <w:t>。</w:t>
      </w:r>
      <w:r>
        <w:rPr>
          <w:rFonts w:hint="eastAsia"/>
        </w:rPr>
        <w:t>固不能預為你</w:t>
      </w:r>
      <w:r w:rsidRPr="005C410E">
        <w:rPr>
          <w:rFonts w:hint="eastAsia"/>
          <w:spacing w:val="-180"/>
        </w:rPr>
        <w:t>喜</w:t>
      </w:r>
      <w:r w:rsidRPr="005C410E">
        <w:rPr>
          <w:rFonts w:hint="eastAsia"/>
          <w:spacing w:val="-180"/>
          <w:position w:val="22"/>
        </w:rPr>
        <w:t>。</w:t>
      </w:r>
      <w:r>
        <w:rPr>
          <w:rFonts w:hint="eastAsia"/>
        </w:rPr>
        <w:t>瑣事不須</w:t>
      </w:r>
      <w:r w:rsidRPr="00047871">
        <w:rPr>
          <w:rFonts w:hint="eastAsia"/>
          <w:spacing w:val="-240"/>
        </w:rPr>
        <w:t>問</w:t>
      </w:r>
      <w:r w:rsidRPr="00047871">
        <w:rPr>
          <w:rFonts w:hint="eastAsia"/>
          <w:spacing w:val="-60"/>
          <w:position w:val="22"/>
        </w:rPr>
        <w:t>。</w:t>
      </w:r>
      <w:r w:rsidRPr="00340E34">
        <w:rPr>
          <w:rFonts w:hint="eastAsia"/>
          <w:position w:val="4"/>
          <w:sz w:val="48"/>
          <w:eastAsianLayout w:id="1718839040" w:combine="1"/>
        </w:rPr>
        <w:t>葛子英叩問</w:t>
      </w:r>
      <w:r>
        <w:rPr>
          <w:rFonts w:hint="eastAsia"/>
        </w:rPr>
        <w:t>葛子前</w:t>
      </w:r>
      <w:r w:rsidRPr="005C410E">
        <w:rPr>
          <w:rFonts w:hint="eastAsia"/>
          <w:spacing w:val="-180"/>
        </w:rPr>
        <w:t>生</w:t>
      </w:r>
      <w:r w:rsidRPr="005C410E">
        <w:rPr>
          <w:rFonts w:hint="eastAsia"/>
          <w:spacing w:val="-180"/>
          <w:position w:val="22"/>
        </w:rPr>
        <w:t>。</w:t>
      </w:r>
      <w:r>
        <w:rPr>
          <w:rFonts w:hint="eastAsia"/>
        </w:rPr>
        <w:t>亦吾門下弟</w:t>
      </w:r>
      <w:r w:rsidRPr="005C410E">
        <w:rPr>
          <w:rFonts w:hint="eastAsia"/>
          <w:spacing w:val="-180"/>
        </w:rPr>
        <w:t>子</w:t>
      </w:r>
      <w:r w:rsidRPr="005C410E">
        <w:rPr>
          <w:rFonts w:hint="eastAsia"/>
          <w:spacing w:val="-180"/>
          <w:position w:val="22"/>
        </w:rPr>
        <w:t>。</w:t>
      </w:r>
      <w:r>
        <w:rPr>
          <w:rFonts w:hint="eastAsia"/>
        </w:rPr>
        <w:t>今日有畢宿會</w:t>
      </w:r>
      <w:r w:rsidRPr="005C410E">
        <w:rPr>
          <w:rFonts w:hint="eastAsia"/>
          <w:spacing w:val="-180"/>
        </w:rPr>
        <w:t>議</w:t>
      </w:r>
      <w:r w:rsidRPr="005C410E">
        <w:rPr>
          <w:rFonts w:hint="eastAsia"/>
          <w:spacing w:val="-180"/>
          <w:position w:val="22"/>
        </w:rPr>
        <w:t>。</w:t>
      </w:r>
      <w:r>
        <w:rPr>
          <w:rFonts w:hint="eastAsia"/>
        </w:rPr>
        <w:t>不能在此停</w:t>
      </w:r>
      <w:r w:rsidRPr="005C410E">
        <w:rPr>
          <w:rFonts w:hint="eastAsia"/>
          <w:spacing w:val="-180"/>
        </w:rPr>
        <w:t>久</w:t>
      </w:r>
      <w:r w:rsidRPr="005C410E">
        <w:rPr>
          <w:rFonts w:hint="eastAsia"/>
          <w:spacing w:val="-180"/>
          <w:position w:val="22"/>
        </w:rPr>
        <w:t>。</w:t>
      </w:r>
      <w:r>
        <w:rPr>
          <w:rFonts w:hint="eastAsia"/>
        </w:rPr>
        <w:t>祇可略言所企之</w:t>
      </w:r>
      <w:r w:rsidRPr="005C410E">
        <w:rPr>
          <w:rFonts w:hint="eastAsia"/>
          <w:spacing w:val="-180"/>
        </w:rPr>
        <w:t>事</w:t>
      </w:r>
      <w:r w:rsidRPr="005C410E">
        <w:rPr>
          <w:rFonts w:hint="eastAsia"/>
          <w:spacing w:val="-180"/>
          <w:position w:val="22"/>
        </w:rPr>
        <w:t>。</w:t>
      </w:r>
      <w:r>
        <w:rPr>
          <w:rFonts w:hint="eastAsia"/>
        </w:rPr>
        <w:t>連之聯</w:t>
      </w:r>
      <w:r w:rsidRPr="005C410E">
        <w:rPr>
          <w:rFonts w:hint="eastAsia"/>
          <w:spacing w:val="-180"/>
        </w:rPr>
        <w:t>之</w:t>
      </w:r>
      <w:r w:rsidRPr="005C410E">
        <w:rPr>
          <w:rFonts w:hint="eastAsia"/>
          <w:spacing w:val="-180"/>
          <w:position w:val="22"/>
        </w:rPr>
        <w:t>。</w:t>
      </w:r>
      <w:r>
        <w:rPr>
          <w:rFonts w:hint="eastAsia"/>
        </w:rPr>
        <w:t>虎籌足</w:t>
      </w:r>
      <w:r w:rsidRPr="005C410E">
        <w:rPr>
          <w:rFonts w:hint="eastAsia"/>
          <w:spacing w:val="-180"/>
        </w:rPr>
        <w:t>襄</w:t>
      </w:r>
      <w:r w:rsidRPr="005C410E">
        <w:rPr>
          <w:rFonts w:hint="eastAsia"/>
          <w:spacing w:val="-180"/>
          <w:position w:val="22"/>
        </w:rPr>
        <w:t>。</w:t>
      </w:r>
      <w:r>
        <w:rPr>
          <w:rFonts w:hint="eastAsia"/>
        </w:rPr>
        <w:t>豹霧開</w:t>
      </w:r>
      <w:r w:rsidRPr="005C410E">
        <w:rPr>
          <w:rFonts w:hint="eastAsia"/>
          <w:spacing w:val="-180"/>
        </w:rPr>
        <w:t>張</w:t>
      </w:r>
      <w:r w:rsidRPr="005C410E">
        <w:rPr>
          <w:rFonts w:hint="eastAsia"/>
          <w:spacing w:val="-180"/>
          <w:position w:val="22"/>
        </w:rPr>
        <w:t>。</w:t>
      </w:r>
      <w:r>
        <w:rPr>
          <w:rFonts w:hint="eastAsia"/>
        </w:rPr>
        <w:t>不過張子回東時未</w:t>
      </w:r>
      <w:r w:rsidRPr="005C410E">
        <w:rPr>
          <w:rFonts w:hint="eastAsia"/>
          <w:spacing w:val="-180"/>
        </w:rPr>
        <w:t>到</w:t>
      </w:r>
      <w:r w:rsidRPr="005C410E">
        <w:rPr>
          <w:rFonts w:hint="eastAsia"/>
          <w:spacing w:val="-180"/>
          <w:position w:val="22"/>
        </w:rPr>
        <w:t>。</w:t>
      </w:r>
      <w:r>
        <w:rPr>
          <w:rFonts w:hint="eastAsia"/>
        </w:rPr>
        <w:t>機已萌</w:t>
      </w:r>
      <w:r w:rsidRPr="005C410E">
        <w:rPr>
          <w:rFonts w:hint="eastAsia"/>
          <w:spacing w:val="-180"/>
        </w:rPr>
        <w:t>芽</w:t>
      </w:r>
      <w:r w:rsidRPr="005C410E">
        <w:rPr>
          <w:rFonts w:hint="eastAsia"/>
          <w:spacing w:val="-180"/>
          <w:position w:val="22"/>
        </w:rPr>
        <w:t>。</w:t>
      </w:r>
      <w:r>
        <w:rPr>
          <w:rFonts w:hint="eastAsia"/>
        </w:rPr>
        <w:t>春風得</w:t>
      </w:r>
      <w:r w:rsidRPr="005C410E">
        <w:rPr>
          <w:rFonts w:hint="eastAsia"/>
          <w:spacing w:val="-180"/>
        </w:rPr>
        <w:t>意</w:t>
      </w:r>
      <w:r w:rsidRPr="005C410E">
        <w:rPr>
          <w:rFonts w:hint="eastAsia"/>
          <w:spacing w:val="-180"/>
          <w:position w:val="22"/>
        </w:rPr>
        <w:t>。</w:t>
      </w:r>
      <w:r>
        <w:rPr>
          <w:rFonts w:hint="eastAsia"/>
        </w:rPr>
        <w:t>走蹄踵</w:t>
      </w:r>
      <w:r w:rsidRPr="005C410E">
        <w:rPr>
          <w:rFonts w:hint="eastAsia"/>
          <w:spacing w:val="-180"/>
        </w:rPr>
        <w:t>疾</w:t>
      </w:r>
      <w:r w:rsidRPr="005C410E">
        <w:rPr>
          <w:rFonts w:hint="eastAsia"/>
          <w:spacing w:val="-180"/>
          <w:position w:val="22"/>
        </w:rPr>
        <w:t>。</w:t>
      </w:r>
      <w:r>
        <w:rPr>
          <w:rFonts w:hint="eastAsia"/>
        </w:rPr>
        <w:t>爾終不患無喬守</w:t>
      </w:r>
      <w:r w:rsidRPr="005C410E">
        <w:rPr>
          <w:rFonts w:hint="eastAsia"/>
          <w:spacing w:val="-180"/>
        </w:rPr>
        <w:t>也</w:t>
      </w:r>
      <w:r w:rsidRPr="005C410E">
        <w:rPr>
          <w:rFonts w:hint="eastAsia"/>
          <w:spacing w:val="-180"/>
          <w:position w:val="22"/>
        </w:rPr>
        <w:t>。</w:t>
      </w:r>
      <w:r>
        <w:rPr>
          <w:rFonts w:hint="eastAsia"/>
        </w:rPr>
        <w:t>立名有殊</w:t>
      </w:r>
      <w:r w:rsidRPr="005C410E">
        <w:rPr>
          <w:rFonts w:hint="eastAsia"/>
          <w:spacing w:val="-180"/>
        </w:rPr>
        <w:t>勳</w:t>
      </w:r>
      <w:r w:rsidRPr="005C410E">
        <w:rPr>
          <w:rFonts w:hint="eastAsia"/>
          <w:spacing w:val="-180"/>
          <w:position w:val="22"/>
        </w:rPr>
        <w:t>。</w:t>
      </w:r>
      <w:r>
        <w:rPr>
          <w:rFonts w:hint="eastAsia"/>
        </w:rPr>
        <w:t>不過張子未</w:t>
      </w:r>
      <w:r w:rsidRPr="005C410E">
        <w:rPr>
          <w:rFonts w:hint="eastAsia"/>
          <w:spacing w:val="-180"/>
        </w:rPr>
        <w:t>來</w:t>
      </w:r>
      <w:r w:rsidRPr="005C410E">
        <w:rPr>
          <w:rFonts w:hint="eastAsia"/>
          <w:spacing w:val="-180"/>
          <w:position w:val="22"/>
        </w:rPr>
        <w:t>。</w:t>
      </w:r>
      <w:r>
        <w:rPr>
          <w:rFonts w:hint="eastAsia"/>
        </w:rPr>
        <w:t>不能為爾言</w:t>
      </w:r>
      <w:r w:rsidRPr="005C410E">
        <w:rPr>
          <w:rFonts w:hint="eastAsia"/>
          <w:spacing w:val="-180"/>
        </w:rPr>
        <w:t>之</w:t>
      </w:r>
      <w:r w:rsidRPr="005C410E">
        <w:rPr>
          <w:rFonts w:hint="eastAsia"/>
          <w:spacing w:val="-180"/>
          <w:position w:val="22"/>
        </w:rPr>
        <w:t>。</w:t>
      </w:r>
      <w:r>
        <w:rPr>
          <w:rFonts w:hint="eastAsia"/>
        </w:rPr>
        <w:t>過去秋</w:t>
      </w:r>
      <w:r w:rsidRPr="005C410E">
        <w:rPr>
          <w:rFonts w:hint="eastAsia"/>
          <w:spacing w:val="-180"/>
        </w:rPr>
        <w:t>潮</w:t>
      </w:r>
      <w:r w:rsidRPr="005C410E">
        <w:rPr>
          <w:rFonts w:hint="eastAsia"/>
          <w:spacing w:val="-180"/>
          <w:position w:val="22"/>
        </w:rPr>
        <w:t>。</w:t>
      </w:r>
      <w:r>
        <w:rPr>
          <w:rFonts w:hint="eastAsia"/>
        </w:rPr>
        <w:t>佳遇日</w:t>
      </w:r>
      <w:r w:rsidRPr="005C410E">
        <w:rPr>
          <w:rFonts w:hint="eastAsia"/>
          <w:spacing w:val="-180"/>
        </w:rPr>
        <w:t>蒸</w:t>
      </w:r>
      <w:r w:rsidRPr="005C410E">
        <w:rPr>
          <w:rFonts w:hint="eastAsia"/>
          <w:spacing w:val="-180"/>
          <w:position w:val="22"/>
        </w:rPr>
        <w:t>。</w:t>
      </w:r>
      <w:r>
        <w:rPr>
          <w:rFonts w:hint="eastAsia"/>
        </w:rPr>
        <w:t>他時我亦願聽爾等同著太平歌</w:t>
      </w:r>
      <w:r w:rsidRPr="005C410E">
        <w:rPr>
          <w:rFonts w:hint="eastAsia"/>
          <w:spacing w:val="-180"/>
        </w:rPr>
        <w:t>耳</w:t>
      </w:r>
      <w:r w:rsidRPr="00216C68">
        <w:rPr>
          <w:rFonts w:hint="eastAsia"/>
          <w:spacing w:val="-120"/>
          <w:position w:val="22"/>
        </w:rPr>
        <w:t>。</w:t>
      </w:r>
      <w:r w:rsidRPr="00340E34">
        <w:rPr>
          <w:rFonts w:hint="eastAsia"/>
          <w:position w:val="4"/>
          <w:sz w:val="48"/>
          <w:eastAsianLayout w:id="1718839040" w:combine="1"/>
        </w:rPr>
        <w:t>陳子彬叩問</w:t>
      </w:r>
      <w:r>
        <w:rPr>
          <w:rFonts w:hint="eastAsia"/>
        </w:rPr>
        <w:t>陳子有黃坡龍馬之</w:t>
      </w:r>
      <w:r w:rsidRPr="005C410E">
        <w:rPr>
          <w:rFonts w:hint="eastAsia"/>
          <w:spacing w:val="-180"/>
        </w:rPr>
        <w:t>遇</w:t>
      </w:r>
      <w:r w:rsidRPr="005C410E">
        <w:rPr>
          <w:rFonts w:hint="eastAsia"/>
          <w:spacing w:val="-180"/>
          <w:position w:val="22"/>
        </w:rPr>
        <w:t>。</w:t>
      </w:r>
      <w:r>
        <w:rPr>
          <w:rFonts w:hint="eastAsia"/>
        </w:rPr>
        <w:t>三年內非最好時</w:t>
      </w:r>
      <w:r w:rsidRPr="005C410E">
        <w:rPr>
          <w:rFonts w:hint="eastAsia"/>
          <w:spacing w:val="-180"/>
        </w:rPr>
        <w:t>節</w:t>
      </w:r>
      <w:r w:rsidRPr="005C410E">
        <w:rPr>
          <w:rFonts w:hint="eastAsia"/>
          <w:spacing w:val="-180"/>
          <w:position w:val="22"/>
        </w:rPr>
        <w:t>。</w:t>
      </w:r>
      <w:r>
        <w:rPr>
          <w:rFonts w:hint="eastAsia"/>
        </w:rPr>
        <w:t>十分春</w:t>
      </w:r>
      <w:r w:rsidRPr="005C410E">
        <w:rPr>
          <w:rFonts w:hint="eastAsia"/>
          <w:spacing w:val="-180"/>
        </w:rPr>
        <w:t>色</w:t>
      </w:r>
      <w:r w:rsidRPr="005C410E">
        <w:rPr>
          <w:rFonts w:hint="eastAsia"/>
          <w:spacing w:val="-180"/>
          <w:position w:val="22"/>
        </w:rPr>
        <w:t>。</w:t>
      </w:r>
      <w:r>
        <w:rPr>
          <w:rFonts w:hint="eastAsia"/>
        </w:rPr>
        <w:t>一師之</w:t>
      </w:r>
      <w:r w:rsidRPr="005C410E">
        <w:rPr>
          <w:rFonts w:hint="eastAsia"/>
          <w:spacing w:val="-180"/>
        </w:rPr>
        <w:t>道</w:t>
      </w:r>
      <w:r w:rsidRPr="005C410E">
        <w:rPr>
          <w:rFonts w:hint="eastAsia"/>
          <w:spacing w:val="-180"/>
          <w:position w:val="22"/>
        </w:rPr>
        <w:t>。</w:t>
      </w:r>
      <w:r>
        <w:rPr>
          <w:rFonts w:hint="eastAsia"/>
        </w:rPr>
        <w:t>只看張</w:t>
      </w:r>
      <w:r w:rsidRPr="005C410E">
        <w:rPr>
          <w:rFonts w:hint="eastAsia"/>
          <w:spacing w:val="-180"/>
        </w:rPr>
        <w:t>回</w:t>
      </w:r>
      <w:r w:rsidRPr="005C410E">
        <w:rPr>
          <w:rFonts w:hint="eastAsia"/>
          <w:spacing w:val="-180"/>
          <w:position w:val="22"/>
        </w:rPr>
        <w:t>。</w:t>
      </w:r>
      <w:r>
        <w:rPr>
          <w:rFonts w:hint="eastAsia"/>
        </w:rPr>
        <w:t>與長途錚錚之</w:t>
      </w:r>
      <w:r w:rsidRPr="005C410E">
        <w:rPr>
          <w:rFonts w:hint="eastAsia"/>
          <w:spacing w:val="-180"/>
        </w:rPr>
        <w:t>日</w:t>
      </w:r>
      <w:r w:rsidRPr="005C410E">
        <w:rPr>
          <w:rFonts w:hint="eastAsia"/>
          <w:spacing w:val="-180"/>
          <w:position w:val="22"/>
        </w:rPr>
        <w:t>。</w:t>
      </w:r>
      <w:r>
        <w:rPr>
          <w:rFonts w:hint="eastAsia"/>
        </w:rPr>
        <w:t>何時吳山立馬</w:t>
      </w:r>
      <w:r w:rsidRPr="005C410E">
        <w:rPr>
          <w:rFonts w:hint="eastAsia"/>
          <w:spacing w:val="-180"/>
        </w:rPr>
        <w:t>耳</w:t>
      </w:r>
      <w:r w:rsidRPr="005C410E">
        <w:rPr>
          <w:rFonts w:hint="eastAsia"/>
          <w:spacing w:val="-180"/>
          <w:position w:val="22"/>
        </w:rPr>
        <w:t>。</w:t>
      </w:r>
      <w:r>
        <w:rPr>
          <w:rFonts w:hint="eastAsia"/>
        </w:rPr>
        <w:t>餘與葛子前文參</w:t>
      </w:r>
      <w:r w:rsidRPr="005C410E">
        <w:rPr>
          <w:rFonts w:hint="eastAsia"/>
          <w:spacing w:val="-180"/>
        </w:rPr>
        <w:t>觀</w:t>
      </w:r>
      <w:r w:rsidRPr="005C410E">
        <w:rPr>
          <w:rFonts w:hint="eastAsia"/>
          <w:spacing w:val="-180"/>
          <w:position w:val="22"/>
        </w:rPr>
        <w:t>。</w:t>
      </w:r>
      <w:r>
        <w:rPr>
          <w:rFonts w:hint="eastAsia"/>
        </w:rPr>
        <w:t>洩語恐有他</w:t>
      </w:r>
      <w:r w:rsidRPr="005C410E">
        <w:rPr>
          <w:rFonts w:hint="eastAsia"/>
          <w:spacing w:val="-180"/>
        </w:rPr>
        <w:t>變</w:t>
      </w:r>
      <w:r w:rsidRPr="005C410E">
        <w:rPr>
          <w:rFonts w:hint="eastAsia"/>
          <w:spacing w:val="-180"/>
          <w:position w:val="22"/>
        </w:rPr>
        <w:t>。</w:t>
      </w:r>
      <w:r>
        <w:rPr>
          <w:rFonts w:hint="eastAsia"/>
        </w:rPr>
        <w:t>一人慎</w:t>
      </w:r>
      <w:r w:rsidRPr="005C410E">
        <w:rPr>
          <w:rFonts w:hint="eastAsia"/>
          <w:spacing w:val="-180"/>
        </w:rPr>
        <w:t>識</w:t>
      </w:r>
      <w:r w:rsidRPr="005C410E">
        <w:rPr>
          <w:rFonts w:hint="eastAsia"/>
          <w:spacing w:val="-180"/>
          <w:position w:val="22"/>
        </w:rPr>
        <w:t>。</w:t>
      </w:r>
      <w:r>
        <w:rPr>
          <w:rFonts w:hint="eastAsia"/>
        </w:rPr>
        <w:t>是要義</w:t>
      </w:r>
      <w:r w:rsidRPr="005C410E">
        <w:rPr>
          <w:rFonts w:hint="eastAsia"/>
          <w:spacing w:val="-180"/>
        </w:rPr>
        <w:t>也</w:t>
      </w:r>
      <w:r w:rsidRPr="005C410E">
        <w:rPr>
          <w:rFonts w:hint="eastAsia"/>
          <w:spacing w:val="-180"/>
          <w:position w:val="22"/>
        </w:rPr>
        <w:t>。</w:t>
      </w:r>
      <w:r>
        <w:rPr>
          <w:rFonts w:hint="eastAsia"/>
        </w:rPr>
        <w:t>吾</w:t>
      </w:r>
      <w:r w:rsidRPr="005C410E">
        <w:rPr>
          <w:rFonts w:hint="eastAsia"/>
          <w:spacing w:val="-180"/>
        </w:rPr>
        <w:t>回</w:t>
      </w:r>
      <w:r w:rsidRPr="005C410E">
        <w:rPr>
          <w:rFonts w:hint="eastAsia"/>
          <w:spacing w:val="-180"/>
          <w:position w:val="22"/>
        </w:rPr>
        <w:t>。</w:t>
      </w:r>
      <w:r>
        <w:rPr>
          <w:rFonts w:hint="eastAsia"/>
        </w:rPr>
        <w:t>畢宿</w:t>
      </w:r>
      <w:r w:rsidRPr="005C410E">
        <w:rPr>
          <w:rFonts w:hint="eastAsia"/>
          <w:spacing w:val="-180"/>
        </w:rPr>
        <w:t>去</w:t>
      </w:r>
      <w:r w:rsidRPr="005C410E">
        <w:rPr>
          <w:rFonts w:hint="eastAsia"/>
          <w:spacing w:val="-180"/>
          <w:position w:val="22"/>
        </w:rPr>
        <w:t>。</w:t>
      </w:r>
    </w:p>
    <w:p w:rsidR="00147BC1" w:rsidRDefault="00BB1D43" w:rsidP="00147BC1">
      <w:pPr>
        <w:pStyle w:val="a9"/>
      </w:pPr>
      <w:r>
        <w:rPr>
          <w:rFonts w:hint="eastAsia"/>
        </w:rPr>
        <w:lastRenderedPageBreak/>
        <w:t>夏五月二十六日庚午賜和真法名並答慈</w:t>
      </w:r>
      <w:r w:rsidRPr="00B92969">
        <w:rPr>
          <w:rFonts w:hint="eastAsia"/>
          <w:spacing w:val="40"/>
        </w:rPr>
        <w:t>修</w:t>
      </w:r>
      <w:r w:rsidRPr="00896061">
        <w:rPr>
          <w:rFonts w:hint="eastAsia"/>
          <w:spacing w:val="10"/>
          <w:position w:val="4"/>
          <w:sz w:val="48"/>
          <w:eastAsianLayout w:id="1718839040" w:combine="1"/>
        </w:rPr>
        <w:t>是日到壇人多</w:t>
      </w:r>
      <w:r w:rsidR="0043482A">
        <w:rPr>
          <w:rFonts w:hint="eastAsia"/>
          <w:spacing w:val="10"/>
          <w:position w:val="4"/>
          <w:sz w:val="48"/>
          <w:eastAsianLayout w:id="1718839040" w:combine="1"/>
        </w:rPr>
        <w:t>，</w:t>
      </w:r>
      <w:r w:rsidRPr="00896061">
        <w:rPr>
          <w:rFonts w:hint="eastAsia"/>
          <w:spacing w:val="10"/>
          <w:position w:val="4"/>
          <w:sz w:val="48"/>
          <w:eastAsianLayout w:id="1718839040" w:combine="1"/>
        </w:rPr>
        <w:t>訓文擇錄</w:t>
      </w:r>
      <w:r w:rsidR="0043482A">
        <w:rPr>
          <w:rFonts w:hint="eastAsia"/>
          <w:spacing w:val="10"/>
          <w:position w:val="4"/>
          <w:sz w:val="48"/>
          <w:eastAsianLayout w:id="1718839040" w:combine="1"/>
        </w:rPr>
        <w:t>，</w:t>
      </w:r>
      <w:r w:rsidRPr="00896061">
        <w:rPr>
          <w:rFonts w:hint="eastAsia"/>
          <w:spacing w:val="10"/>
          <w:position w:val="4"/>
          <w:sz w:val="48"/>
          <w:eastAsianLayout w:id="1718839040" w:combine="1"/>
        </w:rPr>
        <w:t>慈修原名楊硯</w:t>
      </w:r>
      <w:r w:rsidR="00B92969" w:rsidRPr="00896061">
        <w:rPr>
          <w:rFonts w:hint="eastAsia"/>
          <w:spacing w:val="10"/>
          <w:position w:val="4"/>
          <w:sz w:val="48"/>
          <w:eastAsianLayout w:id="1718839040" w:combine="1"/>
        </w:rPr>
        <w:t>農</w:t>
      </w:r>
      <w:r w:rsidR="00B92969">
        <w:rPr>
          <w:spacing w:val="10"/>
          <w:position w:val="4"/>
          <w:sz w:val="48"/>
          <w:eastAsianLayout w:id="1718839040" w:combine="1"/>
        </w:rPr>
        <w:t xml:space="preserve">　　　</w:t>
      </w:r>
      <w:r w:rsidR="00147BC1" w:rsidRPr="00147BC1">
        <w:rPr>
          <w:rFonts w:hint="eastAsia"/>
          <w:spacing w:val="-180"/>
          <w:position w:val="22"/>
        </w:rPr>
        <w:t> </w:t>
      </w:r>
    </w:p>
    <w:p w:rsidR="00147BC1" w:rsidRDefault="00BB1D43" w:rsidP="004535BC">
      <w:pPr>
        <w:pStyle w:val="a9"/>
        <w:rPr>
          <w:position w:val="18"/>
        </w:rPr>
      </w:pPr>
      <w:r>
        <w:rPr>
          <w:rFonts w:hint="eastAsia"/>
        </w:rPr>
        <w:t>是日賜王小洲道名曰和真</w:t>
      </w:r>
      <w:r w:rsidR="00147BC1" w:rsidRPr="00147BC1">
        <w:rPr>
          <w:rFonts w:ascii="MS Gothic" w:eastAsia="MS Gothic" w:hAnsi="MS Gothic" w:cs="MS Gothic"/>
          <w:spacing w:val="-180"/>
          <w:position w:val="18"/>
        </w:rPr>
        <w:t> </w:t>
      </w:r>
    </w:p>
    <w:p w:rsidR="00BB1D43" w:rsidRPr="00147BC1" w:rsidRDefault="00BB1D43" w:rsidP="004535BC">
      <w:pPr>
        <w:pStyle w:val="a9"/>
        <w:rPr>
          <w:position w:val="18"/>
        </w:rPr>
      </w:pPr>
      <w:r>
        <w:rPr>
          <w:rFonts w:hint="eastAsia"/>
        </w:rPr>
        <w:t>慈</w:t>
      </w:r>
      <w:r w:rsidRPr="00B92969">
        <w:rPr>
          <w:rFonts w:hint="eastAsia"/>
          <w:spacing w:val="40"/>
        </w:rPr>
        <w:t>修</w:t>
      </w:r>
      <w:r w:rsidRPr="00B92969">
        <w:rPr>
          <w:rFonts w:hint="eastAsia"/>
          <w:spacing w:val="60"/>
          <w:position w:val="4"/>
          <w:sz w:val="48"/>
          <w:eastAsianLayout w:id="1718839040" w:combine="1"/>
        </w:rPr>
        <w:t>孚聖賜名</w:t>
      </w:r>
      <w:r>
        <w:rPr>
          <w:rFonts w:hint="eastAsia"/>
        </w:rPr>
        <w:t>回徒弟子</w:t>
      </w:r>
      <w:r w:rsidRPr="005C410E">
        <w:rPr>
          <w:rFonts w:hint="eastAsia"/>
          <w:spacing w:val="-180"/>
        </w:rPr>
        <w:t>也</w:t>
      </w:r>
      <w:r w:rsidRPr="005C410E">
        <w:rPr>
          <w:rFonts w:hint="eastAsia"/>
          <w:spacing w:val="-180"/>
          <w:position w:val="22"/>
        </w:rPr>
        <w:t>。</w:t>
      </w:r>
      <w:r>
        <w:rPr>
          <w:rFonts w:hint="eastAsia"/>
        </w:rPr>
        <w:t>今夕列</w:t>
      </w:r>
      <w:r w:rsidRPr="005C410E">
        <w:rPr>
          <w:rFonts w:hint="eastAsia"/>
          <w:spacing w:val="-180"/>
        </w:rPr>
        <w:t>壇</w:t>
      </w:r>
      <w:r w:rsidRPr="005C410E">
        <w:rPr>
          <w:rFonts w:hint="eastAsia"/>
          <w:spacing w:val="-180"/>
          <w:position w:val="22"/>
        </w:rPr>
        <w:t>。</w:t>
      </w:r>
      <w:r>
        <w:rPr>
          <w:rFonts w:hint="eastAsia"/>
        </w:rPr>
        <w:t>叩子叩</w:t>
      </w:r>
      <w:r w:rsidRPr="005C410E">
        <w:rPr>
          <w:rFonts w:hint="eastAsia"/>
          <w:spacing w:val="-180"/>
        </w:rPr>
        <w:t>事</w:t>
      </w:r>
      <w:r w:rsidRPr="005C410E">
        <w:rPr>
          <w:rFonts w:hint="eastAsia"/>
          <w:spacing w:val="-180"/>
          <w:position w:val="22"/>
        </w:rPr>
        <w:t>。</w:t>
      </w:r>
      <w:r>
        <w:rPr>
          <w:rFonts w:hint="eastAsia"/>
        </w:rPr>
        <w:t>子女雙</w:t>
      </w:r>
      <w:r w:rsidRPr="005C410E">
        <w:rPr>
          <w:rFonts w:hint="eastAsia"/>
          <w:spacing w:val="-180"/>
        </w:rPr>
        <w:t>雙</w:t>
      </w:r>
      <w:r w:rsidRPr="005C410E">
        <w:rPr>
          <w:rFonts w:hint="eastAsia"/>
          <w:spacing w:val="-180"/>
          <w:position w:val="22"/>
        </w:rPr>
        <w:t>。</w:t>
      </w:r>
      <w:r>
        <w:rPr>
          <w:rFonts w:hint="eastAsia"/>
        </w:rPr>
        <w:t>年將月</w:t>
      </w:r>
      <w:r w:rsidRPr="005C410E">
        <w:rPr>
          <w:rFonts w:hint="eastAsia"/>
          <w:spacing w:val="-180"/>
        </w:rPr>
        <w:t>至</w:t>
      </w:r>
      <w:r w:rsidRPr="005C410E">
        <w:rPr>
          <w:rFonts w:hint="eastAsia"/>
          <w:spacing w:val="-180"/>
          <w:position w:val="22"/>
        </w:rPr>
        <w:t>。</w:t>
      </w:r>
      <w:r>
        <w:rPr>
          <w:rFonts w:hint="eastAsia"/>
        </w:rPr>
        <w:t>花果天</w:t>
      </w:r>
      <w:r w:rsidRPr="005C410E">
        <w:rPr>
          <w:rFonts w:hint="eastAsia"/>
          <w:spacing w:val="-180"/>
        </w:rPr>
        <w:t>賜</w:t>
      </w:r>
      <w:r w:rsidRPr="005C410E">
        <w:rPr>
          <w:rFonts w:hint="eastAsia"/>
          <w:spacing w:val="-180"/>
          <w:position w:val="22"/>
        </w:rPr>
        <w:t>。</w:t>
      </w:r>
      <w:r>
        <w:rPr>
          <w:rFonts w:hint="eastAsia"/>
        </w:rPr>
        <w:t>各出一</w:t>
      </w:r>
      <w:r w:rsidRPr="005C410E">
        <w:rPr>
          <w:rFonts w:hint="eastAsia"/>
          <w:spacing w:val="-180"/>
        </w:rPr>
        <w:t>本</w:t>
      </w:r>
      <w:r w:rsidRPr="005C410E">
        <w:rPr>
          <w:rFonts w:hint="eastAsia"/>
          <w:spacing w:val="-180"/>
          <w:position w:val="22"/>
        </w:rPr>
        <w:t>。</w:t>
      </w:r>
      <w:r>
        <w:rPr>
          <w:rFonts w:hint="eastAsia"/>
        </w:rPr>
        <w:t>大局非爾所</w:t>
      </w:r>
      <w:r w:rsidRPr="005C410E">
        <w:rPr>
          <w:rFonts w:hint="eastAsia"/>
          <w:spacing w:val="-180"/>
        </w:rPr>
        <w:t>知</w:t>
      </w:r>
      <w:r w:rsidRPr="005C410E">
        <w:rPr>
          <w:rFonts w:hint="eastAsia"/>
          <w:spacing w:val="-180"/>
          <w:position w:val="22"/>
        </w:rPr>
        <w:t>。</w:t>
      </w:r>
      <w:r>
        <w:rPr>
          <w:rFonts w:hint="eastAsia"/>
        </w:rPr>
        <w:t>不必</w:t>
      </w:r>
      <w:r w:rsidRPr="005C410E">
        <w:rPr>
          <w:rFonts w:hint="eastAsia"/>
          <w:spacing w:val="-180"/>
        </w:rPr>
        <w:t>問</w:t>
      </w:r>
      <w:r w:rsidRPr="005C410E">
        <w:rPr>
          <w:rFonts w:hint="eastAsia"/>
          <w:spacing w:val="-180"/>
          <w:position w:val="22"/>
        </w:rPr>
        <w:t>。</w:t>
      </w:r>
      <w:r>
        <w:rPr>
          <w:rFonts w:hint="eastAsia"/>
        </w:rPr>
        <w:t>修修修修修修佳弟</w:t>
      </w:r>
      <w:r w:rsidRPr="005C410E">
        <w:rPr>
          <w:rFonts w:hint="eastAsia"/>
          <w:spacing w:val="-180"/>
        </w:rPr>
        <w:t>子</w:t>
      </w:r>
      <w:r w:rsidRPr="005C410E">
        <w:rPr>
          <w:rFonts w:hint="eastAsia"/>
          <w:spacing w:val="-180"/>
          <w:position w:val="22"/>
        </w:rPr>
        <w:t>。</w:t>
      </w:r>
      <w:r>
        <w:rPr>
          <w:rFonts w:hint="eastAsia"/>
        </w:rPr>
        <w:t>佳弟</w:t>
      </w:r>
      <w:r w:rsidRPr="005C410E">
        <w:rPr>
          <w:rFonts w:hint="eastAsia"/>
          <w:spacing w:val="-180"/>
        </w:rPr>
        <w:t>子</w:t>
      </w:r>
      <w:r w:rsidRPr="005C410E">
        <w:rPr>
          <w:rFonts w:hint="eastAsia"/>
          <w:spacing w:val="-180"/>
          <w:position w:val="22"/>
        </w:rPr>
        <w:t>。</w:t>
      </w:r>
      <w:r>
        <w:rPr>
          <w:rFonts w:hint="eastAsia"/>
        </w:rPr>
        <w:t>未來之</w:t>
      </w:r>
      <w:r w:rsidRPr="005C410E">
        <w:rPr>
          <w:rFonts w:hint="eastAsia"/>
          <w:spacing w:val="-180"/>
        </w:rPr>
        <w:t>福</w:t>
      </w:r>
      <w:r w:rsidRPr="005C410E">
        <w:rPr>
          <w:rFonts w:hint="eastAsia"/>
          <w:spacing w:val="-180"/>
          <w:position w:val="22"/>
        </w:rPr>
        <w:t>。</w:t>
      </w:r>
      <w:r>
        <w:rPr>
          <w:rFonts w:hint="eastAsia"/>
        </w:rPr>
        <w:t>正无量</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六月二十六日庚子賜華普法</w:t>
      </w:r>
      <w:r w:rsidRPr="005C410E">
        <w:rPr>
          <w:rFonts w:hint="eastAsia"/>
          <w:spacing w:val="-180"/>
        </w:rPr>
        <w:t>名</w:t>
      </w:r>
      <w:r w:rsidR="00E6245D">
        <w:rPr>
          <w:rFonts w:hint="eastAsia"/>
          <w:spacing w:val="-180"/>
          <w:position w:val="22"/>
        </w:rPr>
        <w:t>、</w:t>
      </w:r>
      <w:r>
        <w:rPr>
          <w:rFonts w:hint="eastAsia"/>
        </w:rPr>
        <w:t>正和真詩</w:t>
      </w:r>
      <w:r w:rsidRPr="00E6245D">
        <w:rPr>
          <w:rFonts w:hint="eastAsia"/>
          <w:spacing w:val="-180"/>
        </w:rPr>
        <w:t>意</w:t>
      </w:r>
      <w:r w:rsidR="00E6245D" w:rsidRPr="00E6245D">
        <w:rPr>
          <w:rFonts w:hint="eastAsia"/>
          <w:spacing w:val="-100"/>
          <w:position w:val="22"/>
        </w:rPr>
        <w:t>、</w:t>
      </w:r>
      <w:r w:rsidRPr="00E6245D">
        <w:rPr>
          <w:rFonts w:hint="eastAsia"/>
          <w:sz w:val="24"/>
          <w:szCs w:val="24"/>
        </w:rPr>
        <w:t>華</w:t>
      </w:r>
      <w:r w:rsidRPr="00D500E5">
        <w:rPr>
          <w:rFonts w:hint="eastAsia"/>
          <w:sz w:val="24"/>
          <w:szCs w:val="24"/>
        </w:rPr>
        <w:t>普原名高贊堯</w:t>
      </w:r>
    </w:p>
    <w:p w:rsidR="00BB1D43" w:rsidRDefault="00BB1D43" w:rsidP="004535BC">
      <w:pPr>
        <w:pStyle w:val="a9"/>
      </w:pPr>
      <w:r>
        <w:rPr>
          <w:rFonts w:hint="eastAsia"/>
        </w:rPr>
        <w:t>太乙老人</w:t>
      </w:r>
      <w:r w:rsidRPr="005C410E">
        <w:rPr>
          <w:rFonts w:hint="eastAsia"/>
          <w:spacing w:val="-180"/>
        </w:rPr>
        <w:t>到</w:t>
      </w:r>
      <w:r w:rsidRPr="005C410E">
        <w:rPr>
          <w:rFonts w:hint="eastAsia"/>
          <w:spacing w:val="-180"/>
          <w:position w:val="22"/>
        </w:rPr>
        <w:t>。</w:t>
      </w:r>
      <w:r>
        <w:rPr>
          <w:rFonts w:hint="eastAsia"/>
        </w:rPr>
        <w:t>爾名華</w:t>
      </w:r>
      <w:r w:rsidRPr="005C410E">
        <w:rPr>
          <w:rFonts w:hint="eastAsia"/>
          <w:spacing w:val="-180"/>
        </w:rPr>
        <w:t>普</w:t>
      </w:r>
      <w:r w:rsidRPr="005C410E">
        <w:rPr>
          <w:rFonts w:hint="eastAsia"/>
          <w:spacing w:val="-180"/>
          <w:position w:val="22"/>
        </w:rPr>
        <w:t>。</w:t>
      </w:r>
      <w:r>
        <w:rPr>
          <w:rFonts w:hint="eastAsia"/>
        </w:rPr>
        <w:t>亦吾門弟</w:t>
      </w:r>
      <w:r w:rsidRPr="005C410E">
        <w:rPr>
          <w:rFonts w:hint="eastAsia"/>
          <w:spacing w:val="-180"/>
        </w:rPr>
        <w:t>子</w:t>
      </w:r>
      <w:r w:rsidRPr="005C410E">
        <w:rPr>
          <w:rFonts w:hint="eastAsia"/>
          <w:spacing w:val="-180"/>
          <w:position w:val="22"/>
        </w:rPr>
        <w:t>。</w:t>
      </w:r>
      <w:r>
        <w:rPr>
          <w:rFonts w:hint="eastAsia"/>
        </w:rPr>
        <w:t>大馬跼</w:t>
      </w:r>
      <w:r w:rsidRPr="005C410E">
        <w:rPr>
          <w:rFonts w:hint="eastAsia"/>
          <w:spacing w:val="-180"/>
        </w:rPr>
        <w:t>蹐</w:t>
      </w:r>
      <w:r w:rsidRPr="005C410E">
        <w:rPr>
          <w:rFonts w:hint="eastAsia"/>
          <w:spacing w:val="-180"/>
          <w:position w:val="22"/>
        </w:rPr>
        <w:t>。</w:t>
      </w:r>
      <w:r>
        <w:rPr>
          <w:rFonts w:hint="eastAsia"/>
        </w:rPr>
        <w:t>世將和</w:t>
      </w:r>
      <w:r w:rsidRPr="005C410E">
        <w:rPr>
          <w:rFonts w:hint="eastAsia"/>
          <w:spacing w:val="-180"/>
        </w:rPr>
        <w:t>平</w:t>
      </w:r>
      <w:r w:rsidRPr="005C410E">
        <w:rPr>
          <w:rFonts w:hint="eastAsia"/>
          <w:spacing w:val="-180"/>
          <w:position w:val="22"/>
        </w:rPr>
        <w:t>。</w:t>
      </w:r>
      <w:r>
        <w:rPr>
          <w:rFonts w:hint="eastAsia"/>
        </w:rPr>
        <w:t>似真幸</w:t>
      </w:r>
      <w:r w:rsidRPr="005C410E">
        <w:rPr>
          <w:rFonts w:hint="eastAsia"/>
          <w:spacing w:val="-180"/>
        </w:rPr>
        <w:t>矣</w:t>
      </w:r>
      <w:r w:rsidRPr="005C410E">
        <w:rPr>
          <w:rFonts w:hint="eastAsia"/>
          <w:spacing w:val="-180"/>
          <w:position w:val="22"/>
        </w:rPr>
        <w:t>。</w:t>
      </w:r>
      <w:r>
        <w:rPr>
          <w:rFonts w:hint="eastAsia"/>
        </w:rPr>
        <w:t>前波後</w:t>
      </w:r>
      <w:r w:rsidRPr="005C410E">
        <w:rPr>
          <w:rFonts w:hint="eastAsia"/>
          <w:spacing w:val="-180"/>
        </w:rPr>
        <w:t>波</w:t>
      </w:r>
      <w:r w:rsidRPr="005C410E">
        <w:rPr>
          <w:rFonts w:hint="eastAsia"/>
          <w:spacing w:val="-180"/>
          <w:position w:val="22"/>
        </w:rPr>
        <w:t>。</w:t>
      </w:r>
      <w:r>
        <w:rPr>
          <w:rFonts w:hint="eastAsia"/>
        </w:rPr>
        <w:t>誰能一手平</w:t>
      </w:r>
      <w:r w:rsidRPr="005C410E">
        <w:rPr>
          <w:rFonts w:hint="eastAsia"/>
          <w:spacing w:val="-180"/>
        </w:rPr>
        <w:t>之</w:t>
      </w:r>
      <w:r w:rsidRPr="005C410E">
        <w:rPr>
          <w:rFonts w:hint="eastAsia"/>
          <w:spacing w:val="-180"/>
          <w:position w:val="22"/>
        </w:rPr>
        <w:t>。</w:t>
      </w:r>
      <w:r>
        <w:rPr>
          <w:rFonts w:hint="eastAsia"/>
        </w:rPr>
        <w:t>吾不忍</w:t>
      </w:r>
      <w:r w:rsidRPr="005C410E">
        <w:rPr>
          <w:rFonts w:hint="eastAsia"/>
          <w:spacing w:val="-180"/>
        </w:rPr>
        <w:t>言</w:t>
      </w:r>
      <w:r w:rsidRPr="005C410E">
        <w:rPr>
          <w:rFonts w:hint="eastAsia"/>
          <w:spacing w:val="-180"/>
          <w:position w:val="22"/>
        </w:rPr>
        <w:t>。</w:t>
      </w:r>
      <w:r>
        <w:rPr>
          <w:rFonts w:hint="eastAsia"/>
        </w:rPr>
        <w:t>爾等諸弟子心光灼</w:t>
      </w:r>
      <w:r w:rsidRPr="005C410E">
        <w:rPr>
          <w:rFonts w:hint="eastAsia"/>
          <w:spacing w:val="-180"/>
        </w:rPr>
        <w:t>灼</w:t>
      </w:r>
      <w:r w:rsidRPr="005C410E">
        <w:rPr>
          <w:rFonts w:hint="eastAsia"/>
          <w:spacing w:val="-180"/>
          <w:position w:val="22"/>
        </w:rPr>
        <w:t>。</w:t>
      </w:r>
      <w:r>
        <w:rPr>
          <w:rFonts w:hint="eastAsia"/>
        </w:rPr>
        <w:t>吾道不</w:t>
      </w:r>
      <w:r w:rsidRPr="005C410E">
        <w:rPr>
          <w:rFonts w:hint="eastAsia"/>
          <w:spacing w:val="-180"/>
        </w:rPr>
        <w:t>墜</w:t>
      </w:r>
      <w:r w:rsidRPr="005C410E">
        <w:rPr>
          <w:rFonts w:hint="eastAsia"/>
          <w:spacing w:val="-180"/>
          <w:position w:val="22"/>
        </w:rPr>
        <w:t>。</w:t>
      </w:r>
      <w:r>
        <w:rPr>
          <w:rFonts w:hint="eastAsia"/>
        </w:rPr>
        <w:t>世憂可</w:t>
      </w:r>
      <w:r w:rsidRPr="005C410E">
        <w:rPr>
          <w:rFonts w:hint="eastAsia"/>
          <w:spacing w:val="-180"/>
        </w:rPr>
        <w:t>減</w:t>
      </w:r>
      <w:r w:rsidRPr="005C410E">
        <w:rPr>
          <w:rFonts w:hint="eastAsia"/>
          <w:spacing w:val="-180"/>
          <w:position w:val="22"/>
        </w:rPr>
        <w:t>。</w:t>
      </w:r>
      <w:r w:rsidRPr="00896061">
        <w:rPr>
          <w:rFonts w:hint="eastAsia"/>
        </w:rPr>
        <w:t>誠大幸</w:t>
      </w:r>
      <w:r w:rsidRPr="00896061">
        <w:rPr>
          <w:rFonts w:hint="eastAsia"/>
          <w:spacing w:val="-180"/>
        </w:rPr>
        <w:t>也</w:t>
      </w:r>
      <w:r w:rsidRPr="00896061">
        <w:rPr>
          <w:rFonts w:hint="eastAsia"/>
          <w:spacing w:val="-100"/>
          <w:position w:val="22"/>
        </w:rPr>
        <w:t>。</w:t>
      </w:r>
      <w:r w:rsidRPr="00896061">
        <w:rPr>
          <w:rFonts w:hint="eastAsia"/>
          <w:spacing w:val="10"/>
          <w:position w:val="4"/>
          <w:sz w:val="48"/>
          <w:eastAsianLayout w:id="1718839040" w:combine="1"/>
        </w:rPr>
        <w:t>是日和真為　仙師</w:t>
      </w:r>
      <w:r w:rsidRPr="00D500E5">
        <w:rPr>
          <w:rFonts w:hint="eastAsia"/>
          <w:spacing w:val="8"/>
          <w:position w:val="4"/>
          <w:sz w:val="48"/>
          <w:eastAsianLayout w:id="1718839040" w:combine="1"/>
        </w:rPr>
        <w:t>賜像　恭題一詩曰</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太極原無相</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傳真見化工</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視膽欣有託</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謦欬許相通</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意在畫圖外</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神來想像中</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願隨諸子後</w:t>
      </w:r>
      <w:r w:rsidR="0043482A">
        <w:rPr>
          <w:rFonts w:hint="eastAsia"/>
          <w:spacing w:val="8"/>
          <w:position w:val="4"/>
          <w:sz w:val="48"/>
          <w:eastAsianLayout w:id="1718839040" w:combine="1"/>
        </w:rPr>
        <w:t>，</w:t>
      </w:r>
      <w:r w:rsidRPr="00D500E5">
        <w:rPr>
          <w:rFonts w:hint="eastAsia"/>
          <w:spacing w:val="8"/>
          <w:position w:val="4"/>
          <w:sz w:val="48"/>
          <w:eastAsianLayout w:id="1718839040" w:combine="1"/>
        </w:rPr>
        <w:t>長侍紫微宮</w:t>
      </w:r>
      <w:r w:rsidR="0043482A">
        <w:rPr>
          <w:rFonts w:hint="eastAsia"/>
          <w:spacing w:val="8"/>
          <w:position w:val="4"/>
          <w:sz w:val="48"/>
          <w:eastAsianLayout w:id="1718839040" w:combine="1"/>
        </w:rPr>
        <w:t>，</w:t>
      </w:r>
      <w:r>
        <w:rPr>
          <w:rFonts w:hint="eastAsia"/>
        </w:rPr>
        <w:t>吾且為和真正其詩</w:t>
      </w:r>
      <w:r w:rsidRPr="005C410E">
        <w:rPr>
          <w:rFonts w:hint="eastAsia"/>
          <w:spacing w:val="-180"/>
        </w:rPr>
        <w:t>意</w:t>
      </w:r>
      <w:r w:rsidRPr="005C410E">
        <w:rPr>
          <w:rFonts w:hint="eastAsia"/>
          <w:spacing w:val="-180"/>
          <w:position w:val="22"/>
        </w:rPr>
        <w:t>。</w:t>
      </w:r>
      <w:r>
        <w:rPr>
          <w:rFonts w:hint="eastAsia"/>
        </w:rPr>
        <w:t>太極非無</w:t>
      </w:r>
      <w:r w:rsidRPr="005C410E">
        <w:rPr>
          <w:rFonts w:hint="eastAsia"/>
          <w:spacing w:val="-180"/>
        </w:rPr>
        <w:t>像</w:t>
      </w:r>
      <w:r w:rsidRPr="005C410E">
        <w:rPr>
          <w:rFonts w:hint="eastAsia"/>
          <w:spacing w:val="-180"/>
          <w:position w:val="22"/>
        </w:rPr>
        <w:t>。</w:t>
      </w:r>
      <w:r>
        <w:rPr>
          <w:rFonts w:hint="eastAsia"/>
        </w:rPr>
        <w:t>全憑造化</w:t>
      </w:r>
      <w:r w:rsidRPr="005C410E">
        <w:rPr>
          <w:rFonts w:hint="eastAsia"/>
          <w:spacing w:val="-180"/>
        </w:rPr>
        <w:t>工</w:t>
      </w:r>
      <w:r w:rsidRPr="005C410E">
        <w:rPr>
          <w:rFonts w:hint="eastAsia"/>
          <w:spacing w:val="-180"/>
          <w:position w:val="22"/>
        </w:rPr>
        <w:t>。</w:t>
      </w:r>
      <w:r>
        <w:rPr>
          <w:rFonts w:hint="eastAsia"/>
        </w:rPr>
        <w:t>陰陽奇耦</w:t>
      </w:r>
      <w:r w:rsidRPr="005C410E">
        <w:rPr>
          <w:rFonts w:hint="eastAsia"/>
          <w:spacing w:val="-180"/>
        </w:rPr>
        <w:t>合</w:t>
      </w:r>
      <w:r w:rsidRPr="005C410E">
        <w:rPr>
          <w:rFonts w:hint="eastAsia"/>
          <w:spacing w:val="-180"/>
          <w:position w:val="22"/>
        </w:rPr>
        <w:t>。</w:t>
      </w:r>
      <w:r>
        <w:rPr>
          <w:rFonts w:hint="eastAsia"/>
        </w:rPr>
        <w:t>日月昃盈</w:t>
      </w:r>
      <w:r w:rsidRPr="005C410E">
        <w:rPr>
          <w:rFonts w:hint="eastAsia"/>
          <w:spacing w:val="-180"/>
        </w:rPr>
        <w:t>通</w:t>
      </w:r>
      <w:r w:rsidRPr="005C410E">
        <w:rPr>
          <w:rFonts w:hint="eastAsia"/>
          <w:spacing w:val="-180"/>
          <w:position w:val="22"/>
        </w:rPr>
        <w:t>。</w:t>
      </w:r>
      <w:r>
        <w:rPr>
          <w:rFonts w:hint="eastAsia"/>
        </w:rPr>
        <w:t>兩眼離同</w:t>
      </w:r>
      <w:r w:rsidRPr="005C410E">
        <w:rPr>
          <w:rFonts w:hint="eastAsia"/>
          <w:spacing w:val="-180"/>
        </w:rPr>
        <w:t>坎</w:t>
      </w:r>
      <w:r w:rsidRPr="005C410E">
        <w:rPr>
          <w:rFonts w:hint="eastAsia"/>
          <w:spacing w:val="-180"/>
          <w:position w:val="22"/>
        </w:rPr>
        <w:t>。</w:t>
      </w:r>
      <w:r>
        <w:rPr>
          <w:rFonts w:hint="eastAsia"/>
        </w:rPr>
        <w:t>一心上爾</w:t>
      </w:r>
      <w:r w:rsidRPr="005C410E">
        <w:rPr>
          <w:rFonts w:hint="eastAsia"/>
          <w:spacing w:val="-180"/>
        </w:rPr>
        <w:t>中</w:t>
      </w:r>
      <w:r w:rsidRPr="005C410E">
        <w:rPr>
          <w:rFonts w:hint="eastAsia"/>
          <w:spacing w:val="-180"/>
          <w:position w:val="22"/>
        </w:rPr>
        <w:t>。</w:t>
      </w:r>
      <w:r>
        <w:rPr>
          <w:rFonts w:hint="eastAsia"/>
        </w:rPr>
        <w:t>諸方參透</w:t>
      </w:r>
      <w:r w:rsidRPr="005C410E">
        <w:rPr>
          <w:rFonts w:hint="eastAsia"/>
          <w:spacing w:val="-180"/>
        </w:rPr>
        <w:t>境</w:t>
      </w:r>
      <w:r w:rsidRPr="005C410E">
        <w:rPr>
          <w:rFonts w:hint="eastAsia"/>
          <w:spacing w:val="-180"/>
          <w:position w:val="22"/>
        </w:rPr>
        <w:t>。</w:t>
      </w:r>
      <w:r>
        <w:rPr>
          <w:rFonts w:hint="eastAsia"/>
        </w:rPr>
        <w:t>俯仰盡玄</w:t>
      </w:r>
      <w:r w:rsidRPr="005C410E">
        <w:rPr>
          <w:rFonts w:hint="eastAsia"/>
          <w:spacing w:val="-180"/>
        </w:rPr>
        <w:t>宮</w:t>
      </w:r>
      <w:r w:rsidRPr="005C410E">
        <w:rPr>
          <w:rFonts w:hint="eastAsia"/>
          <w:spacing w:val="-180"/>
          <w:position w:val="22"/>
        </w:rPr>
        <w:t>。</w:t>
      </w:r>
      <w:r>
        <w:rPr>
          <w:rFonts w:hint="eastAsia"/>
        </w:rPr>
        <w:t>吾已將疏句登錄性近冊</w:t>
      </w:r>
      <w:r w:rsidRPr="005C410E">
        <w:rPr>
          <w:rFonts w:hint="eastAsia"/>
          <w:spacing w:val="-180"/>
        </w:rPr>
        <w:t>中</w:t>
      </w:r>
      <w:r w:rsidRPr="005C410E">
        <w:rPr>
          <w:rFonts w:hint="eastAsia"/>
          <w:spacing w:val="-180"/>
          <w:position w:val="22"/>
        </w:rPr>
        <w:t>。</w:t>
      </w:r>
    </w:p>
    <w:p w:rsidR="00147BC1" w:rsidRPr="00BD34DA" w:rsidRDefault="00BB1D43" w:rsidP="00147BC1">
      <w:pPr>
        <w:pStyle w:val="a9"/>
      </w:pPr>
      <w:r>
        <w:rPr>
          <w:rFonts w:hint="eastAsia"/>
        </w:rPr>
        <w:t>六月二十八日壬寅熊麓雲楊圓誠等問事</w:t>
      </w:r>
      <w:r w:rsidR="00047871" w:rsidRPr="00047871">
        <w:rPr>
          <w:rFonts w:ascii="MS Gothic" w:eastAsiaTheme="minorEastAsia" w:hAnsi="MS Gothic" w:cs="MS Gothic"/>
          <w:position w:val="18"/>
        </w:rPr>
        <w:t> </w:t>
      </w:r>
    </w:p>
    <w:p w:rsidR="00233FB8" w:rsidRPr="00BD34DA" w:rsidRDefault="00BB1D43" w:rsidP="00233FB8">
      <w:pPr>
        <w:pStyle w:val="a9"/>
      </w:pPr>
      <w:r>
        <w:rPr>
          <w:rFonts w:hint="eastAsia"/>
        </w:rPr>
        <w:t>戌正請乩</w:t>
      </w:r>
      <w:r w:rsidR="00233FB8" w:rsidRPr="00047871">
        <w:rPr>
          <w:rFonts w:ascii="MS Gothic" w:eastAsiaTheme="minorEastAsia" w:hAnsi="MS Gothic" w:cs="MS Gothic"/>
          <w:position w:val="18"/>
        </w:rPr>
        <w:t> </w:t>
      </w:r>
    </w:p>
    <w:p w:rsidR="00BB1D43" w:rsidRPr="005C1CC2" w:rsidRDefault="00BB1D43" w:rsidP="004535BC">
      <w:pPr>
        <w:pStyle w:val="a9"/>
        <w:rPr>
          <w:sz w:val="24"/>
          <w:szCs w:val="24"/>
        </w:rPr>
      </w:pPr>
      <w:r>
        <w:rPr>
          <w:rFonts w:hint="eastAsia"/>
        </w:rPr>
        <w:lastRenderedPageBreak/>
        <w:t>仙師駕</w:t>
      </w:r>
      <w:r w:rsidRPr="005C410E">
        <w:rPr>
          <w:rFonts w:hint="eastAsia"/>
          <w:spacing w:val="-180"/>
        </w:rPr>
        <w:t>臨</w:t>
      </w:r>
      <w:r w:rsidRPr="005C410E">
        <w:rPr>
          <w:rFonts w:hint="eastAsia"/>
          <w:spacing w:val="-180"/>
          <w:position w:val="22"/>
        </w:rPr>
        <w:t>。</w:t>
      </w:r>
      <w:r>
        <w:rPr>
          <w:rFonts w:hint="eastAsia"/>
        </w:rPr>
        <w:t>吾已早至二度</w:t>
      </w:r>
      <w:r w:rsidRPr="005C410E">
        <w:rPr>
          <w:rFonts w:hint="eastAsia"/>
          <w:spacing w:val="-180"/>
        </w:rPr>
        <w:t>矣</w:t>
      </w:r>
      <w:r w:rsidRPr="005C410E">
        <w:rPr>
          <w:rFonts w:hint="eastAsia"/>
          <w:spacing w:val="-180"/>
          <w:position w:val="22"/>
        </w:rPr>
        <w:t>。</w:t>
      </w:r>
      <w:r>
        <w:rPr>
          <w:rFonts w:hint="eastAsia"/>
        </w:rPr>
        <w:t>非爾諸弟子輩盥齋不</w:t>
      </w:r>
      <w:r w:rsidRPr="005C410E">
        <w:rPr>
          <w:rFonts w:hint="eastAsia"/>
          <w:spacing w:val="-180"/>
        </w:rPr>
        <w:t>誠</w:t>
      </w:r>
      <w:r w:rsidRPr="005C410E">
        <w:rPr>
          <w:rFonts w:hint="eastAsia"/>
          <w:spacing w:val="-180"/>
          <w:position w:val="22"/>
        </w:rPr>
        <w:t>。</w:t>
      </w:r>
      <w:r>
        <w:rPr>
          <w:rFonts w:hint="eastAsia"/>
        </w:rPr>
        <w:t>乃時計無意誤之</w:t>
      </w:r>
      <w:r w:rsidRPr="005C410E">
        <w:rPr>
          <w:rFonts w:hint="eastAsia"/>
          <w:spacing w:val="-180"/>
        </w:rPr>
        <w:t>耳</w:t>
      </w:r>
      <w:r w:rsidRPr="005C410E">
        <w:rPr>
          <w:rFonts w:hint="eastAsia"/>
          <w:spacing w:val="-180"/>
          <w:position w:val="22"/>
        </w:rPr>
        <w:t>。</w:t>
      </w:r>
      <w:r>
        <w:rPr>
          <w:rFonts w:hint="eastAsia"/>
        </w:rPr>
        <w:t>不足慊</w:t>
      </w:r>
      <w:r w:rsidRPr="005C410E">
        <w:rPr>
          <w:rFonts w:hint="eastAsia"/>
          <w:spacing w:val="-180"/>
        </w:rPr>
        <w:t>也</w:t>
      </w:r>
      <w:r w:rsidRPr="005C1CC2">
        <w:rPr>
          <w:rFonts w:hint="eastAsia"/>
          <w:spacing w:val="-120"/>
          <w:position w:val="22"/>
        </w:rPr>
        <w:t>。</w:t>
      </w:r>
      <w:r w:rsidRPr="005C1CC2">
        <w:rPr>
          <w:rFonts w:hint="eastAsia"/>
          <w:spacing w:val="4"/>
          <w:position w:val="4"/>
          <w:sz w:val="48"/>
          <w:eastAsianLayout w:id="1718839040" w:combine="1"/>
        </w:rPr>
        <w:t>按鐘八點戌正請乩。訓以逾時。諸弟子咸抱惶悚。　仙師不責而反慰之。</w:t>
      </w:r>
      <w:r>
        <w:rPr>
          <w:rFonts w:hint="eastAsia"/>
        </w:rPr>
        <w:t>速撒電</w:t>
      </w:r>
      <w:r w:rsidRPr="005C410E">
        <w:rPr>
          <w:rFonts w:hint="eastAsia"/>
          <w:spacing w:val="-180"/>
        </w:rPr>
        <w:t>燈</w:t>
      </w:r>
      <w:r w:rsidRPr="005C410E">
        <w:rPr>
          <w:rFonts w:hint="eastAsia"/>
          <w:spacing w:val="-180"/>
          <w:position w:val="22"/>
        </w:rPr>
        <w:t>。</w:t>
      </w:r>
      <w:r>
        <w:rPr>
          <w:rFonts w:hint="eastAsia"/>
        </w:rPr>
        <w:t>恐閃姆來侍吾衛</w:t>
      </w:r>
      <w:r w:rsidRPr="005C410E">
        <w:rPr>
          <w:rFonts w:hint="eastAsia"/>
          <w:spacing w:val="-180"/>
        </w:rPr>
        <w:t>耳</w:t>
      </w:r>
      <w:r w:rsidRPr="005C410E">
        <w:rPr>
          <w:rFonts w:hint="eastAsia"/>
          <w:spacing w:val="-180"/>
          <w:position w:val="22"/>
        </w:rPr>
        <w:t>。</w:t>
      </w:r>
      <w:r>
        <w:rPr>
          <w:rFonts w:hint="eastAsia"/>
        </w:rPr>
        <w:t>侍吾無</w:t>
      </w:r>
      <w:r w:rsidRPr="005C410E">
        <w:rPr>
          <w:rFonts w:hint="eastAsia"/>
          <w:spacing w:val="-180"/>
        </w:rPr>
        <w:t>慮</w:t>
      </w:r>
      <w:r w:rsidRPr="005C410E">
        <w:rPr>
          <w:rFonts w:hint="eastAsia"/>
          <w:spacing w:val="-180"/>
          <w:position w:val="22"/>
        </w:rPr>
        <w:t>。</w:t>
      </w:r>
      <w:r>
        <w:rPr>
          <w:rFonts w:hint="eastAsia"/>
        </w:rPr>
        <w:t>出險可</w:t>
      </w:r>
      <w:r w:rsidRPr="005C410E">
        <w:rPr>
          <w:rFonts w:hint="eastAsia"/>
          <w:spacing w:val="-180"/>
        </w:rPr>
        <w:t>憂</w:t>
      </w:r>
      <w:r w:rsidRPr="005C410E">
        <w:rPr>
          <w:rFonts w:hint="eastAsia"/>
          <w:spacing w:val="-180"/>
          <w:position w:val="22"/>
        </w:rPr>
        <w:t>。</w:t>
      </w:r>
      <w:r>
        <w:rPr>
          <w:rFonts w:hint="eastAsia"/>
        </w:rPr>
        <w:t>無他故</w:t>
      </w:r>
      <w:r w:rsidRPr="005C410E">
        <w:rPr>
          <w:rFonts w:hint="eastAsia"/>
          <w:spacing w:val="-180"/>
        </w:rPr>
        <w:t>也</w:t>
      </w:r>
      <w:r w:rsidRPr="005C1CC2">
        <w:rPr>
          <w:rFonts w:hint="eastAsia"/>
          <w:spacing w:val="-120"/>
          <w:position w:val="22"/>
        </w:rPr>
        <w:t>。</w:t>
      </w:r>
      <w:r w:rsidRPr="005C1CC2">
        <w:rPr>
          <w:rFonts w:hint="eastAsia"/>
          <w:sz w:val="24"/>
          <w:szCs w:val="24"/>
        </w:rPr>
        <w:t>是時新設電燈。開壇時均以為便。不知有閃姆侍衛之慮。遵　訓將電門關閉。</w:t>
      </w:r>
    </w:p>
    <w:p w:rsidR="00BB1D43" w:rsidRDefault="00BB1D43" w:rsidP="005C1CC2">
      <w:pPr>
        <w:pStyle w:val="ae"/>
      </w:pPr>
      <w:r>
        <w:rPr>
          <w:rFonts w:hint="eastAsia"/>
        </w:rPr>
        <w:t>謹案此時各地道</w:t>
      </w:r>
      <w:r w:rsidRPr="005C410E">
        <w:rPr>
          <w:rFonts w:hint="eastAsia"/>
          <w:spacing w:val="-180"/>
        </w:rPr>
        <w:t>院</w:t>
      </w:r>
      <w:r w:rsidRPr="005C410E">
        <w:rPr>
          <w:rFonts w:hint="eastAsia"/>
          <w:spacing w:val="-180"/>
          <w:position w:val="22"/>
        </w:rPr>
        <w:t>。</w:t>
      </w:r>
      <w:r>
        <w:rPr>
          <w:rFonts w:hint="eastAsia"/>
        </w:rPr>
        <w:t>凡在通都大邑</w:t>
      </w:r>
      <w:r w:rsidRPr="005C410E">
        <w:rPr>
          <w:rFonts w:hint="eastAsia"/>
          <w:spacing w:val="-180"/>
        </w:rPr>
        <w:t>者</w:t>
      </w:r>
      <w:r w:rsidRPr="005C410E">
        <w:rPr>
          <w:rFonts w:hint="eastAsia"/>
          <w:spacing w:val="-180"/>
          <w:position w:val="22"/>
        </w:rPr>
        <w:t>。</w:t>
      </w:r>
      <w:r>
        <w:rPr>
          <w:rFonts w:hint="eastAsia"/>
        </w:rPr>
        <w:t>皆安設電</w:t>
      </w:r>
      <w:r w:rsidRPr="005C410E">
        <w:rPr>
          <w:rFonts w:hint="eastAsia"/>
          <w:spacing w:val="-180"/>
        </w:rPr>
        <w:t>燈</w:t>
      </w:r>
      <w:r w:rsidRPr="005C410E">
        <w:rPr>
          <w:rFonts w:hint="eastAsia"/>
          <w:spacing w:val="-180"/>
          <w:position w:val="22"/>
        </w:rPr>
        <w:t>。</w:t>
      </w:r>
      <w:r>
        <w:rPr>
          <w:rFonts w:hint="eastAsia"/>
        </w:rPr>
        <w:t>何以當時不令放</w:t>
      </w:r>
      <w:r w:rsidRPr="005C410E">
        <w:rPr>
          <w:rFonts w:hint="eastAsia"/>
          <w:spacing w:val="-180"/>
        </w:rPr>
        <w:t>電</w:t>
      </w:r>
      <w:r w:rsidRPr="005C410E">
        <w:rPr>
          <w:rFonts w:hint="eastAsia"/>
          <w:spacing w:val="-180"/>
          <w:position w:val="22"/>
        </w:rPr>
        <w:t>。</w:t>
      </w:r>
      <w:r>
        <w:rPr>
          <w:rFonts w:hint="eastAsia"/>
        </w:rPr>
        <w:t>抑自有義存</w:t>
      </w:r>
      <w:r w:rsidRPr="005C410E">
        <w:rPr>
          <w:rFonts w:hint="eastAsia"/>
          <w:spacing w:val="-180"/>
        </w:rPr>
        <w:t>焉</w:t>
      </w:r>
      <w:r w:rsidRPr="005C410E">
        <w:rPr>
          <w:rFonts w:hint="eastAsia"/>
          <w:spacing w:val="-180"/>
          <w:position w:val="22"/>
        </w:rPr>
        <w:t>。</w:t>
      </w:r>
      <w:r>
        <w:rPr>
          <w:rFonts w:hint="eastAsia"/>
        </w:rPr>
        <w:t>當庚申傳經之</w:t>
      </w:r>
      <w:r w:rsidRPr="005C410E">
        <w:rPr>
          <w:rFonts w:hint="eastAsia"/>
          <w:spacing w:val="-180"/>
        </w:rPr>
        <w:t>初</w:t>
      </w:r>
      <w:r w:rsidRPr="005C410E">
        <w:rPr>
          <w:rFonts w:hint="eastAsia"/>
          <w:spacing w:val="-180"/>
          <w:position w:val="22"/>
        </w:rPr>
        <w:t>。</w:t>
      </w:r>
      <w:r>
        <w:rPr>
          <w:rFonts w:hint="eastAsia"/>
        </w:rPr>
        <w:t>正大道氤</w:t>
      </w:r>
      <w:r w:rsidRPr="005C410E">
        <w:rPr>
          <w:rFonts w:hint="eastAsia"/>
          <w:spacing w:val="-180"/>
        </w:rPr>
        <w:t>氲</w:t>
      </w:r>
      <w:r w:rsidRPr="005C410E">
        <w:rPr>
          <w:rFonts w:hint="eastAsia"/>
          <w:spacing w:val="-180"/>
          <w:position w:val="22"/>
        </w:rPr>
        <w:t>。</w:t>
      </w:r>
      <w:r>
        <w:rPr>
          <w:rFonts w:hint="eastAsia"/>
        </w:rPr>
        <w:t>渾然元胞之</w:t>
      </w:r>
      <w:r w:rsidRPr="005C410E">
        <w:rPr>
          <w:rFonts w:hint="eastAsia"/>
          <w:spacing w:val="-180"/>
        </w:rPr>
        <w:t>際</w:t>
      </w:r>
      <w:r w:rsidRPr="005C410E">
        <w:rPr>
          <w:rFonts w:hint="eastAsia"/>
          <w:spacing w:val="-180"/>
          <w:position w:val="22"/>
        </w:rPr>
        <w:t>。</w:t>
      </w:r>
      <w:r>
        <w:rPr>
          <w:rFonts w:hint="eastAsia"/>
        </w:rPr>
        <w:t>諸弟子只有一片真</w:t>
      </w:r>
      <w:r w:rsidRPr="005C410E">
        <w:rPr>
          <w:rFonts w:hint="eastAsia"/>
          <w:spacing w:val="-180"/>
        </w:rPr>
        <w:t>誠</w:t>
      </w:r>
      <w:r w:rsidRPr="005C410E">
        <w:rPr>
          <w:rFonts w:hint="eastAsia"/>
          <w:spacing w:val="-180"/>
          <w:position w:val="22"/>
        </w:rPr>
        <w:t>。</w:t>
      </w:r>
      <w:r>
        <w:rPr>
          <w:rFonts w:hint="eastAsia"/>
        </w:rPr>
        <w:t>程度尚</w:t>
      </w:r>
      <w:r w:rsidRPr="005C410E">
        <w:rPr>
          <w:rFonts w:hint="eastAsia"/>
          <w:spacing w:val="-180"/>
        </w:rPr>
        <w:t>淺</w:t>
      </w:r>
      <w:r w:rsidRPr="005C410E">
        <w:rPr>
          <w:rFonts w:hint="eastAsia"/>
          <w:spacing w:val="-180"/>
          <w:position w:val="22"/>
        </w:rPr>
        <w:t>。</w:t>
      </w:r>
      <w:r>
        <w:rPr>
          <w:rFonts w:hint="eastAsia"/>
        </w:rPr>
        <w:t>若遽言此</w:t>
      </w:r>
      <w:r w:rsidRPr="005C410E">
        <w:rPr>
          <w:rFonts w:hint="eastAsia"/>
          <w:spacing w:val="-180"/>
        </w:rPr>
        <w:t>理</w:t>
      </w:r>
      <w:r w:rsidRPr="005C410E">
        <w:rPr>
          <w:rFonts w:hint="eastAsia"/>
          <w:spacing w:val="-180"/>
          <w:position w:val="22"/>
        </w:rPr>
        <w:t>。</w:t>
      </w:r>
      <w:r>
        <w:rPr>
          <w:rFonts w:hint="eastAsia"/>
        </w:rPr>
        <w:t>未能深</w:t>
      </w:r>
      <w:r w:rsidRPr="005C410E">
        <w:rPr>
          <w:rFonts w:hint="eastAsia"/>
          <w:spacing w:val="-180"/>
        </w:rPr>
        <w:t>悟</w:t>
      </w:r>
      <w:r w:rsidRPr="005C410E">
        <w:rPr>
          <w:rFonts w:hint="eastAsia"/>
          <w:spacing w:val="-180"/>
          <w:position w:val="22"/>
        </w:rPr>
        <w:t>。</w:t>
      </w:r>
      <w:r>
        <w:rPr>
          <w:rFonts w:hint="eastAsia"/>
        </w:rPr>
        <w:t>故以電姆侍衛之</w:t>
      </w:r>
      <w:r w:rsidRPr="005C410E">
        <w:rPr>
          <w:rFonts w:hint="eastAsia"/>
          <w:spacing w:val="-180"/>
        </w:rPr>
        <w:t>慮</w:t>
      </w:r>
      <w:r w:rsidRPr="005C410E">
        <w:rPr>
          <w:rFonts w:hint="eastAsia"/>
          <w:spacing w:val="-180"/>
          <w:position w:val="22"/>
        </w:rPr>
        <w:t>。</w:t>
      </w:r>
      <w:r>
        <w:rPr>
          <w:rFonts w:hint="eastAsia"/>
        </w:rPr>
        <w:t>一言蔽</w:t>
      </w:r>
      <w:r w:rsidRPr="005C410E">
        <w:rPr>
          <w:rFonts w:hint="eastAsia"/>
          <w:spacing w:val="-180"/>
        </w:rPr>
        <w:t>之</w:t>
      </w:r>
      <w:r w:rsidRPr="005C410E">
        <w:rPr>
          <w:rFonts w:hint="eastAsia"/>
          <w:spacing w:val="-180"/>
          <w:position w:val="22"/>
        </w:rPr>
        <w:t>。</w:t>
      </w:r>
      <w:r>
        <w:rPr>
          <w:rFonts w:hint="eastAsia"/>
        </w:rPr>
        <w:t>自此各經壇有電均</w:t>
      </w:r>
      <w:r w:rsidRPr="005C410E">
        <w:rPr>
          <w:rFonts w:hint="eastAsia"/>
          <w:spacing w:val="-180"/>
        </w:rPr>
        <w:t>熄</w:t>
      </w:r>
      <w:r w:rsidRPr="005C410E">
        <w:rPr>
          <w:rFonts w:hint="eastAsia"/>
          <w:spacing w:val="-180"/>
          <w:position w:val="22"/>
        </w:rPr>
        <w:t>。</w:t>
      </w:r>
      <w:r>
        <w:rPr>
          <w:rFonts w:hint="eastAsia"/>
        </w:rPr>
        <w:t>辛酉設院之</w:t>
      </w:r>
      <w:r w:rsidRPr="005C410E">
        <w:rPr>
          <w:rFonts w:hint="eastAsia"/>
          <w:spacing w:val="-180"/>
        </w:rPr>
        <w:t>初</w:t>
      </w:r>
      <w:r w:rsidRPr="005C410E">
        <w:rPr>
          <w:rFonts w:hint="eastAsia"/>
          <w:spacing w:val="-180"/>
          <w:position w:val="22"/>
        </w:rPr>
        <w:t>。</w:t>
      </w:r>
      <w:r>
        <w:rPr>
          <w:rFonts w:hint="eastAsia"/>
        </w:rPr>
        <w:t>仍遵前</w:t>
      </w:r>
      <w:r w:rsidRPr="005C410E">
        <w:rPr>
          <w:rFonts w:hint="eastAsia"/>
          <w:spacing w:val="-180"/>
        </w:rPr>
        <w:t>訓</w:t>
      </w:r>
      <w:r w:rsidRPr="005C410E">
        <w:rPr>
          <w:rFonts w:hint="eastAsia"/>
          <w:spacing w:val="-180"/>
          <w:position w:val="22"/>
        </w:rPr>
        <w:t>。</w:t>
      </w:r>
      <w:r>
        <w:rPr>
          <w:rFonts w:hint="eastAsia"/>
        </w:rPr>
        <w:t>祇點燈</w:t>
      </w:r>
      <w:r w:rsidRPr="005C410E">
        <w:rPr>
          <w:rFonts w:hint="eastAsia"/>
          <w:spacing w:val="-180"/>
        </w:rPr>
        <w:t>燭</w:t>
      </w:r>
      <w:r w:rsidRPr="005C410E">
        <w:rPr>
          <w:rFonts w:hint="eastAsia"/>
          <w:spacing w:val="-180"/>
          <w:position w:val="22"/>
        </w:rPr>
        <w:t>。</w:t>
      </w:r>
      <w:r>
        <w:rPr>
          <w:rFonts w:hint="eastAsia"/>
        </w:rPr>
        <w:t>洎京兆道院成立以</w:t>
      </w:r>
      <w:r w:rsidRPr="005C410E">
        <w:rPr>
          <w:rFonts w:hint="eastAsia"/>
          <w:spacing w:val="-180"/>
        </w:rPr>
        <w:t>後</w:t>
      </w:r>
      <w:r w:rsidRPr="005C410E">
        <w:rPr>
          <w:rFonts w:hint="eastAsia"/>
          <w:spacing w:val="-180"/>
          <w:position w:val="22"/>
        </w:rPr>
        <w:t>。</w:t>
      </w:r>
      <w:r>
        <w:rPr>
          <w:rFonts w:hint="eastAsia"/>
        </w:rPr>
        <w:t>北京悟善社奉訓來母領經之</w:t>
      </w:r>
      <w:r w:rsidRPr="005C410E">
        <w:rPr>
          <w:rFonts w:hint="eastAsia"/>
          <w:spacing w:val="-180"/>
        </w:rPr>
        <w:t>前</w:t>
      </w:r>
      <w:r w:rsidRPr="005C410E">
        <w:rPr>
          <w:rFonts w:hint="eastAsia"/>
          <w:spacing w:val="-180"/>
          <w:position w:val="22"/>
        </w:rPr>
        <w:t>。</w:t>
      </w:r>
      <w:r>
        <w:rPr>
          <w:rFonts w:hint="eastAsia"/>
        </w:rPr>
        <w:t>忽奉</w:t>
      </w:r>
      <w:r>
        <w:t xml:space="preserve">　</w:t>
      </w:r>
      <w:r>
        <w:rPr>
          <w:rFonts w:hint="eastAsia"/>
        </w:rPr>
        <w:t>老祖</w:t>
      </w:r>
      <w:r w:rsidRPr="005C410E">
        <w:rPr>
          <w:rFonts w:hint="eastAsia"/>
          <w:spacing w:val="-180"/>
        </w:rPr>
        <w:t>訓</w:t>
      </w:r>
      <w:r w:rsidRPr="005C410E">
        <w:rPr>
          <w:rFonts w:hint="eastAsia"/>
          <w:spacing w:val="-180"/>
          <w:position w:val="22"/>
        </w:rPr>
        <w:t>。</w:t>
      </w:r>
      <w:r>
        <w:rPr>
          <w:rFonts w:hint="eastAsia"/>
        </w:rPr>
        <w:t>命全院速裝電</w:t>
      </w:r>
      <w:r w:rsidRPr="005C410E">
        <w:rPr>
          <w:rFonts w:hint="eastAsia"/>
          <w:spacing w:val="-180"/>
        </w:rPr>
        <w:t>燈</w:t>
      </w:r>
      <w:r w:rsidRPr="005C410E">
        <w:rPr>
          <w:rFonts w:hint="eastAsia"/>
          <w:spacing w:val="-180"/>
          <w:position w:val="22"/>
        </w:rPr>
        <w:t>。</w:t>
      </w:r>
      <w:r>
        <w:rPr>
          <w:rFonts w:hint="eastAsia"/>
        </w:rPr>
        <w:t>限日安</w:t>
      </w:r>
      <w:r w:rsidRPr="005C410E">
        <w:rPr>
          <w:rFonts w:hint="eastAsia"/>
          <w:spacing w:val="-180"/>
        </w:rPr>
        <w:t>齊</w:t>
      </w:r>
      <w:r w:rsidRPr="005C410E">
        <w:rPr>
          <w:rFonts w:hint="eastAsia"/>
          <w:spacing w:val="-180"/>
          <w:position w:val="22"/>
        </w:rPr>
        <w:t>。</w:t>
      </w:r>
      <w:r>
        <w:rPr>
          <w:rFonts w:hint="eastAsia"/>
        </w:rPr>
        <w:t>適京院李智真偕悟善社王慧惠先生到</w:t>
      </w:r>
      <w:r w:rsidRPr="005C410E">
        <w:rPr>
          <w:rFonts w:hint="eastAsia"/>
          <w:spacing w:val="-180"/>
        </w:rPr>
        <w:t>母</w:t>
      </w:r>
      <w:r w:rsidRPr="005C410E">
        <w:rPr>
          <w:rFonts w:hint="eastAsia"/>
          <w:spacing w:val="-180"/>
          <w:position w:val="22"/>
        </w:rPr>
        <w:t>。</w:t>
      </w:r>
      <w:r>
        <w:rPr>
          <w:rFonts w:hint="eastAsia"/>
        </w:rPr>
        <w:t>吾道大放光</w:t>
      </w:r>
      <w:r w:rsidRPr="005C410E">
        <w:rPr>
          <w:rFonts w:hint="eastAsia"/>
          <w:spacing w:val="-180"/>
        </w:rPr>
        <w:t>明</w:t>
      </w:r>
      <w:r w:rsidRPr="005C410E">
        <w:rPr>
          <w:rFonts w:hint="eastAsia"/>
          <w:spacing w:val="-180"/>
          <w:position w:val="22"/>
        </w:rPr>
        <w:t>。</w:t>
      </w:r>
      <w:r>
        <w:rPr>
          <w:rFonts w:hint="eastAsia"/>
        </w:rPr>
        <w:t>自此始</w:t>
      </w:r>
      <w:r w:rsidRPr="005C410E">
        <w:rPr>
          <w:rFonts w:hint="eastAsia"/>
          <w:spacing w:val="-180"/>
        </w:rPr>
        <w:t>矣</w:t>
      </w:r>
      <w:r w:rsidRPr="005C410E">
        <w:rPr>
          <w:rFonts w:hint="eastAsia"/>
          <w:spacing w:val="-180"/>
          <w:position w:val="22"/>
        </w:rPr>
        <w:t>。</w:t>
      </w:r>
    </w:p>
    <w:p w:rsidR="00BB1D43" w:rsidRDefault="00BB1D43" w:rsidP="004535BC">
      <w:pPr>
        <w:pStyle w:val="a9"/>
      </w:pPr>
      <w:r>
        <w:rPr>
          <w:rFonts w:hint="eastAsia"/>
        </w:rPr>
        <w:t>秋七月初六日丙戌為　太乙仙師誕辰設壇預祝</w:t>
      </w:r>
      <w:r w:rsidR="005C1CC2" w:rsidRPr="005C1CC2">
        <w:rPr>
          <w:rFonts w:ascii="MS Gothic" w:eastAsia="MS Gothic" w:hAnsi="MS Gothic" w:cs="MS Gothic" w:hint="eastAsia"/>
          <w:position w:val="18"/>
        </w:rPr>
        <w:t> </w:t>
      </w:r>
    </w:p>
    <w:p w:rsidR="00BB1D43" w:rsidRDefault="00BB1D43" w:rsidP="004535BC">
      <w:pPr>
        <w:pStyle w:val="a9"/>
      </w:pPr>
      <w:r>
        <w:rPr>
          <w:rFonts w:hint="eastAsia"/>
        </w:rPr>
        <w:t>吾自北天門</w:t>
      </w:r>
      <w:r w:rsidRPr="005C410E">
        <w:rPr>
          <w:rFonts w:hint="eastAsia"/>
          <w:spacing w:val="-180"/>
        </w:rPr>
        <w:t>來</w:t>
      </w:r>
      <w:r w:rsidRPr="005C410E">
        <w:rPr>
          <w:rFonts w:hint="eastAsia"/>
          <w:spacing w:val="-180"/>
          <w:position w:val="22"/>
        </w:rPr>
        <w:t>。</w:t>
      </w:r>
      <w:r>
        <w:rPr>
          <w:rFonts w:hint="eastAsia"/>
        </w:rPr>
        <w:t>鶴童是</w:t>
      </w:r>
      <w:r w:rsidRPr="005C410E">
        <w:rPr>
          <w:rFonts w:hint="eastAsia"/>
          <w:spacing w:val="-180"/>
        </w:rPr>
        <w:t>也</w:t>
      </w:r>
      <w:r w:rsidRPr="005C410E">
        <w:rPr>
          <w:rFonts w:hint="eastAsia"/>
          <w:spacing w:val="-180"/>
          <w:position w:val="22"/>
        </w:rPr>
        <w:t>。</w:t>
      </w:r>
      <w:r>
        <w:rPr>
          <w:rFonts w:hint="eastAsia"/>
        </w:rPr>
        <w:t>明日為</w:t>
      </w:r>
      <w:r w:rsidR="005C1CC2">
        <w:rPr>
          <w:rFonts w:hint="eastAsia"/>
        </w:rPr>
        <w:t xml:space="preserve">　</w:t>
      </w:r>
      <w:r>
        <w:rPr>
          <w:rFonts w:hint="eastAsia"/>
        </w:rPr>
        <w:t>仙師誕</w:t>
      </w:r>
      <w:r w:rsidRPr="005C410E">
        <w:rPr>
          <w:rFonts w:hint="eastAsia"/>
          <w:spacing w:val="-180"/>
        </w:rPr>
        <w:t>辰</w:t>
      </w:r>
      <w:r w:rsidRPr="005C410E">
        <w:rPr>
          <w:rFonts w:hint="eastAsia"/>
          <w:spacing w:val="-180"/>
          <w:position w:val="22"/>
        </w:rPr>
        <w:t>。</w:t>
      </w:r>
      <w:r>
        <w:rPr>
          <w:rFonts w:hint="eastAsia"/>
        </w:rPr>
        <w:t>諸弟子能虔誠預</w:t>
      </w:r>
      <w:r w:rsidRPr="005C410E">
        <w:rPr>
          <w:rFonts w:hint="eastAsia"/>
          <w:spacing w:val="-180"/>
        </w:rPr>
        <w:t>祝</w:t>
      </w:r>
      <w:r w:rsidRPr="005C410E">
        <w:rPr>
          <w:rFonts w:hint="eastAsia"/>
          <w:spacing w:val="-180"/>
          <w:position w:val="22"/>
        </w:rPr>
        <w:t>。</w:t>
      </w:r>
      <w:r>
        <w:rPr>
          <w:rFonts w:hint="eastAsia"/>
        </w:rPr>
        <w:t>俱是吾門佳</w:t>
      </w:r>
      <w:r w:rsidRPr="005C410E">
        <w:rPr>
          <w:rFonts w:hint="eastAsia"/>
          <w:spacing w:val="-180"/>
        </w:rPr>
        <w:t>士</w:t>
      </w:r>
      <w:r w:rsidRPr="005C410E">
        <w:rPr>
          <w:rFonts w:hint="eastAsia"/>
          <w:spacing w:val="-180"/>
          <w:position w:val="22"/>
        </w:rPr>
        <w:t>。</w:t>
      </w:r>
      <w:r>
        <w:rPr>
          <w:rFonts w:hint="eastAsia"/>
        </w:rPr>
        <w:t>誕日須各齋一</w:t>
      </w:r>
      <w:r w:rsidRPr="005C410E">
        <w:rPr>
          <w:rFonts w:hint="eastAsia"/>
          <w:spacing w:val="-180"/>
        </w:rPr>
        <w:t>日</w:t>
      </w:r>
      <w:r w:rsidRPr="005C410E">
        <w:rPr>
          <w:rFonts w:hint="eastAsia"/>
          <w:spacing w:val="-180"/>
          <w:position w:val="22"/>
        </w:rPr>
        <w:t>。</w:t>
      </w:r>
      <w:r>
        <w:rPr>
          <w:rFonts w:hint="eastAsia"/>
        </w:rPr>
        <w:t>等於作善降</w:t>
      </w:r>
      <w:r w:rsidRPr="005C410E">
        <w:rPr>
          <w:rFonts w:hint="eastAsia"/>
          <w:spacing w:val="-180"/>
        </w:rPr>
        <w:t>祥</w:t>
      </w:r>
      <w:r w:rsidRPr="005C410E">
        <w:rPr>
          <w:rFonts w:hint="eastAsia"/>
          <w:spacing w:val="-180"/>
          <w:position w:val="22"/>
        </w:rPr>
        <w:t>。</w:t>
      </w:r>
      <w:r>
        <w:rPr>
          <w:rFonts w:hint="eastAsia"/>
        </w:rPr>
        <w:t>自可消除一年之</w:t>
      </w:r>
      <w:r w:rsidRPr="005C410E">
        <w:rPr>
          <w:rFonts w:hint="eastAsia"/>
          <w:spacing w:val="-180"/>
        </w:rPr>
        <w:t>災</w:t>
      </w:r>
      <w:r w:rsidRPr="005C410E">
        <w:rPr>
          <w:rFonts w:hint="eastAsia"/>
          <w:spacing w:val="-180"/>
          <w:position w:val="22"/>
        </w:rPr>
        <w:t>。</w:t>
      </w:r>
      <w:r>
        <w:rPr>
          <w:rFonts w:hint="eastAsia"/>
        </w:rPr>
        <w:t>受香取</w:t>
      </w:r>
      <w:r w:rsidRPr="005C410E">
        <w:rPr>
          <w:rFonts w:hint="eastAsia"/>
          <w:spacing w:val="-180"/>
        </w:rPr>
        <w:t>酒</w:t>
      </w:r>
      <w:r w:rsidRPr="005C410E">
        <w:rPr>
          <w:rFonts w:hint="eastAsia"/>
          <w:spacing w:val="-180"/>
          <w:position w:val="22"/>
        </w:rPr>
        <w:t>。</w:t>
      </w:r>
      <w:r>
        <w:rPr>
          <w:rFonts w:hint="eastAsia"/>
        </w:rPr>
        <w:t>不必問</w:t>
      </w:r>
      <w:r w:rsidRPr="005C410E">
        <w:rPr>
          <w:rFonts w:hint="eastAsia"/>
          <w:spacing w:val="-180"/>
        </w:rPr>
        <w:t>事</w:t>
      </w:r>
      <w:r w:rsidRPr="005C410E">
        <w:rPr>
          <w:rFonts w:hint="eastAsia"/>
          <w:spacing w:val="-180"/>
          <w:position w:val="22"/>
        </w:rPr>
        <w:t>。</w:t>
      </w:r>
      <w:r>
        <w:rPr>
          <w:rFonts w:hint="eastAsia"/>
        </w:rPr>
        <w:t>越誕見</w:t>
      </w:r>
      <w:r>
        <w:rPr>
          <w:rFonts w:hint="eastAsia"/>
        </w:rPr>
        <w:lastRenderedPageBreak/>
        <w:t>金代</w:t>
      </w:r>
      <w:r w:rsidRPr="005C410E">
        <w:rPr>
          <w:rFonts w:hint="eastAsia"/>
          <w:spacing w:val="-180"/>
        </w:rPr>
        <w:t>庚</w:t>
      </w:r>
      <w:r w:rsidRPr="005C410E">
        <w:rPr>
          <w:rFonts w:hint="eastAsia"/>
          <w:spacing w:val="-180"/>
          <w:position w:val="22"/>
        </w:rPr>
        <w:t>。</w:t>
      </w:r>
      <w:r>
        <w:rPr>
          <w:rFonts w:hint="eastAsia"/>
        </w:rPr>
        <w:t>再聆</w:t>
      </w:r>
    </w:p>
    <w:p w:rsidR="00BB1D43" w:rsidRPr="005C1CC2" w:rsidRDefault="00BB1D43" w:rsidP="004535BC">
      <w:pPr>
        <w:pStyle w:val="a9"/>
        <w:rPr>
          <w:sz w:val="24"/>
          <w:szCs w:val="24"/>
        </w:rPr>
      </w:pPr>
      <w:r>
        <w:rPr>
          <w:rFonts w:hint="eastAsia"/>
        </w:rPr>
        <w:t>師</w:t>
      </w:r>
      <w:r w:rsidRPr="005C410E">
        <w:rPr>
          <w:rFonts w:hint="eastAsia"/>
          <w:spacing w:val="-180"/>
        </w:rPr>
        <w:t>訓</w:t>
      </w:r>
      <w:r w:rsidRPr="005C1CC2">
        <w:rPr>
          <w:rFonts w:hint="eastAsia"/>
          <w:spacing w:val="-120"/>
          <w:position w:val="22"/>
        </w:rPr>
        <w:t>。</w:t>
      </w:r>
      <w:r w:rsidRPr="005C1CC2">
        <w:rPr>
          <w:rFonts w:hint="eastAsia"/>
          <w:spacing w:val="10"/>
          <w:position w:val="4"/>
          <w:sz w:val="48"/>
          <w:eastAsianLayout w:id="1718839040" w:combine="1"/>
        </w:rPr>
        <w:t>問祝壽時刻</w:t>
      </w:r>
      <w:r>
        <w:rPr>
          <w:rFonts w:hint="eastAsia"/>
        </w:rPr>
        <w:t>明日一百九十五大</w:t>
      </w:r>
      <w:r w:rsidRPr="005C410E">
        <w:rPr>
          <w:rFonts w:hint="eastAsia"/>
          <w:spacing w:val="-180"/>
        </w:rPr>
        <w:t>黍</w:t>
      </w:r>
      <w:r w:rsidRPr="005C410E">
        <w:rPr>
          <w:rFonts w:hint="eastAsia"/>
          <w:spacing w:val="-180"/>
          <w:position w:val="22"/>
        </w:rPr>
        <w:t>。</w:t>
      </w:r>
      <w:r>
        <w:rPr>
          <w:rFonts w:hint="eastAsia"/>
        </w:rPr>
        <w:t>一大黍十</w:t>
      </w:r>
      <w:r w:rsidRPr="005C410E">
        <w:rPr>
          <w:rFonts w:hint="eastAsia"/>
          <w:spacing w:val="-180"/>
        </w:rPr>
        <w:t>杪</w:t>
      </w:r>
      <w:r w:rsidRPr="005C410E">
        <w:rPr>
          <w:rFonts w:hint="eastAsia"/>
          <w:spacing w:val="-180"/>
          <w:position w:val="22"/>
        </w:rPr>
        <w:t>。</w:t>
      </w:r>
      <w:r>
        <w:rPr>
          <w:rFonts w:hint="eastAsia"/>
        </w:rPr>
        <w:t>算自今日末抄</w:t>
      </w:r>
      <w:r w:rsidRPr="005C410E">
        <w:rPr>
          <w:rFonts w:hint="eastAsia"/>
          <w:spacing w:val="-180"/>
        </w:rPr>
        <w:t>始</w:t>
      </w:r>
      <w:r w:rsidRPr="005C410E">
        <w:rPr>
          <w:rFonts w:hint="eastAsia"/>
          <w:spacing w:val="-180"/>
          <w:position w:val="22"/>
        </w:rPr>
        <w:t>。</w:t>
      </w:r>
      <w:r>
        <w:rPr>
          <w:rFonts w:hint="eastAsia"/>
        </w:rPr>
        <w:t>吾回北天門</w:t>
      </w:r>
      <w:r w:rsidRPr="005C410E">
        <w:rPr>
          <w:rFonts w:hint="eastAsia"/>
          <w:spacing w:val="-180"/>
        </w:rPr>
        <w:t>去</w:t>
      </w:r>
      <w:r w:rsidRPr="005C1CC2">
        <w:rPr>
          <w:rFonts w:hint="eastAsia"/>
          <w:spacing w:val="-120"/>
          <w:position w:val="22"/>
        </w:rPr>
        <w:t>。</w:t>
      </w:r>
      <w:r w:rsidRPr="005C1CC2">
        <w:rPr>
          <w:rFonts w:hint="eastAsia"/>
          <w:spacing w:val="60"/>
          <w:position w:val="4"/>
          <w:sz w:val="48"/>
          <w:eastAsianLayout w:id="1718839040" w:combine="1"/>
        </w:rPr>
        <w:t>自亥</w:t>
      </w:r>
      <w:r w:rsidRPr="005C1CC2">
        <w:rPr>
          <w:rFonts w:hint="eastAsia"/>
          <w:sz w:val="24"/>
          <w:szCs w:val="24"/>
        </w:rPr>
        <w:t>末算起。係十一點三十二分零。</w:t>
      </w:r>
      <w:r w:rsidR="00524A65" w:rsidRPr="00047871">
        <w:rPr>
          <w:rFonts w:ascii="MS Gothic" w:eastAsiaTheme="minorEastAsia" w:hAnsi="MS Gothic" w:cs="MS Gothic"/>
          <w:position w:val="18"/>
        </w:rPr>
        <w:t> </w:t>
      </w:r>
    </w:p>
    <w:p w:rsidR="00BB1D43" w:rsidRDefault="00BB1D43" w:rsidP="005C1CC2">
      <w:pPr>
        <w:pStyle w:val="ae"/>
      </w:pPr>
      <w:r>
        <w:rPr>
          <w:rFonts w:hint="eastAsia"/>
        </w:rPr>
        <w:t>謹案辛酉創院之</w:t>
      </w:r>
      <w:r w:rsidRPr="005C410E">
        <w:rPr>
          <w:rFonts w:hint="eastAsia"/>
          <w:spacing w:val="-180"/>
        </w:rPr>
        <w:t>後</w:t>
      </w:r>
      <w:r w:rsidRPr="005C410E">
        <w:rPr>
          <w:rFonts w:hint="eastAsia"/>
          <w:spacing w:val="-180"/>
          <w:position w:val="22"/>
        </w:rPr>
        <w:t>。</w:t>
      </w:r>
      <w:r>
        <w:rPr>
          <w:rFonts w:hint="eastAsia"/>
        </w:rPr>
        <w:t>於七月朔請</w:t>
      </w:r>
      <w:r w:rsidRPr="005C410E">
        <w:rPr>
          <w:rFonts w:hint="eastAsia"/>
          <w:spacing w:val="-180"/>
        </w:rPr>
        <w:t>乩</w:t>
      </w:r>
      <w:r w:rsidRPr="005C410E">
        <w:rPr>
          <w:rFonts w:hint="eastAsia"/>
          <w:spacing w:val="-180"/>
          <w:position w:val="22"/>
        </w:rPr>
        <w:t>。</w:t>
      </w:r>
      <w:r>
        <w:rPr>
          <w:rFonts w:hint="eastAsia"/>
        </w:rPr>
        <w:t>以初七為</w:t>
      </w:r>
    </w:p>
    <w:p w:rsidR="00BB1D43" w:rsidRDefault="00BB1D43" w:rsidP="004535BC">
      <w:pPr>
        <w:pStyle w:val="a9"/>
      </w:pPr>
      <w:r>
        <w:rPr>
          <w:rFonts w:hint="eastAsia"/>
        </w:rPr>
        <w:t>老祖聖</w:t>
      </w:r>
      <w:r w:rsidRPr="005C410E">
        <w:rPr>
          <w:rFonts w:hint="eastAsia"/>
          <w:spacing w:val="-180"/>
        </w:rPr>
        <w:t>誕</w:t>
      </w:r>
      <w:r w:rsidRPr="005C410E">
        <w:rPr>
          <w:rFonts w:hint="eastAsia"/>
          <w:spacing w:val="-180"/>
          <w:position w:val="22"/>
        </w:rPr>
        <w:t>。</w:t>
      </w:r>
      <w:r>
        <w:rPr>
          <w:rFonts w:hint="eastAsia"/>
        </w:rPr>
        <w:t>應如何隆重舉行慶</w:t>
      </w:r>
      <w:r w:rsidRPr="005C410E">
        <w:rPr>
          <w:rFonts w:hint="eastAsia"/>
          <w:spacing w:val="-180"/>
        </w:rPr>
        <w:t>典</w:t>
      </w:r>
      <w:r w:rsidRPr="005C410E">
        <w:rPr>
          <w:rFonts w:hint="eastAsia"/>
          <w:spacing w:val="-180"/>
          <w:position w:val="22"/>
        </w:rPr>
        <w:t>。</w:t>
      </w:r>
      <w:r>
        <w:rPr>
          <w:rFonts w:hint="eastAsia"/>
        </w:rPr>
        <w:t>蒙　慧聖判</w:t>
      </w:r>
      <w:r w:rsidRPr="005C410E">
        <w:rPr>
          <w:rFonts w:hint="eastAsia"/>
          <w:spacing w:val="-180"/>
        </w:rPr>
        <w:t>示</w:t>
      </w:r>
      <w:r w:rsidRPr="005C410E">
        <w:rPr>
          <w:rFonts w:hint="eastAsia"/>
          <w:spacing w:val="-180"/>
          <w:position w:val="22"/>
        </w:rPr>
        <w:t>。</w:t>
      </w:r>
      <w:r>
        <w:rPr>
          <w:rFonts w:hint="eastAsia"/>
        </w:rPr>
        <w:t>略云</w:t>
      </w:r>
    </w:p>
    <w:p w:rsidR="00BB1D43" w:rsidRDefault="00BB1D43" w:rsidP="005C1CC2">
      <w:pPr>
        <w:pStyle w:val="ad"/>
      </w:pPr>
      <w:r>
        <w:rPr>
          <w:rFonts w:hint="eastAsia"/>
        </w:rPr>
        <w:t>老祖為先天炁</w:t>
      </w:r>
      <w:r w:rsidRPr="005C410E">
        <w:rPr>
          <w:rFonts w:hint="eastAsia"/>
          <w:spacing w:val="-180"/>
        </w:rPr>
        <w:t>祖</w:t>
      </w:r>
      <w:r w:rsidRPr="005C410E">
        <w:rPr>
          <w:rFonts w:hint="eastAsia"/>
          <w:spacing w:val="-180"/>
          <w:position w:val="22"/>
        </w:rPr>
        <w:t>。</w:t>
      </w:r>
      <w:r>
        <w:rPr>
          <w:rFonts w:hint="eastAsia"/>
        </w:rPr>
        <w:t>無終無始何有誕</w:t>
      </w:r>
      <w:r w:rsidRPr="005C410E">
        <w:rPr>
          <w:rFonts w:hint="eastAsia"/>
          <w:spacing w:val="-180"/>
        </w:rPr>
        <w:t>辰</w:t>
      </w:r>
      <w:r w:rsidRPr="005C410E">
        <w:rPr>
          <w:rFonts w:hint="eastAsia"/>
          <w:spacing w:val="-180"/>
          <w:position w:val="22"/>
        </w:rPr>
        <w:t>。</w:t>
      </w:r>
      <w:r>
        <w:rPr>
          <w:rFonts w:hint="eastAsia"/>
        </w:rPr>
        <w:t>今日之</w:t>
      </w:r>
      <w:r>
        <w:t xml:space="preserve">　</w:t>
      </w:r>
      <w:r>
        <w:rPr>
          <w:rFonts w:hint="eastAsia"/>
        </w:rPr>
        <w:t>樞府乃二千紀時之新宮</w:t>
      </w:r>
      <w:r w:rsidRPr="005C410E">
        <w:rPr>
          <w:rFonts w:hint="eastAsia"/>
          <w:spacing w:val="-180"/>
        </w:rPr>
        <w:t>也</w:t>
      </w:r>
      <w:r w:rsidRPr="005C410E">
        <w:rPr>
          <w:rFonts w:hint="eastAsia"/>
          <w:spacing w:val="-180"/>
          <w:position w:val="22"/>
        </w:rPr>
        <w:t>。</w:t>
      </w:r>
      <w:r>
        <w:rPr>
          <w:rFonts w:hint="eastAsia"/>
        </w:rPr>
        <w:t>至日不必舉</w:t>
      </w:r>
      <w:r w:rsidRPr="005C410E">
        <w:rPr>
          <w:rFonts w:hint="eastAsia"/>
          <w:spacing w:val="-180"/>
        </w:rPr>
        <w:t>行</w:t>
      </w:r>
      <w:r w:rsidRPr="005C410E">
        <w:rPr>
          <w:rFonts w:hint="eastAsia"/>
          <w:spacing w:val="-180"/>
          <w:position w:val="22"/>
        </w:rPr>
        <w:t>。</w:t>
      </w:r>
      <w:r>
        <w:rPr>
          <w:rFonts w:hint="eastAsia"/>
        </w:rPr>
        <w:t>將來此</w:t>
      </w:r>
      <w:r w:rsidRPr="005C410E">
        <w:rPr>
          <w:rFonts w:hint="eastAsia"/>
          <w:spacing w:val="-180"/>
        </w:rPr>
        <w:t>日</w:t>
      </w:r>
      <w:r w:rsidRPr="005C410E">
        <w:rPr>
          <w:rFonts w:hint="eastAsia"/>
          <w:spacing w:val="-180"/>
          <w:position w:val="22"/>
        </w:rPr>
        <w:t>。</w:t>
      </w:r>
    </w:p>
    <w:p w:rsidR="00BB1D43" w:rsidRDefault="00BB1D43" w:rsidP="005C1CC2">
      <w:pPr>
        <w:pStyle w:val="ad"/>
      </w:pPr>
      <w:r>
        <w:rPr>
          <w:rFonts w:hint="eastAsia"/>
        </w:rPr>
        <w:t>老祖自有他用等</w:t>
      </w:r>
      <w:r w:rsidRPr="005C410E">
        <w:rPr>
          <w:rFonts w:hint="eastAsia"/>
          <w:spacing w:val="-180"/>
        </w:rPr>
        <w:t>諭</w:t>
      </w:r>
      <w:r w:rsidRPr="005C410E">
        <w:rPr>
          <w:rFonts w:hint="eastAsia"/>
          <w:spacing w:val="-180"/>
          <w:position w:val="22"/>
        </w:rPr>
        <w:t>。</w:t>
      </w:r>
      <w:r>
        <w:rPr>
          <w:rFonts w:hint="eastAsia"/>
        </w:rPr>
        <w:t>諸弟子自傳經而</w:t>
      </w:r>
      <w:r w:rsidRPr="005C410E">
        <w:rPr>
          <w:rFonts w:hint="eastAsia"/>
          <w:spacing w:val="-180"/>
        </w:rPr>
        <w:t>後</w:t>
      </w:r>
      <w:r w:rsidRPr="005C410E">
        <w:rPr>
          <w:rFonts w:hint="eastAsia"/>
          <w:spacing w:val="-180"/>
          <w:position w:val="22"/>
        </w:rPr>
        <w:t>。</w:t>
      </w:r>
      <w:r>
        <w:rPr>
          <w:rFonts w:hint="eastAsia"/>
        </w:rPr>
        <w:t>薰陶有</w:t>
      </w:r>
      <w:r w:rsidRPr="005C410E">
        <w:rPr>
          <w:rFonts w:hint="eastAsia"/>
          <w:spacing w:val="-180"/>
        </w:rPr>
        <w:t>日</w:t>
      </w:r>
      <w:r w:rsidRPr="005C410E">
        <w:rPr>
          <w:rFonts w:hint="eastAsia"/>
          <w:spacing w:val="-180"/>
          <w:position w:val="22"/>
        </w:rPr>
        <w:t>。</w:t>
      </w:r>
      <w:r>
        <w:rPr>
          <w:rFonts w:hint="eastAsia"/>
        </w:rPr>
        <w:t>略明門</w:t>
      </w:r>
      <w:r w:rsidRPr="005C410E">
        <w:rPr>
          <w:rFonts w:hint="eastAsia"/>
          <w:spacing w:val="-180"/>
        </w:rPr>
        <w:t>徑</w:t>
      </w:r>
      <w:r w:rsidRPr="005C410E">
        <w:rPr>
          <w:rFonts w:hint="eastAsia"/>
          <w:spacing w:val="-180"/>
          <w:position w:val="22"/>
        </w:rPr>
        <w:t>。</w:t>
      </w:r>
      <w:r>
        <w:rPr>
          <w:rFonts w:hint="eastAsia"/>
        </w:rPr>
        <w:t>一經指</w:t>
      </w:r>
      <w:r w:rsidRPr="005C410E">
        <w:rPr>
          <w:rFonts w:hint="eastAsia"/>
          <w:spacing w:val="-180"/>
        </w:rPr>
        <w:t>示</w:t>
      </w:r>
      <w:r w:rsidRPr="005C410E">
        <w:rPr>
          <w:rFonts w:hint="eastAsia"/>
          <w:spacing w:val="-180"/>
          <w:position w:val="22"/>
        </w:rPr>
        <w:t>。</w:t>
      </w:r>
      <w:r>
        <w:rPr>
          <w:rFonts w:hint="eastAsia"/>
        </w:rPr>
        <w:t>亦知此</w:t>
      </w:r>
      <w:r w:rsidRPr="005C410E">
        <w:rPr>
          <w:rFonts w:hint="eastAsia"/>
          <w:spacing w:val="-180"/>
        </w:rPr>
        <w:t>理</w:t>
      </w:r>
      <w:r w:rsidRPr="005C410E">
        <w:rPr>
          <w:rFonts w:hint="eastAsia"/>
          <w:spacing w:val="-180"/>
          <w:position w:val="22"/>
        </w:rPr>
        <w:t>。</w:t>
      </w:r>
      <w:r>
        <w:rPr>
          <w:rFonts w:hint="eastAsia"/>
        </w:rPr>
        <w:t>然何以去年有祝壽之</w:t>
      </w:r>
      <w:r w:rsidRPr="005C410E">
        <w:rPr>
          <w:rFonts w:hint="eastAsia"/>
          <w:spacing w:val="-180"/>
        </w:rPr>
        <w:t>訓</w:t>
      </w:r>
      <w:r w:rsidRPr="005C410E">
        <w:rPr>
          <w:rFonts w:hint="eastAsia"/>
          <w:spacing w:val="-180"/>
          <w:position w:val="22"/>
        </w:rPr>
        <w:t>。</w:t>
      </w:r>
      <w:r>
        <w:rPr>
          <w:rFonts w:hint="eastAsia"/>
        </w:rPr>
        <w:t>至再尋</w:t>
      </w:r>
      <w:r w:rsidRPr="005C410E">
        <w:rPr>
          <w:rFonts w:hint="eastAsia"/>
          <w:spacing w:val="-180"/>
        </w:rPr>
        <w:t>繹</w:t>
      </w:r>
      <w:r w:rsidRPr="005C410E">
        <w:rPr>
          <w:rFonts w:hint="eastAsia"/>
          <w:spacing w:val="-180"/>
          <w:position w:val="22"/>
        </w:rPr>
        <w:t>。</w:t>
      </w:r>
      <w:r>
        <w:rPr>
          <w:rFonts w:hint="eastAsia"/>
        </w:rPr>
        <w:t>不得其</w:t>
      </w:r>
      <w:r w:rsidRPr="005C410E">
        <w:rPr>
          <w:rFonts w:hint="eastAsia"/>
          <w:spacing w:val="-180"/>
        </w:rPr>
        <w:t>解</w:t>
      </w:r>
      <w:r w:rsidRPr="005C410E">
        <w:rPr>
          <w:rFonts w:hint="eastAsia"/>
          <w:spacing w:val="-180"/>
          <w:position w:val="22"/>
        </w:rPr>
        <w:t>。</w:t>
      </w:r>
      <w:r>
        <w:rPr>
          <w:rFonts w:hint="eastAsia"/>
        </w:rPr>
        <w:t>久</w:t>
      </w:r>
      <w:r w:rsidRPr="005C410E">
        <w:rPr>
          <w:rFonts w:hint="eastAsia"/>
          <w:spacing w:val="-180"/>
        </w:rPr>
        <w:t>之</w:t>
      </w:r>
      <w:r w:rsidRPr="005C410E">
        <w:rPr>
          <w:rFonts w:hint="eastAsia"/>
          <w:spacing w:val="-180"/>
          <w:position w:val="22"/>
        </w:rPr>
        <w:t>。</w:t>
      </w:r>
      <w:r>
        <w:rPr>
          <w:rFonts w:hint="eastAsia"/>
        </w:rPr>
        <w:t>忽悟</w:t>
      </w:r>
      <w:r>
        <w:t xml:space="preserve">　</w:t>
      </w:r>
      <w:r>
        <w:rPr>
          <w:rFonts w:hint="eastAsia"/>
        </w:rPr>
        <w:t>樞府乃二千紀時之新宮一</w:t>
      </w:r>
      <w:r w:rsidRPr="005C410E">
        <w:rPr>
          <w:rFonts w:hint="eastAsia"/>
          <w:spacing w:val="-180"/>
        </w:rPr>
        <w:t>語</w:t>
      </w:r>
      <w:r w:rsidRPr="005C410E">
        <w:rPr>
          <w:rFonts w:hint="eastAsia"/>
          <w:spacing w:val="-180"/>
          <w:position w:val="22"/>
        </w:rPr>
        <w:t>。</w:t>
      </w:r>
      <w:r>
        <w:rPr>
          <w:rFonts w:hint="eastAsia"/>
        </w:rPr>
        <w:t>追憶丁巳秋在濱壇</w:t>
      </w:r>
      <w:r w:rsidRPr="005C410E">
        <w:rPr>
          <w:rFonts w:hint="eastAsia"/>
          <w:spacing w:val="-180"/>
        </w:rPr>
        <w:t>時</w:t>
      </w:r>
      <w:r w:rsidRPr="005C410E">
        <w:rPr>
          <w:rFonts w:hint="eastAsia"/>
          <w:spacing w:val="-180"/>
          <w:position w:val="22"/>
        </w:rPr>
        <w:t>。</w:t>
      </w:r>
      <w:r>
        <w:rPr>
          <w:rFonts w:hint="eastAsia"/>
        </w:rPr>
        <w:t>七夕前一</w:t>
      </w:r>
      <w:r w:rsidRPr="005C410E">
        <w:rPr>
          <w:rFonts w:hint="eastAsia"/>
          <w:spacing w:val="-180"/>
        </w:rPr>
        <w:t>日</w:t>
      </w:r>
      <w:r w:rsidRPr="005C410E">
        <w:rPr>
          <w:rFonts w:hint="eastAsia"/>
          <w:spacing w:val="-180"/>
          <w:position w:val="22"/>
        </w:rPr>
        <w:t>。</w:t>
      </w:r>
      <w:r>
        <w:rPr>
          <w:rFonts w:hint="eastAsia"/>
        </w:rPr>
        <w:t>時在晚</w:t>
      </w:r>
      <w:r w:rsidR="00916C2D" w:rsidRPr="00916C2D">
        <w:rPr>
          <w:rFonts w:hint="eastAsia"/>
          <w:color w:val="FF0000"/>
        </w:rPr>
        <w:t>十</w:t>
      </w:r>
      <w:r>
        <w:rPr>
          <w:rFonts w:hint="eastAsia"/>
        </w:rPr>
        <w:t>句</w:t>
      </w:r>
      <w:r w:rsidRPr="005C410E">
        <w:rPr>
          <w:rFonts w:hint="eastAsia"/>
          <w:spacing w:val="-180"/>
        </w:rPr>
        <w:t>鐘</w:t>
      </w:r>
      <w:r w:rsidRPr="005C410E">
        <w:rPr>
          <w:rFonts w:hint="eastAsia"/>
          <w:spacing w:val="-180"/>
          <w:position w:val="22"/>
        </w:rPr>
        <w:t>。</w:t>
      </w:r>
      <w:r>
        <w:rPr>
          <w:rFonts w:hint="eastAsia"/>
        </w:rPr>
        <w:t>請</w:t>
      </w:r>
      <w:r w:rsidRPr="00347A26">
        <w:rPr>
          <w:sz w:val="40"/>
        </w:rPr>
        <w:t xml:space="preserve">　</w:t>
      </w:r>
      <w:r>
        <w:rPr>
          <w:rFonts w:hint="eastAsia"/>
        </w:rPr>
        <w:t>南極老人未</w:t>
      </w:r>
      <w:r w:rsidRPr="005C410E">
        <w:rPr>
          <w:rFonts w:hint="eastAsia"/>
          <w:spacing w:val="-180"/>
        </w:rPr>
        <w:t>到</w:t>
      </w:r>
      <w:r w:rsidRPr="005C410E">
        <w:rPr>
          <w:rFonts w:hint="eastAsia"/>
          <w:spacing w:val="-180"/>
          <w:position w:val="22"/>
        </w:rPr>
        <w:t>。</w:t>
      </w:r>
      <w:r>
        <w:rPr>
          <w:rFonts w:hint="eastAsia"/>
        </w:rPr>
        <w:t>復焚香</w:t>
      </w:r>
      <w:r w:rsidRPr="005C410E">
        <w:rPr>
          <w:rFonts w:hint="eastAsia"/>
          <w:spacing w:val="-180"/>
        </w:rPr>
        <w:t>表</w:t>
      </w:r>
      <w:r w:rsidRPr="005C410E">
        <w:rPr>
          <w:rFonts w:hint="eastAsia"/>
          <w:spacing w:val="-180"/>
          <w:position w:val="22"/>
        </w:rPr>
        <w:t>。</w:t>
      </w:r>
      <w:r>
        <w:rPr>
          <w:rFonts w:hint="eastAsia"/>
        </w:rPr>
        <w:t>速</w:t>
      </w:r>
      <w:r w:rsidRPr="005C410E">
        <w:rPr>
          <w:rFonts w:hint="eastAsia"/>
          <w:spacing w:val="-180"/>
        </w:rPr>
        <w:t>駕</w:t>
      </w:r>
      <w:r w:rsidRPr="005C410E">
        <w:rPr>
          <w:rFonts w:hint="eastAsia"/>
          <w:spacing w:val="-180"/>
          <w:position w:val="22"/>
        </w:rPr>
        <w:t>。</w:t>
      </w:r>
      <w:r>
        <w:rPr>
          <w:rFonts w:hint="eastAsia"/>
        </w:rPr>
        <w:t>降壇仙乃散髮仙</w:t>
      </w:r>
      <w:r w:rsidRPr="005C410E">
        <w:rPr>
          <w:rFonts w:hint="eastAsia"/>
          <w:spacing w:val="-180"/>
        </w:rPr>
        <w:t>翁</w:t>
      </w:r>
      <w:r w:rsidRPr="005C410E">
        <w:rPr>
          <w:rFonts w:hint="eastAsia"/>
          <w:spacing w:val="-180"/>
          <w:position w:val="22"/>
        </w:rPr>
        <w:t>。</w:t>
      </w:r>
      <w:r>
        <w:rPr>
          <w:rFonts w:hint="eastAsia"/>
        </w:rPr>
        <w:t>旋為壇下敬而無禮者所</w:t>
      </w:r>
      <w:r w:rsidRPr="005C410E">
        <w:rPr>
          <w:rFonts w:hint="eastAsia"/>
          <w:spacing w:val="-180"/>
        </w:rPr>
        <w:t>忤</w:t>
      </w:r>
      <w:r w:rsidRPr="005C410E">
        <w:rPr>
          <w:rFonts w:hint="eastAsia"/>
          <w:spacing w:val="-180"/>
          <w:position w:val="22"/>
        </w:rPr>
        <w:t>。</w:t>
      </w:r>
      <w:r>
        <w:rPr>
          <w:rFonts w:hint="eastAsia"/>
        </w:rPr>
        <w:t>散髮仙</w:t>
      </w:r>
      <w:r w:rsidRPr="005C410E">
        <w:rPr>
          <w:rFonts w:hint="eastAsia"/>
          <w:spacing w:val="-180"/>
        </w:rPr>
        <w:t>翁</w:t>
      </w:r>
      <w:r w:rsidRPr="005C410E">
        <w:rPr>
          <w:rFonts w:hint="eastAsia"/>
          <w:spacing w:val="-180"/>
          <w:position w:val="22"/>
        </w:rPr>
        <w:t>。</w:t>
      </w:r>
      <w:r>
        <w:rPr>
          <w:rFonts w:hint="eastAsia"/>
        </w:rPr>
        <w:t>遂拂袖而</w:t>
      </w:r>
      <w:r w:rsidRPr="005C410E">
        <w:rPr>
          <w:rFonts w:hint="eastAsia"/>
          <w:spacing w:val="-180"/>
        </w:rPr>
        <w:t>去</w:t>
      </w:r>
      <w:r w:rsidRPr="005C410E">
        <w:rPr>
          <w:rFonts w:hint="eastAsia"/>
          <w:spacing w:val="-180"/>
          <w:position w:val="22"/>
        </w:rPr>
        <w:t>。</w:t>
      </w:r>
      <w:r>
        <w:rPr>
          <w:rFonts w:hint="eastAsia"/>
        </w:rPr>
        <w:t>諸弟子惶悚莫</w:t>
      </w:r>
      <w:r w:rsidRPr="005C410E">
        <w:rPr>
          <w:rFonts w:hint="eastAsia"/>
          <w:spacing w:val="-180"/>
        </w:rPr>
        <w:t>名</w:t>
      </w:r>
      <w:r w:rsidRPr="005C410E">
        <w:rPr>
          <w:rFonts w:hint="eastAsia"/>
          <w:spacing w:val="-180"/>
          <w:position w:val="22"/>
        </w:rPr>
        <w:t>。</w:t>
      </w:r>
      <w:r>
        <w:rPr>
          <w:rFonts w:hint="eastAsia"/>
        </w:rPr>
        <w:t>環跪乞請返</w:t>
      </w:r>
      <w:r w:rsidRPr="005C410E">
        <w:rPr>
          <w:rFonts w:hint="eastAsia"/>
          <w:spacing w:val="-180"/>
        </w:rPr>
        <w:t>駕</w:t>
      </w:r>
      <w:r w:rsidRPr="005C410E">
        <w:rPr>
          <w:rFonts w:hint="eastAsia"/>
          <w:spacing w:val="-180"/>
          <w:position w:val="22"/>
        </w:rPr>
        <w:t>。</w:t>
      </w:r>
      <w:r>
        <w:rPr>
          <w:rFonts w:hint="eastAsia"/>
        </w:rPr>
        <w:t>連次悔過求</w:t>
      </w:r>
      <w:r w:rsidRPr="005C410E">
        <w:rPr>
          <w:rFonts w:hint="eastAsia"/>
          <w:spacing w:val="-180"/>
        </w:rPr>
        <w:t>赦</w:t>
      </w:r>
      <w:r w:rsidRPr="005C410E">
        <w:rPr>
          <w:rFonts w:hint="eastAsia"/>
          <w:spacing w:val="-180"/>
          <w:position w:val="22"/>
        </w:rPr>
        <w:t>。</w:t>
      </w:r>
      <w:r>
        <w:rPr>
          <w:rFonts w:hint="eastAsia"/>
        </w:rPr>
        <w:t>久而無</w:t>
      </w:r>
      <w:r w:rsidRPr="005C410E">
        <w:rPr>
          <w:rFonts w:hint="eastAsia"/>
          <w:spacing w:val="-180"/>
        </w:rPr>
        <w:t>效</w:t>
      </w:r>
      <w:r w:rsidRPr="005C410E">
        <w:rPr>
          <w:rFonts w:hint="eastAsia"/>
          <w:spacing w:val="-180"/>
          <w:position w:val="22"/>
        </w:rPr>
        <w:t>。</w:t>
      </w:r>
      <w:r>
        <w:rPr>
          <w:rFonts w:hint="eastAsia"/>
        </w:rPr>
        <w:lastRenderedPageBreak/>
        <w:t>不知何施而</w:t>
      </w:r>
      <w:r w:rsidRPr="005C410E">
        <w:rPr>
          <w:rFonts w:hint="eastAsia"/>
          <w:spacing w:val="-180"/>
        </w:rPr>
        <w:t>可</w:t>
      </w:r>
      <w:r w:rsidRPr="005C410E">
        <w:rPr>
          <w:rFonts w:hint="eastAsia"/>
          <w:spacing w:val="-180"/>
          <w:position w:val="22"/>
        </w:rPr>
        <w:t>。</w:t>
      </w:r>
      <w:r>
        <w:rPr>
          <w:rFonts w:hint="eastAsia"/>
        </w:rPr>
        <w:t>正徬徨</w:t>
      </w:r>
      <w:r w:rsidRPr="005C410E">
        <w:rPr>
          <w:rFonts w:hint="eastAsia"/>
          <w:spacing w:val="-180"/>
        </w:rPr>
        <w:t>間</w:t>
      </w:r>
      <w:r w:rsidRPr="005C410E">
        <w:rPr>
          <w:rFonts w:hint="eastAsia"/>
          <w:spacing w:val="-180"/>
          <w:position w:val="22"/>
        </w:rPr>
        <w:t>。</w:t>
      </w:r>
      <w:r>
        <w:rPr>
          <w:rFonts w:hint="eastAsia"/>
        </w:rPr>
        <w:t>忽見香烟直</w:t>
      </w:r>
      <w:r w:rsidRPr="005C410E">
        <w:rPr>
          <w:rFonts w:hint="eastAsia"/>
          <w:spacing w:val="-180"/>
        </w:rPr>
        <w:t>上</w:t>
      </w:r>
      <w:r w:rsidRPr="005C410E">
        <w:rPr>
          <w:rFonts w:hint="eastAsia"/>
          <w:spacing w:val="-180"/>
          <w:position w:val="22"/>
        </w:rPr>
        <w:t>。</w:t>
      </w:r>
      <w:r>
        <w:rPr>
          <w:rFonts w:hint="eastAsia"/>
        </w:rPr>
        <w:t>咸以為仙駕復臨</w:t>
      </w:r>
      <w:r w:rsidRPr="005C410E">
        <w:rPr>
          <w:rFonts w:hint="eastAsia"/>
          <w:spacing w:val="-180"/>
        </w:rPr>
        <w:t>也</w:t>
      </w:r>
      <w:r w:rsidRPr="005C410E">
        <w:rPr>
          <w:rFonts w:hint="eastAsia"/>
          <w:spacing w:val="-180"/>
          <w:position w:val="22"/>
        </w:rPr>
        <w:t>。</w:t>
      </w:r>
      <w:r>
        <w:rPr>
          <w:rFonts w:hint="eastAsia"/>
        </w:rPr>
        <w:t>乩動語</w:t>
      </w:r>
      <w:r w:rsidRPr="005C410E">
        <w:rPr>
          <w:rFonts w:hint="eastAsia"/>
          <w:spacing w:val="-180"/>
        </w:rPr>
        <w:t>曰</w:t>
      </w:r>
      <w:r w:rsidRPr="005C410E">
        <w:rPr>
          <w:rFonts w:hint="eastAsia"/>
          <w:spacing w:val="-180"/>
          <w:position w:val="22"/>
        </w:rPr>
        <w:t>。</w:t>
      </w:r>
      <w:r>
        <w:rPr>
          <w:rFonts w:hint="eastAsia"/>
        </w:rPr>
        <w:t>吾來此不能不為諸子</w:t>
      </w:r>
      <w:r w:rsidRPr="005C410E">
        <w:rPr>
          <w:rFonts w:hint="eastAsia"/>
          <w:spacing w:val="-180"/>
        </w:rPr>
        <w:t>告</w:t>
      </w:r>
      <w:r w:rsidRPr="005C410E">
        <w:rPr>
          <w:rFonts w:hint="eastAsia"/>
          <w:spacing w:val="-180"/>
          <w:position w:val="22"/>
        </w:rPr>
        <w:t>。</w:t>
      </w:r>
      <w:r>
        <w:rPr>
          <w:rFonts w:hint="eastAsia"/>
        </w:rPr>
        <w:t>散髮仙人以不恭</w:t>
      </w:r>
      <w:r w:rsidRPr="005C410E">
        <w:rPr>
          <w:rFonts w:hint="eastAsia"/>
          <w:spacing w:val="-180"/>
        </w:rPr>
        <w:t>去</w:t>
      </w:r>
      <w:r w:rsidRPr="005C410E">
        <w:rPr>
          <w:rFonts w:hint="eastAsia"/>
          <w:spacing w:val="-180"/>
          <w:position w:val="22"/>
        </w:rPr>
        <w:t>。</w:t>
      </w:r>
      <w:r>
        <w:rPr>
          <w:rFonts w:hint="eastAsia"/>
        </w:rPr>
        <w:t>豈肯再</w:t>
      </w:r>
      <w:r w:rsidRPr="005C410E">
        <w:rPr>
          <w:rFonts w:hint="eastAsia"/>
          <w:spacing w:val="-180"/>
        </w:rPr>
        <w:t>來</w:t>
      </w:r>
      <w:r w:rsidRPr="005C410E">
        <w:rPr>
          <w:rFonts w:hint="eastAsia"/>
          <w:spacing w:val="-180"/>
          <w:position w:val="22"/>
        </w:rPr>
        <w:t>。</w:t>
      </w:r>
      <w:r>
        <w:rPr>
          <w:rFonts w:hint="eastAsia"/>
        </w:rPr>
        <w:t>吾亦不能</w:t>
      </w:r>
      <w:r w:rsidRPr="005C410E">
        <w:rPr>
          <w:rFonts w:hint="eastAsia"/>
          <w:spacing w:val="-180"/>
        </w:rPr>
        <w:t>留</w:t>
      </w:r>
      <w:r w:rsidRPr="005C410E">
        <w:rPr>
          <w:rFonts w:hint="eastAsia"/>
          <w:spacing w:val="-180"/>
          <w:position w:val="22"/>
        </w:rPr>
        <w:t>。</w:t>
      </w:r>
      <w:r>
        <w:rPr>
          <w:rFonts w:hint="eastAsia"/>
        </w:rPr>
        <w:t>諸弟子不知降者為何</w:t>
      </w:r>
      <w:r w:rsidRPr="005C410E">
        <w:rPr>
          <w:rFonts w:hint="eastAsia"/>
          <w:spacing w:val="-180"/>
        </w:rPr>
        <w:t>仙</w:t>
      </w:r>
      <w:r w:rsidRPr="005C410E">
        <w:rPr>
          <w:rFonts w:hint="eastAsia"/>
          <w:spacing w:val="-180"/>
          <w:position w:val="22"/>
        </w:rPr>
        <w:t>。</w:t>
      </w:r>
      <w:r>
        <w:rPr>
          <w:rFonts w:hint="eastAsia"/>
        </w:rPr>
        <w:t>復環跪請回駕明</w:t>
      </w:r>
      <w:r w:rsidRPr="005C410E">
        <w:rPr>
          <w:rFonts w:hint="eastAsia"/>
          <w:spacing w:val="-180"/>
        </w:rPr>
        <w:t>示</w:t>
      </w:r>
      <w:r w:rsidRPr="005C410E">
        <w:rPr>
          <w:rFonts w:hint="eastAsia"/>
          <w:spacing w:val="-180"/>
          <w:position w:val="22"/>
        </w:rPr>
        <w:t>。</w:t>
      </w:r>
      <w:r>
        <w:rPr>
          <w:rFonts w:hint="eastAsia"/>
        </w:rPr>
        <w:t>約一度</w:t>
      </w:r>
      <w:r w:rsidRPr="005C410E">
        <w:rPr>
          <w:rFonts w:hint="eastAsia"/>
          <w:spacing w:val="-180"/>
        </w:rPr>
        <w:t>時</w:t>
      </w:r>
      <w:r w:rsidRPr="005C410E">
        <w:rPr>
          <w:rFonts w:hint="eastAsia"/>
          <w:spacing w:val="-180"/>
          <w:position w:val="22"/>
        </w:rPr>
        <w:t>。</w:t>
      </w:r>
    </w:p>
    <w:p w:rsidR="00BB1D43" w:rsidRDefault="00BB1D43" w:rsidP="004535BC">
      <w:pPr>
        <w:pStyle w:val="a9"/>
      </w:pPr>
      <w:r>
        <w:rPr>
          <w:rFonts w:hint="eastAsia"/>
        </w:rPr>
        <w:t>老祖始回</w:t>
      </w:r>
      <w:r w:rsidRPr="005C410E">
        <w:rPr>
          <w:rFonts w:hint="eastAsia"/>
          <w:spacing w:val="-180"/>
        </w:rPr>
        <w:t>云</w:t>
      </w:r>
      <w:r w:rsidRPr="005C410E">
        <w:rPr>
          <w:rFonts w:hint="eastAsia"/>
          <w:spacing w:val="-180"/>
          <w:position w:val="22"/>
        </w:rPr>
        <w:t>。</w:t>
      </w:r>
      <w:r>
        <w:rPr>
          <w:rFonts w:hint="eastAsia"/>
        </w:rPr>
        <w:t>吾乃太乙老人是</w:t>
      </w:r>
      <w:r w:rsidRPr="005C410E">
        <w:rPr>
          <w:rFonts w:hint="eastAsia"/>
          <w:spacing w:val="-180"/>
        </w:rPr>
        <w:t>也</w:t>
      </w:r>
      <w:r w:rsidRPr="005C410E">
        <w:rPr>
          <w:rFonts w:hint="eastAsia"/>
          <w:spacing w:val="-180"/>
          <w:position w:val="22"/>
        </w:rPr>
        <w:t>。</w:t>
      </w:r>
      <w:r>
        <w:rPr>
          <w:rFonts w:hint="eastAsia"/>
        </w:rPr>
        <w:t>此為</w:t>
      </w:r>
    </w:p>
    <w:p w:rsidR="00BB1D43" w:rsidRDefault="00BB1D43" w:rsidP="00A617A2">
      <w:pPr>
        <w:pStyle w:val="ad"/>
      </w:pPr>
      <w:r>
        <w:rPr>
          <w:rFonts w:hint="eastAsia"/>
        </w:rPr>
        <w:t>老祖降壇之</w:t>
      </w:r>
      <w:r w:rsidRPr="005C410E">
        <w:rPr>
          <w:rFonts w:hint="eastAsia"/>
          <w:spacing w:val="-180"/>
        </w:rPr>
        <w:t>時</w:t>
      </w:r>
      <w:r w:rsidRPr="005C410E">
        <w:rPr>
          <w:rFonts w:hint="eastAsia"/>
          <w:spacing w:val="-180"/>
          <w:position w:val="22"/>
        </w:rPr>
        <w:t>。</w:t>
      </w:r>
      <w:r>
        <w:rPr>
          <w:rFonts w:hint="eastAsia"/>
        </w:rPr>
        <w:t>語載濱壇紀</w:t>
      </w:r>
      <w:r w:rsidRPr="005C410E">
        <w:rPr>
          <w:rFonts w:hint="eastAsia"/>
          <w:spacing w:val="-180"/>
        </w:rPr>
        <w:t>要</w:t>
      </w:r>
      <w:r w:rsidRPr="005C410E">
        <w:rPr>
          <w:rFonts w:hint="eastAsia"/>
          <w:spacing w:val="-180"/>
          <w:position w:val="22"/>
        </w:rPr>
        <w:t>。</w:t>
      </w:r>
      <w:r>
        <w:rPr>
          <w:rFonts w:hint="eastAsia"/>
        </w:rPr>
        <w:t>以其</w:t>
      </w:r>
      <w:r w:rsidR="00916C2D" w:rsidRPr="00916C2D">
        <w:rPr>
          <w:rFonts w:hint="eastAsia"/>
          <w:color w:val="FF0000"/>
        </w:rPr>
        <w:t>始</w:t>
      </w:r>
      <w:r>
        <w:rPr>
          <w:rFonts w:hint="eastAsia"/>
        </w:rPr>
        <w:t>考</w:t>
      </w:r>
      <w:r w:rsidRPr="005C410E">
        <w:rPr>
          <w:rFonts w:hint="eastAsia"/>
          <w:spacing w:val="-180"/>
        </w:rPr>
        <w:t>之</w:t>
      </w:r>
      <w:r w:rsidRPr="005C410E">
        <w:rPr>
          <w:rFonts w:hint="eastAsia"/>
          <w:spacing w:val="-180"/>
          <w:position w:val="22"/>
        </w:rPr>
        <w:t>。</w:t>
      </w:r>
      <w:r>
        <w:rPr>
          <w:rFonts w:hint="eastAsia"/>
        </w:rPr>
        <w:t>正七月初七日子時</w:t>
      </w:r>
      <w:r w:rsidRPr="005C410E">
        <w:rPr>
          <w:rFonts w:hint="eastAsia"/>
          <w:spacing w:val="-180"/>
        </w:rPr>
        <w:t>也</w:t>
      </w:r>
      <w:r w:rsidRPr="005C410E">
        <w:rPr>
          <w:rFonts w:hint="eastAsia"/>
          <w:spacing w:val="-180"/>
          <w:position w:val="22"/>
        </w:rPr>
        <w:t>。</w:t>
      </w:r>
      <w:r>
        <w:rPr>
          <w:rFonts w:hint="eastAsia"/>
        </w:rPr>
        <w:t>今年令祝誕日</w:t>
      </w:r>
      <w:r w:rsidRPr="005C410E">
        <w:rPr>
          <w:rFonts w:hint="eastAsia"/>
          <w:spacing w:val="-180"/>
        </w:rPr>
        <w:t>者</w:t>
      </w:r>
      <w:r w:rsidRPr="005C410E">
        <w:rPr>
          <w:rFonts w:hint="eastAsia"/>
          <w:spacing w:val="-180"/>
          <w:position w:val="22"/>
        </w:rPr>
        <w:t>。</w:t>
      </w:r>
      <w:r>
        <w:rPr>
          <w:rFonts w:hint="eastAsia"/>
        </w:rPr>
        <w:t>於未傳經之</w:t>
      </w:r>
      <w:r w:rsidRPr="005C410E">
        <w:rPr>
          <w:rFonts w:hint="eastAsia"/>
          <w:spacing w:val="-180"/>
        </w:rPr>
        <w:t>前</w:t>
      </w:r>
      <w:r w:rsidRPr="005C410E">
        <w:rPr>
          <w:rFonts w:hint="eastAsia"/>
          <w:spacing w:val="-180"/>
          <w:position w:val="22"/>
        </w:rPr>
        <w:t>。</w:t>
      </w:r>
      <w:r>
        <w:rPr>
          <w:rFonts w:hint="eastAsia"/>
        </w:rPr>
        <w:t>自應有此紀</w:t>
      </w:r>
      <w:r w:rsidRPr="005C410E">
        <w:rPr>
          <w:rFonts w:hint="eastAsia"/>
          <w:spacing w:val="-180"/>
        </w:rPr>
        <w:t>念</w:t>
      </w:r>
      <w:r w:rsidRPr="005C410E">
        <w:rPr>
          <w:rFonts w:hint="eastAsia"/>
          <w:spacing w:val="-180"/>
          <w:position w:val="22"/>
        </w:rPr>
        <w:t>。</w:t>
      </w:r>
      <w:r>
        <w:rPr>
          <w:rFonts w:hint="eastAsia"/>
        </w:rPr>
        <w:t>猶之在母壇傳經之</w:t>
      </w:r>
      <w:r w:rsidRPr="005C410E">
        <w:rPr>
          <w:rFonts w:hint="eastAsia"/>
          <w:spacing w:val="-180"/>
        </w:rPr>
        <w:t>相</w:t>
      </w:r>
      <w:r w:rsidRPr="00AF4B10">
        <w:rPr>
          <w:rFonts w:hint="eastAsia"/>
          <w:spacing w:val="-120"/>
          <w:position w:val="22"/>
        </w:rPr>
        <w:t>。</w:t>
      </w:r>
      <w:r w:rsidRPr="00197ED4">
        <w:rPr>
          <w:rFonts w:hint="eastAsia"/>
          <w:spacing w:val="10"/>
          <w:position w:val="4"/>
          <w:sz w:val="48"/>
          <w:eastAsianLayout w:id="1718839040" w:combine="1"/>
        </w:rPr>
        <w:t>即賜福緣之相。</w:t>
      </w:r>
      <w:r>
        <w:rPr>
          <w:rFonts w:hint="eastAsia"/>
        </w:rPr>
        <w:t>所有傳經始</w:t>
      </w:r>
      <w:r w:rsidRPr="005C410E">
        <w:rPr>
          <w:rFonts w:hint="eastAsia"/>
          <w:spacing w:val="-180"/>
        </w:rPr>
        <w:t>末</w:t>
      </w:r>
      <w:r w:rsidRPr="005C410E">
        <w:rPr>
          <w:rFonts w:hint="eastAsia"/>
          <w:spacing w:val="-180"/>
          <w:position w:val="22"/>
        </w:rPr>
        <w:t>。</w:t>
      </w:r>
      <w:r>
        <w:rPr>
          <w:rFonts w:hint="eastAsia"/>
        </w:rPr>
        <w:t>皆在此相前傳</w:t>
      </w:r>
      <w:r w:rsidRPr="005C410E">
        <w:rPr>
          <w:rFonts w:hint="eastAsia"/>
          <w:spacing w:val="-180"/>
        </w:rPr>
        <w:t>之</w:t>
      </w:r>
      <w:r w:rsidRPr="005C410E">
        <w:rPr>
          <w:rFonts w:hint="eastAsia"/>
          <w:spacing w:val="-180"/>
          <w:position w:val="22"/>
        </w:rPr>
        <w:t>。</w:t>
      </w:r>
      <w:r>
        <w:rPr>
          <w:rFonts w:hint="eastAsia"/>
        </w:rPr>
        <w:t>稱</w:t>
      </w:r>
    </w:p>
    <w:p w:rsidR="00BB1D43" w:rsidRDefault="00BB1D43" w:rsidP="004535BC">
      <w:pPr>
        <w:pStyle w:val="a9"/>
      </w:pPr>
      <w:r>
        <w:rPr>
          <w:rFonts w:hint="eastAsia"/>
        </w:rPr>
        <w:t>太乙生</w:t>
      </w:r>
      <w:r w:rsidRPr="005C410E">
        <w:rPr>
          <w:rFonts w:hint="eastAsia"/>
          <w:spacing w:val="-180"/>
        </w:rPr>
        <w:t>者</w:t>
      </w:r>
      <w:r w:rsidRPr="005C410E">
        <w:rPr>
          <w:rFonts w:hint="eastAsia"/>
          <w:spacing w:val="-180"/>
          <w:position w:val="22"/>
        </w:rPr>
        <w:t>。</w:t>
      </w:r>
      <w:r>
        <w:rPr>
          <w:rFonts w:hint="eastAsia"/>
        </w:rPr>
        <w:t>題相之</w:t>
      </w:r>
      <w:r w:rsidRPr="005C410E">
        <w:rPr>
          <w:rFonts w:hint="eastAsia"/>
          <w:spacing w:val="-180"/>
        </w:rPr>
        <w:t>款</w:t>
      </w:r>
      <w:r w:rsidRPr="005C410E">
        <w:rPr>
          <w:rFonts w:hint="eastAsia"/>
          <w:spacing w:val="-180"/>
          <w:position w:val="22"/>
        </w:rPr>
        <w:t>。</w:t>
      </w:r>
      <w:r>
        <w:rPr>
          <w:rFonts w:hint="eastAsia"/>
        </w:rPr>
        <w:t>云太乙修前真</w:t>
      </w:r>
      <w:r w:rsidRPr="005C410E">
        <w:rPr>
          <w:rFonts w:hint="eastAsia"/>
          <w:spacing w:val="-180"/>
        </w:rPr>
        <w:t>相</w:t>
      </w:r>
      <w:r w:rsidRPr="005C410E">
        <w:rPr>
          <w:rFonts w:hint="eastAsia"/>
          <w:spacing w:val="-180"/>
          <w:position w:val="22"/>
        </w:rPr>
        <w:t>。</w:t>
      </w:r>
      <w:r>
        <w:rPr>
          <w:rFonts w:hint="eastAsia"/>
        </w:rPr>
        <w:t>乃紀念第二次傳道之</w:t>
      </w:r>
      <w:r w:rsidRPr="005C410E">
        <w:rPr>
          <w:rFonts w:hint="eastAsia"/>
          <w:spacing w:val="-180"/>
        </w:rPr>
        <w:t>始</w:t>
      </w:r>
      <w:r w:rsidRPr="005C410E">
        <w:rPr>
          <w:rFonts w:hint="eastAsia"/>
          <w:spacing w:val="-180"/>
          <w:position w:val="22"/>
        </w:rPr>
        <w:t>。</w:t>
      </w:r>
      <w:r>
        <w:rPr>
          <w:rFonts w:hint="eastAsia"/>
        </w:rPr>
        <w:t>非謂</w:t>
      </w:r>
    </w:p>
    <w:p w:rsidR="00BB1D43" w:rsidRDefault="00BB1D43" w:rsidP="004535BC">
      <w:pPr>
        <w:pStyle w:val="a9"/>
      </w:pPr>
      <w:r>
        <w:rPr>
          <w:rFonts w:hint="eastAsia"/>
        </w:rPr>
        <w:t>老祖真有修前真相</w:t>
      </w:r>
      <w:r w:rsidRPr="005C410E">
        <w:rPr>
          <w:rFonts w:hint="eastAsia"/>
          <w:spacing w:val="-180"/>
        </w:rPr>
        <w:t>也</w:t>
      </w:r>
      <w:r w:rsidRPr="005C410E">
        <w:rPr>
          <w:rFonts w:hint="eastAsia"/>
          <w:spacing w:val="-180"/>
          <w:position w:val="22"/>
        </w:rPr>
        <w:t>。</w:t>
      </w:r>
      <w:r>
        <w:rPr>
          <w:rFonts w:hint="eastAsia"/>
        </w:rPr>
        <w:t>嗣後奉訓以七月七日為</w:t>
      </w:r>
    </w:p>
    <w:p w:rsidR="00BB1D43" w:rsidRDefault="00BB1D43" w:rsidP="004535BC">
      <w:pPr>
        <w:pStyle w:val="a9"/>
      </w:pPr>
      <w:r>
        <w:rPr>
          <w:rFonts w:hint="eastAsia"/>
        </w:rPr>
        <w:t>老祖誕像昇座紀念</w:t>
      </w:r>
      <w:r w:rsidRPr="005C410E">
        <w:rPr>
          <w:rFonts w:hint="eastAsia"/>
          <w:spacing w:val="-180"/>
        </w:rPr>
        <w:t>日</w:t>
      </w:r>
      <w:r w:rsidRPr="005C410E">
        <w:rPr>
          <w:rFonts w:hint="eastAsia"/>
          <w:spacing w:val="-180"/>
          <w:position w:val="22"/>
        </w:rPr>
        <w:t>。</w:t>
      </w:r>
      <w:r>
        <w:rPr>
          <w:rFonts w:hint="eastAsia"/>
        </w:rPr>
        <w:t>特</w:t>
      </w:r>
      <w:r w:rsidRPr="005C410E">
        <w:rPr>
          <w:rFonts w:hint="eastAsia"/>
          <w:spacing w:val="-180"/>
        </w:rPr>
        <w:t>紀</w:t>
      </w:r>
      <w:r w:rsidRPr="005C410E">
        <w:rPr>
          <w:rFonts w:hint="eastAsia"/>
          <w:spacing w:val="-180"/>
          <w:position w:val="22"/>
        </w:rPr>
        <w:t>。</w:t>
      </w:r>
    </w:p>
    <w:p w:rsidR="00BB1D43" w:rsidRPr="00A617A2" w:rsidRDefault="00BB1D43" w:rsidP="004535BC">
      <w:pPr>
        <w:pStyle w:val="a9"/>
        <w:rPr>
          <w:sz w:val="24"/>
          <w:szCs w:val="24"/>
        </w:rPr>
      </w:pPr>
      <w:r>
        <w:rPr>
          <w:rFonts w:hint="eastAsia"/>
        </w:rPr>
        <w:t>七月初八日庚戌慶祝聖</w:t>
      </w:r>
      <w:r w:rsidRPr="00AF4B10">
        <w:rPr>
          <w:rFonts w:hint="eastAsia"/>
        </w:rPr>
        <w:t>誕</w:t>
      </w:r>
      <w:r w:rsidR="00AF4B10" w:rsidRPr="00AF4B10">
        <w:rPr>
          <w:rFonts w:ascii="MS Gothic" w:eastAsia="MS Gothic" w:hAnsi="MS Gothic" w:cs="MS Gothic" w:hint="eastAsia"/>
          <w:position w:val="18"/>
        </w:rPr>
        <w:t> </w:t>
      </w:r>
      <w:r w:rsidRPr="00A617A2">
        <w:rPr>
          <w:rFonts w:hint="eastAsia"/>
          <w:sz w:val="48"/>
          <w:eastAsianLayout w:id="1718863104" w:combine="1"/>
        </w:rPr>
        <w:t>六日奉訓為　仙師祝壽。夜十一點三十分。設壇預祝。次日午刻。香花果米。恭行慶祝。遵訓越誕日以金代庚。</w:t>
      </w:r>
      <w:r w:rsidR="00A617A2" w:rsidRPr="00A617A2">
        <w:rPr>
          <w:rFonts w:hint="eastAsia"/>
          <w:sz w:val="48"/>
          <w:eastAsianLayout w:id="1718863104" w:combine="1"/>
        </w:rPr>
        <w:t>﹙</w:t>
      </w:r>
      <w:r w:rsidRPr="00A617A2">
        <w:rPr>
          <w:rFonts w:hint="eastAsia"/>
          <w:sz w:val="48"/>
          <w:eastAsianLayout w:id="1718863104" w:combine="1"/>
        </w:rPr>
        <w:t>金代庚者。庚申年壇次加多</w:t>
      </w:r>
      <w:r w:rsidR="00A617A2">
        <w:rPr>
          <w:sz w:val="44"/>
          <w:eastAsianLayout w:id="1718863104" w:combine="1"/>
        </w:rPr>
        <w:br/>
      </w:r>
      <w:r w:rsidR="00A617A2">
        <w:rPr>
          <w:rFonts w:hint="eastAsia"/>
          <w:sz w:val="24"/>
          <w:szCs w:val="24"/>
        </w:rPr>
        <w:t>。</w:t>
      </w:r>
      <w:r w:rsidRPr="00A617A2">
        <w:rPr>
          <w:rFonts w:hint="eastAsia"/>
          <w:sz w:val="24"/>
          <w:szCs w:val="24"/>
        </w:rPr>
        <w:t>逢金日亦開壇也。</w:t>
      </w:r>
      <w:r w:rsidR="00A617A2" w:rsidRPr="00A617A2">
        <w:rPr>
          <w:rFonts w:hint="eastAsia"/>
          <w:sz w:val="24"/>
          <w:szCs w:val="24"/>
        </w:rPr>
        <w:t>﹚</w:t>
      </w:r>
      <w:r w:rsidRPr="00A617A2">
        <w:rPr>
          <w:rFonts w:hint="eastAsia"/>
          <w:sz w:val="24"/>
          <w:szCs w:val="24"/>
        </w:rPr>
        <w:t>再聆　師訓。初八日逢金開壇請　訓</w:t>
      </w:r>
    </w:p>
    <w:p w:rsidR="00BB1D43" w:rsidRDefault="00BB1D43" w:rsidP="004535BC">
      <w:pPr>
        <w:pStyle w:val="a9"/>
      </w:pPr>
      <w:r>
        <w:rPr>
          <w:rFonts w:hint="eastAsia"/>
        </w:rPr>
        <w:lastRenderedPageBreak/>
        <w:t>太乙老人</w:t>
      </w:r>
      <w:r w:rsidRPr="005C410E">
        <w:rPr>
          <w:rFonts w:hint="eastAsia"/>
          <w:spacing w:val="-180"/>
        </w:rPr>
        <w:t>到</w:t>
      </w:r>
      <w:r w:rsidRPr="005C410E">
        <w:rPr>
          <w:rFonts w:hint="eastAsia"/>
          <w:spacing w:val="-180"/>
          <w:position w:val="22"/>
        </w:rPr>
        <w:t>。</w:t>
      </w:r>
      <w:r>
        <w:rPr>
          <w:rFonts w:hint="eastAsia"/>
        </w:rPr>
        <w:t>諸子虔誠供</w:t>
      </w:r>
      <w:r w:rsidRPr="005C410E">
        <w:rPr>
          <w:rFonts w:hint="eastAsia"/>
          <w:spacing w:val="-180"/>
        </w:rPr>
        <w:t>祝</w:t>
      </w:r>
      <w:r w:rsidRPr="005C410E">
        <w:rPr>
          <w:rFonts w:hint="eastAsia"/>
          <w:spacing w:val="-180"/>
          <w:position w:val="22"/>
        </w:rPr>
        <w:t>。</w:t>
      </w:r>
      <w:r>
        <w:rPr>
          <w:rFonts w:hint="eastAsia"/>
        </w:rPr>
        <w:t>道源出</w:t>
      </w:r>
      <w:r w:rsidRPr="005C410E">
        <w:rPr>
          <w:rFonts w:hint="eastAsia"/>
          <w:spacing w:val="-180"/>
        </w:rPr>
        <w:t>天</w:t>
      </w:r>
      <w:r w:rsidRPr="005C410E">
        <w:rPr>
          <w:rFonts w:hint="eastAsia"/>
          <w:spacing w:val="-180"/>
          <w:position w:val="22"/>
        </w:rPr>
        <w:t>。</w:t>
      </w:r>
      <w:r>
        <w:rPr>
          <w:rFonts w:hint="eastAsia"/>
        </w:rPr>
        <w:t>心通吾</w:t>
      </w:r>
      <w:r w:rsidRPr="005C410E">
        <w:rPr>
          <w:rFonts w:hint="eastAsia"/>
          <w:spacing w:val="-180"/>
        </w:rPr>
        <w:t>道</w:t>
      </w:r>
      <w:r w:rsidRPr="005C410E">
        <w:rPr>
          <w:rFonts w:hint="eastAsia"/>
          <w:spacing w:val="-180"/>
          <w:position w:val="22"/>
        </w:rPr>
        <w:t>。</w:t>
      </w:r>
      <w:r w:rsidRPr="00C36BB9">
        <w:rPr>
          <w:rFonts w:hint="eastAsia"/>
          <w:spacing w:val="20"/>
        </w:rPr>
        <w:t>福</w:t>
      </w:r>
      <w:r w:rsidRPr="00C36BB9">
        <w:rPr>
          <w:rFonts w:hint="eastAsia"/>
          <w:spacing w:val="40"/>
          <w:sz w:val="24"/>
          <w:szCs w:val="24"/>
        </w:rPr>
        <w:t>緣</w:t>
      </w:r>
      <w:r w:rsidRPr="00C36BB9">
        <w:rPr>
          <w:rFonts w:hint="eastAsia"/>
          <w:spacing w:val="20"/>
        </w:rPr>
        <w:t>華</w:t>
      </w:r>
      <w:r w:rsidRPr="00C36BB9">
        <w:rPr>
          <w:rFonts w:hint="eastAsia"/>
          <w:spacing w:val="40"/>
          <w:sz w:val="24"/>
          <w:szCs w:val="24"/>
        </w:rPr>
        <w:t>普</w:t>
      </w:r>
      <w:r w:rsidRPr="00C36BB9">
        <w:rPr>
          <w:rFonts w:hint="eastAsia"/>
          <w:spacing w:val="20"/>
        </w:rPr>
        <w:t>智</w:t>
      </w:r>
      <w:r w:rsidRPr="00C36BB9">
        <w:rPr>
          <w:rFonts w:hint="eastAsia"/>
          <w:spacing w:val="40"/>
          <w:sz w:val="24"/>
          <w:szCs w:val="24"/>
        </w:rPr>
        <w:t>真</w:t>
      </w:r>
      <w:r w:rsidRPr="00C36BB9">
        <w:rPr>
          <w:rFonts w:hint="eastAsia"/>
          <w:spacing w:val="20"/>
        </w:rPr>
        <w:t>和</w:t>
      </w:r>
      <w:r w:rsidRPr="00C36BB9">
        <w:rPr>
          <w:rFonts w:hint="eastAsia"/>
          <w:spacing w:val="40"/>
          <w:sz w:val="24"/>
          <w:szCs w:val="24"/>
        </w:rPr>
        <w:t>真</w:t>
      </w:r>
      <w:r w:rsidRPr="00C36BB9">
        <w:rPr>
          <w:rFonts w:hint="eastAsia"/>
          <w:spacing w:val="20"/>
        </w:rPr>
        <w:t>解</w:t>
      </w:r>
      <w:r w:rsidRPr="00C36BB9">
        <w:rPr>
          <w:rFonts w:hint="eastAsia"/>
          <w:spacing w:val="40"/>
          <w:sz w:val="24"/>
          <w:szCs w:val="24"/>
        </w:rPr>
        <w:t>空</w:t>
      </w:r>
      <w:r w:rsidRPr="005C410E">
        <w:rPr>
          <w:rFonts w:hint="eastAsia"/>
          <w:spacing w:val="-180"/>
        </w:rPr>
        <w:t>等</w:t>
      </w:r>
      <w:r w:rsidRPr="005C410E">
        <w:rPr>
          <w:rFonts w:hint="eastAsia"/>
          <w:spacing w:val="-180"/>
          <w:position w:val="22"/>
        </w:rPr>
        <w:t>。</w:t>
      </w:r>
      <w:r>
        <w:rPr>
          <w:rFonts w:hint="eastAsia"/>
        </w:rPr>
        <w:t>均進天符冊籙一</w:t>
      </w:r>
      <w:r w:rsidRPr="005C410E">
        <w:rPr>
          <w:rFonts w:hint="eastAsia"/>
          <w:spacing w:val="-180"/>
        </w:rPr>
        <w:t>等</w:t>
      </w:r>
      <w:r w:rsidRPr="005C410E">
        <w:rPr>
          <w:rFonts w:hint="eastAsia"/>
          <w:spacing w:val="-180"/>
          <w:position w:val="22"/>
        </w:rPr>
        <w:t>。</w:t>
      </w:r>
      <w:r>
        <w:rPr>
          <w:rFonts w:hint="eastAsia"/>
        </w:rPr>
        <w:t>戒</w:t>
      </w:r>
      <w:r w:rsidRPr="005C410E">
        <w:rPr>
          <w:rFonts w:hint="eastAsia"/>
          <w:spacing w:val="-180"/>
        </w:rPr>
        <w:t>之</w:t>
      </w:r>
      <w:r w:rsidRPr="005C410E">
        <w:rPr>
          <w:rFonts w:hint="eastAsia"/>
          <w:spacing w:val="-180"/>
          <w:position w:val="22"/>
        </w:rPr>
        <w:t>。</w:t>
      </w:r>
      <w:r>
        <w:rPr>
          <w:rFonts w:hint="eastAsia"/>
        </w:rPr>
        <w:t>過午無所咎</w:t>
      </w:r>
      <w:r w:rsidRPr="005C410E">
        <w:rPr>
          <w:rFonts w:hint="eastAsia"/>
          <w:spacing w:val="-180"/>
        </w:rPr>
        <w:t>也</w:t>
      </w:r>
      <w:r w:rsidRPr="00C36BB9">
        <w:rPr>
          <w:rFonts w:hint="eastAsia"/>
          <w:spacing w:val="-100"/>
          <w:position w:val="22"/>
        </w:rPr>
        <w:t>。</w:t>
      </w:r>
      <w:r w:rsidRPr="007A30D6">
        <w:rPr>
          <w:rFonts w:hint="eastAsia"/>
          <w:spacing w:val="2"/>
          <w:position w:val="4"/>
          <w:sz w:val="48"/>
          <w:eastAsianLayout w:id="1718839040" w:combine="1"/>
        </w:rPr>
        <w:t>本定午正行禮。諸方到齊。已過午正。殊覺不敬為憾。蒙　恩寬貸。</w:t>
      </w:r>
      <w:r>
        <w:rPr>
          <w:rFonts w:hint="eastAsia"/>
        </w:rPr>
        <w:t>福緣不慎於</w:t>
      </w:r>
      <w:r w:rsidRPr="005C410E">
        <w:rPr>
          <w:rFonts w:hint="eastAsia"/>
          <w:spacing w:val="-180"/>
        </w:rPr>
        <w:t>天</w:t>
      </w:r>
      <w:r w:rsidRPr="005C410E">
        <w:rPr>
          <w:rFonts w:hint="eastAsia"/>
          <w:spacing w:val="-180"/>
          <w:position w:val="22"/>
        </w:rPr>
        <w:t>。</w:t>
      </w:r>
      <w:r>
        <w:rPr>
          <w:rFonts w:hint="eastAsia"/>
        </w:rPr>
        <w:t>不潔飲</w:t>
      </w:r>
      <w:r w:rsidRPr="005C410E">
        <w:rPr>
          <w:rFonts w:hint="eastAsia"/>
          <w:spacing w:val="-180"/>
        </w:rPr>
        <w:t>食</w:t>
      </w:r>
      <w:r w:rsidRPr="005C410E">
        <w:rPr>
          <w:rFonts w:hint="eastAsia"/>
          <w:spacing w:val="-180"/>
          <w:position w:val="22"/>
        </w:rPr>
        <w:t>。</w:t>
      </w:r>
      <w:r>
        <w:rPr>
          <w:rFonts w:hint="eastAsia"/>
        </w:rPr>
        <w:t>亦不請吾地象四合之</w:t>
      </w:r>
      <w:r w:rsidRPr="005C410E">
        <w:rPr>
          <w:rFonts w:hint="eastAsia"/>
          <w:spacing w:val="-180"/>
        </w:rPr>
        <w:t>日</w:t>
      </w:r>
      <w:r w:rsidRPr="005C410E">
        <w:rPr>
          <w:rFonts w:hint="eastAsia"/>
          <w:spacing w:val="-180"/>
          <w:position w:val="22"/>
        </w:rPr>
        <w:t>。</w:t>
      </w:r>
      <w:r>
        <w:rPr>
          <w:rFonts w:hint="eastAsia"/>
        </w:rPr>
        <w:t>恕之不</w:t>
      </w:r>
      <w:r w:rsidRPr="005C410E">
        <w:rPr>
          <w:rFonts w:hint="eastAsia"/>
          <w:spacing w:val="-180"/>
        </w:rPr>
        <w:t>知</w:t>
      </w:r>
      <w:r w:rsidRPr="00C36BB9">
        <w:rPr>
          <w:rFonts w:hint="eastAsia"/>
          <w:spacing w:val="-100"/>
          <w:position w:val="22"/>
        </w:rPr>
        <w:t>。</w:t>
      </w:r>
      <w:r w:rsidRPr="00C36BB9">
        <w:rPr>
          <w:rFonts w:hint="eastAsia"/>
          <w:spacing w:val="10"/>
          <w:position w:val="4"/>
          <w:sz w:val="48"/>
          <w:eastAsianLayout w:id="1718839040" w:combine="1"/>
        </w:rPr>
        <w:t>前賜之像係送裱舖恭裱取回懸相亦未擇四合之日殊懵懂耳。虔</w:t>
      </w:r>
      <w:r>
        <w:rPr>
          <w:rFonts w:hint="eastAsia"/>
        </w:rPr>
        <w:t>齋持</w:t>
      </w:r>
      <w:r w:rsidRPr="005C410E">
        <w:rPr>
          <w:rFonts w:hint="eastAsia"/>
          <w:spacing w:val="-180"/>
        </w:rPr>
        <w:t>戒</w:t>
      </w:r>
      <w:r w:rsidRPr="005C410E">
        <w:rPr>
          <w:rFonts w:hint="eastAsia"/>
          <w:spacing w:val="-180"/>
          <w:position w:val="22"/>
        </w:rPr>
        <w:t>。</w:t>
      </w:r>
      <w:r>
        <w:rPr>
          <w:rFonts w:hint="eastAsia"/>
        </w:rPr>
        <w:t>遵守可</w:t>
      </w:r>
      <w:r w:rsidRPr="005C410E">
        <w:rPr>
          <w:rFonts w:hint="eastAsia"/>
          <w:spacing w:val="-180"/>
        </w:rPr>
        <w:t>嘉</w:t>
      </w:r>
      <w:r w:rsidRPr="005C410E">
        <w:rPr>
          <w:rFonts w:hint="eastAsia"/>
          <w:spacing w:val="-180"/>
          <w:position w:val="22"/>
        </w:rPr>
        <w:t>。</w:t>
      </w:r>
      <w:r>
        <w:rPr>
          <w:rFonts w:hint="eastAsia"/>
        </w:rPr>
        <w:t>出微入</w:t>
      </w:r>
      <w:r w:rsidRPr="005C410E">
        <w:rPr>
          <w:rFonts w:hint="eastAsia"/>
          <w:spacing w:val="-180"/>
        </w:rPr>
        <w:t>顯</w:t>
      </w:r>
      <w:r w:rsidRPr="005C410E">
        <w:rPr>
          <w:rFonts w:hint="eastAsia"/>
          <w:spacing w:val="-180"/>
          <w:position w:val="22"/>
        </w:rPr>
        <w:t>。</w:t>
      </w:r>
      <w:r>
        <w:rPr>
          <w:rFonts w:hint="eastAsia"/>
        </w:rPr>
        <w:t>起陰領</w:t>
      </w:r>
      <w:r w:rsidRPr="005C410E">
        <w:rPr>
          <w:rFonts w:hint="eastAsia"/>
          <w:spacing w:val="-180"/>
        </w:rPr>
        <w:t>陽</w:t>
      </w:r>
      <w:r w:rsidRPr="005C410E">
        <w:rPr>
          <w:rFonts w:hint="eastAsia"/>
          <w:spacing w:val="-180"/>
          <w:position w:val="22"/>
        </w:rPr>
        <w:t>。</w:t>
      </w:r>
      <w:r>
        <w:rPr>
          <w:rFonts w:hint="eastAsia"/>
        </w:rPr>
        <w:t>將自愈</w:t>
      </w:r>
      <w:r w:rsidRPr="005C410E">
        <w:rPr>
          <w:rFonts w:hint="eastAsia"/>
          <w:spacing w:val="-180"/>
        </w:rPr>
        <w:t>也</w:t>
      </w:r>
      <w:r w:rsidRPr="005C410E">
        <w:rPr>
          <w:rFonts w:hint="eastAsia"/>
          <w:spacing w:val="-180"/>
          <w:position w:val="22"/>
        </w:rPr>
        <w:t>。</w:t>
      </w:r>
      <w:r>
        <w:rPr>
          <w:rFonts w:hint="eastAsia"/>
        </w:rPr>
        <w:t>逢金便</w:t>
      </w:r>
      <w:r w:rsidRPr="005C410E">
        <w:rPr>
          <w:rFonts w:hint="eastAsia"/>
          <w:spacing w:val="-180"/>
        </w:rPr>
        <w:t>佳</w:t>
      </w:r>
      <w:r w:rsidRPr="007A30D6">
        <w:rPr>
          <w:rFonts w:hint="eastAsia"/>
          <w:spacing w:val="-100"/>
          <w:position w:val="22"/>
        </w:rPr>
        <w:t>。</w:t>
      </w:r>
      <w:r w:rsidRPr="007A30D6">
        <w:rPr>
          <w:rFonts w:hint="eastAsia"/>
          <w:spacing w:val="2"/>
          <w:position w:val="4"/>
          <w:sz w:val="48"/>
          <w:eastAsianLayout w:id="1718839040" w:combine="1"/>
        </w:rPr>
        <w:t>福緣發瘧未愈。　仙師誕日。齋戒請訓。力疾侍壇。竟從此愈。是日逢金也。</w:t>
      </w:r>
      <w:r>
        <w:rPr>
          <w:rFonts w:hint="eastAsia"/>
        </w:rPr>
        <w:t>華普聽吾為汝告以詳細前</w:t>
      </w:r>
      <w:r w:rsidRPr="005C410E">
        <w:rPr>
          <w:rFonts w:hint="eastAsia"/>
          <w:spacing w:val="-180"/>
        </w:rPr>
        <w:t>因</w:t>
      </w:r>
      <w:r w:rsidRPr="00C36BB9">
        <w:rPr>
          <w:rFonts w:hint="eastAsia"/>
          <w:spacing w:val="-100"/>
          <w:position w:val="22"/>
        </w:rPr>
        <w:t>。</w:t>
      </w:r>
      <w:r w:rsidRPr="007A30D6">
        <w:rPr>
          <w:rFonts w:hint="eastAsia"/>
          <w:spacing w:val="10"/>
          <w:position w:val="4"/>
          <w:sz w:val="48"/>
          <w:eastAsianLayout w:id="1718839040" w:combine="1"/>
        </w:rPr>
        <w:t>華普屢問前生未答。今日詳示。</w:t>
      </w:r>
      <w:r>
        <w:rPr>
          <w:rFonts w:hint="eastAsia"/>
        </w:rPr>
        <w:t>爾與華</w:t>
      </w:r>
      <w:r w:rsidRPr="005C410E">
        <w:rPr>
          <w:rFonts w:hint="eastAsia"/>
          <w:spacing w:val="-180"/>
        </w:rPr>
        <w:t>善</w:t>
      </w:r>
      <w:r w:rsidRPr="007A30D6">
        <w:rPr>
          <w:rFonts w:hint="eastAsia"/>
          <w:spacing w:val="-100"/>
          <w:position w:val="22"/>
        </w:rPr>
        <w:t>。</w:t>
      </w:r>
      <w:r w:rsidRPr="007A30D6">
        <w:rPr>
          <w:rFonts w:hint="eastAsia"/>
          <w:spacing w:val="6"/>
          <w:position w:val="4"/>
          <w:sz w:val="48"/>
          <w:eastAsianLayout w:id="1718839040" w:combine="1"/>
        </w:rPr>
        <w:t>當時督軍兼省長田中玉。道名華善於默靖宅傳訓文時由默靖介引入壇。奉訓為特方潛修弟子。太乙北</w:t>
      </w:r>
      <w:r w:rsidRPr="007A30D6">
        <w:rPr>
          <w:rFonts w:hint="eastAsia"/>
          <w:spacing w:val="10"/>
          <w:position w:val="4"/>
          <w:sz w:val="48"/>
          <w:eastAsianLayout w:id="1718839040" w:combine="1"/>
        </w:rPr>
        <w:t>極真經題籤為其親筆</w:t>
      </w:r>
      <w:r w:rsidR="007A30D6" w:rsidRPr="007A30D6">
        <w:rPr>
          <w:rFonts w:hint="eastAsia"/>
          <w:spacing w:val="10"/>
          <w:position w:val="4"/>
          <w:sz w:val="48"/>
          <w:eastAsianLayout w:id="1718839040" w:combine="1"/>
        </w:rPr>
        <w:t>。</w:t>
      </w:r>
      <w:r w:rsidR="007A30D6" w:rsidRPr="007A30D6">
        <w:rPr>
          <w:spacing w:val="10"/>
          <w:position w:val="4"/>
          <w:sz w:val="48"/>
          <w:eastAsianLayout w:id="1718839040" w:combine="1"/>
        </w:rPr>
        <w:t xml:space="preserve">　</w:t>
      </w:r>
      <w:r>
        <w:rPr>
          <w:rFonts w:hint="eastAsia"/>
        </w:rPr>
        <w:t>前</w:t>
      </w:r>
      <w:r w:rsidRPr="005C410E">
        <w:rPr>
          <w:rFonts w:hint="eastAsia"/>
          <w:spacing w:val="-180"/>
        </w:rPr>
        <w:t>生</w:t>
      </w:r>
      <w:r w:rsidRPr="005C410E">
        <w:rPr>
          <w:rFonts w:hint="eastAsia"/>
          <w:spacing w:val="-180"/>
          <w:position w:val="22"/>
        </w:rPr>
        <w:t>。</w:t>
      </w:r>
      <w:r>
        <w:rPr>
          <w:rFonts w:hint="eastAsia"/>
        </w:rPr>
        <w:t>為</w:t>
      </w:r>
      <w:r w:rsidR="00916C2D" w:rsidRPr="00916C2D">
        <w:rPr>
          <w:rFonts w:hint="eastAsia"/>
          <w:color w:val="FF0000"/>
        </w:rPr>
        <w:t>直</w:t>
      </w:r>
      <w:r>
        <w:rPr>
          <w:rFonts w:hint="eastAsia"/>
        </w:rPr>
        <w:t>隸蠡縣張家廟學道沙</w:t>
      </w:r>
      <w:r w:rsidRPr="005C410E">
        <w:rPr>
          <w:rFonts w:hint="eastAsia"/>
          <w:spacing w:val="-180"/>
        </w:rPr>
        <w:t>彌</w:t>
      </w:r>
      <w:r w:rsidRPr="005C410E">
        <w:rPr>
          <w:rFonts w:hint="eastAsia"/>
          <w:spacing w:val="-180"/>
          <w:position w:val="22"/>
        </w:rPr>
        <w:t>。</w:t>
      </w:r>
      <w:r>
        <w:rPr>
          <w:rFonts w:hint="eastAsia"/>
        </w:rPr>
        <w:t>康熙五十</w:t>
      </w:r>
      <w:r w:rsidRPr="005C410E">
        <w:rPr>
          <w:rFonts w:hint="eastAsia"/>
          <w:spacing w:val="-180"/>
        </w:rPr>
        <w:t>年</w:t>
      </w:r>
      <w:r w:rsidRPr="005C410E">
        <w:rPr>
          <w:rFonts w:hint="eastAsia"/>
          <w:spacing w:val="-180"/>
          <w:position w:val="22"/>
        </w:rPr>
        <w:t>。</w:t>
      </w:r>
      <w:r>
        <w:rPr>
          <w:rFonts w:hint="eastAsia"/>
        </w:rPr>
        <w:t>同被薙於五台山水月庵戒一之</w:t>
      </w:r>
      <w:r w:rsidRPr="005C410E">
        <w:rPr>
          <w:rFonts w:hint="eastAsia"/>
          <w:spacing w:val="-180"/>
        </w:rPr>
        <w:t>門</w:t>
      </w:r>
      <w:r w:rsidRPr="005C410E">
        <w:rPr>
          <w:rFonts w:hint="eastAsia"/>
          <w:spacing w:val="-180"/>
          <w:position w:val="22"/>
        </w:rPr>
        <w:t>。</w:t>
      </w:r>
      <w:r>
        <w:rPr>
          <w:rFonts w:hint="eastAsia"/>
        </w:rPr>
        <w:t>後爾守禪</w:t>
      </w:r>
      <w:r w:rsidRPr="005C410E">
        <w:rPr>
          <w:rFonts w:hint="eastAsia"/>
          <w:spacing w:val="-180"/>
        </w:rPr>
        <w:t>林</w:t>
      </w:r>
      <w:r w:rsidRPr="005C410E">
        <w:rPr>
          <w:rFonts w:hint="eastAsia"/>
          <w:spacing w:val="-180"/>
          <w:position w:val="22"/>
        </w:rPr>
        <w:t>。</w:t>
      </w:r>
      <w:r>
        <w:rPr>
          <w:rFonts w:hint="eastAsia"/>
        </w:rPr>
        <w:t>華善遊五山及長白鴨綠等</w:t>
      </w:r>
      <w:r w:rsidRPr="005C410E">
        <w:rPr>
          <w:rFonts w:hint="eastAsia"/>
          <w:spacing w:val="-180"/>
        </w:rPr>
        <w:t>處</w:t>
      </w:r>
      <w:r w:rsidRPr="005C410E">
        <w:rPr>
          <w:rFonts w:hint="eastAsia"/>
          <w:spacing w:val="-180"/>
          <w:position w:val="22"/>
        </w:rPr>
        <w:t>。</w:t>
      </w:r>
      <w:r>
        <w:rPr>
          <w:rFonts w:hint="eastAsia"/>
        </w:rPr>
        <w:t>丐食募</w:t>
      </w:r>
      <w:r w:rsidRPr="005C410E">
        <w:rPr>
          <w:rFonts w:hint="eastAsia"/>
          <w:spacing w:val="-180"/>
        </w:rPr>
        <w:t>賑</w:t>
      </w:r>
      <w:r w:rsidRPr="005C410E">
        <w:rPr>
          <w:rFonts w:hint="eastAsia"/>
          <w:spacing w:val="-180"/>
          <w:position w:val="22"/>
        </w:rPr>
        <w:t>。</w:t>
      </w:r>
      <w:r>
        <w:rPr>
          <w:rFonts w:hint="eastAsia"/>
        </w:rPr>
        <w:t>活人數十</w:t>
      </w:r>
      <w:r w:rsidRPr="005C410E">
        <w:rPr>
          <w:rFonts w:hint="eastAsia"/>
          <w:spacing w:val="-180"/>
        </w:rPr>
        <w:t>萬</w:t>
      </w:r>
      <w:r w:rsidRPr="005C410E">
        <w:rPr>
          <w:rFonts w:hint="eastAsia"/>
          <w:spacing w:val="-180"/>
          <w:position w:val="22"/>
        </w:rPr>
        <w:t>。</w:t>
      </w:r>
      <w:r>
        <w:rPr>
          <w:rFonts w:hint="eastAsia"/>
        </w:rPr>
        <w:t>今日位居其</w:t>
      </w:r>
      <w:r w:rsidRPr="005C410E">
        <w:rPr>
          <w:rFonts w:hint="eastAsia"/>
          <w:spacing w:val="-180"/>
        </w:rPr>
        <w:t>上</w:t>
      </w:r>
      <w:r w:rsidRPr="005C410E">
        <w:rPr>
          <w:rFonts w:hint="eastAsia"/>
          <w:spacing w:val="-180"/>
          <w:position w:val="22"/>
        </w:rPr>
        <w:t>。</w:t>
      </w:r>
      <w:r>
        <w:rPr>
          <w:rFonts w:hint="eastAsia"/>
        </w:rPr>
        <w:t>此其善</w:t>
      </w:r>
      <w:r w:rsidRPr="005C410E">
        <w:rPr>
          <w:rFonts w:hint="eastAsia"/>
          <w:spacing w:val="-180"/>
        </w:rPr>
        <w:t>果</w:t>
      </w:r>
      <w:r w:rsidRPr="005C410E">
        <w:rPr>
          <w:rFonts w:hint="eastAsia"/>
          <w:spacing w:val="-180"/>
          <w:position w:val="22"/>
        </w:rPr>
        <w:t>。</w:t>
      </w:r>
      <w:r>
        <w:rPr>
          <w:rFonts w:hint="eastAsia"/>
        </w:rPr>
        <w:t>爾在五台住持二十</w:t>
      </w:r>
      <w:r w:rsidRPr="005C410E">
        <w:rPr>
          <w:rFonts w:hint="eastAsia"/>
          <w:spacing w:val="-180"/>
        </w:rPr>
        <w:t>年</w:t>
      </w:r>
      <w:r w:rsidRPr="005C410E">
        <w:rPr>
          <w:rFonts w:hint="eastAsia"/>
          <w:spacing w:val="-180"/>
          <w:position w:val="22"/>
        </w:rPr>
        <w:t>。</w:t>
      </w:r>
      <w:r>
        <w:rPr>
          <w:rFonts w:hint="eastAsia"/>
        </w:rPr>
        <w:t>三發山</w:t>
      </w:r>
      <w:r w:rsidRPr="005C410E">
        <w:rPr>
          <w:rFonts w:hint="eastAsia"/>
          <w:spacing w:val="-180"/>
        </w:rPr>
        <w:t>粟</w:t>
      </w:r>
      <w:r w:rsidRPr="005C410E">
        <w:rPr>
          <w:rFonts w:hint="eastAsia"/>
          <w:spacing w:val="-180"/>
          <w:position w:val="22"/>
        </w:rPr>
        <w:t>。</w:t>
      </w:r>
      <w:r>
        <w:rPr>
          <w:rFonts w:hint="eastAsia"/>
        </w:rPr>
        <w:t>賑濟兗荒四</w:t>
      </w:r>
      <w:r w:rsidRPr="005C410E">
        <w:rPr>
          <w:rFonts w:hint="eastAsia"/>
          <w:spacing w:val="-180"/>
        </w:rPr>
        <w:t>次</w:t>
      </w:r>
      <w:r w:rsidRPr="005C410E">
        <w:rPr>
          <w:rFonts w:hint="eastAsia"/>
          <w:spacing w:val="-180"/>
          <w:position w:val="22"/>
        </w:rPr>
        <w:t>。</w:t>
      </w:r>
      <w:r>
        <w:rPr>
          <w:rFonts w:hint="eastAsia"/>
        </w:rPr>
        <w:t>今日前程日</w:t>
      </w:r>
      <w:r w:rsidRPr="005C410E">
        <w:rPr>
          <w:rFonts w:hint="eastAsia"/>
          <w:spacing w:val="-180"/>
        </w:rPr>
        <w:t>進</w:t>
      </w:r>
      <w:r w:rsidRPr="005C410E">
        <w:rPr>
          <w:rFonts w:hint="eastAsia"/>
          <w:spacing w:val="-180"/>
          <w:position w:val="22"/>
        </w:rPr>
        <w:t>。</w:t>
      </w:r>
      <w:r>
        <w:rPr>
          <w:rFonts w:hint="eastAsia"/>
        </w:rPr>
        <w:t>不可自限於派</w:t>
      </w:r>
      <w:r w:rsidRPr="005C410E">
        <w:rPr>
          <w:rFonts w:hint="eastAsia"/>
          <w:spacing w:val="-180"/>
        </w:rPr>
        <w:t>流</w:t>
      </w:r>
      <w:r w:rsidRPr="007A30D6">
        <w:rPr>
          <w:rFonts w:hint="eastAsia"/>
          <w:spacing w:val="-100"/>
          <w:position w:val="22"/>
        </w:rPr>
        <w:t>。</w:t>
      </w:r>
      <w:r w:rsidRPr="00C36BB9">
        <w:rPr>
          <w:rFonts w:hint="eastAsia"/>
          <w:spacing w:val="10"/>
          <w:position w:val="4"/>
          <w:sz w:val="48"/>
          <w:eastAsianLayout w:id="1718839040" w:combine="1"/>
        </w:rPr>
        <w:t>此語點化非淺。恐其捲入漩渦。不易自拔。</w:t>
      </w:r>
      <w:r>
        <w:rPr>
          <w:rFonts w:hint="eastAsia"/>
        </w:rPr>
        <w:t>愈超愈</w:t>
      </w:r>
      <w:r w:rsidRPr="005C410E">
        <w:rPr>
          <w:rFonts w:hint="eastAsia"/>
          <w:spacing w:val="-180"/>
        </w:rPr>
        <w:t>妙</w:t>
      </w:r>
      <w:r w:rsidRPr="005C410E">
        <w:rPr>
          <w:rFonts w:hint="eastAsia"/>
          <w:spacing w:val="-180"/>
          <w:position w:val="22"/>
        </w:rPr>
        <w:t>。</w:t>
      </w:r>
      <w:r>
        <w:rPr>
          <w:rFonts w:hint="eastAsia"/>
        </w:rPr>
        <w:t>愈超愈</w:t>
      </w:r>
      <w:r w:rsidRPr="005C410E">
        <w:rPr>
          <w:rFonts w:hint="eastAsia"/>
          <w:spacing w:val="-180"/>
        </w:rPr>
        <w:t>高</w:t>
      </w:r>
      <w:r w:rsidRPr="005C410E">
        <w:rPr>
          <w:rFonts w:hint="eastAsia"/>
          <w:spacing w:val="-180"/>
          <w:position w:val="22"/>
        </w:rPr>
        <w:t>。</w:t>
      </w:r>
      <w:r>
        <w:rPr>
          <w:rFonts w:hint="eastAsia"/>
        </w:rPr>
        <w:t>簡在予</w:t>
      </w:r>
      <w:r w:rsidRPr="005C410E">
        <w:rPr>
          <w:rFonts w:hint="eastAsia"/>
          <w:spacing w:val="-180"/>
        </w:rPr>
        <w:t>心</w:t>
      </w:r>
      <w:r w:rsidRPr="005C410E">
        <w:rPr>
          <w:rFonts w:hint="eastAsia"/>
          <w:spacing w:val="-180"/>
          <w:position w:val="22"/>
        </w:rPr>
        <w:t>。</w:t>
      </w:r>
      <w:r>
        <w:rPr>
          <w:rFonts w:hint="eastAsia"/>
        </w:rPr>
        <w:t>將為呵護之</w:t>
      </w:r>
      <w:r w:rsidRPr="005C410E">
        <w:rPr>
          <w:rFonts w:hint="eastAsia"/>
          <w:spacing w:val="-180"/>
        </w:rPr>
        <w:t>也</w:t>
      </w:r>
      <w:r w:rsidRPr="005C410E">
        <w:rPr>
          <w:rFonts w:hint="eastAsia"/>
          <w:spacing w:val="-180"/>
          <w:position w:val="22"/>
        </w:rPr>
        <w:t>。</w:t>
      </w:r>
      <w:r>
        <w:rPr>
          <w:rFonts w:hint="eastAsia"/>
        </w:rPr>
        <w:t>不必再問華善何人</w:t>
      </w:r>
      <w:r w:rsidRPr="005C410E">
        <w:rPr>
          <w:rFonts w:hint="eastAsia"/>
          <w:spacing w:val="-180"/>
        </w:rPr>
        <w:t>耳</w:t>
      </w:r>
      <w:r w:rsidRPr="005C410E">
        <w:rPr>
          <w:rFonts w:hint="eastAsia"/>
          <w:spacing w:val="-180"/>
          <w:position w:val="22"/>
        </w:rPr>
        <w:t>。</w:t>
      </w:r>
      <w:r>
        <w:rPr>
          <w:rFonts w:hint="eastAsia"/>
        </w:rPr>
        <w:t>努力</w:t>
      </w:r>
      <w:r w:rsidR="007A30D6">
        <w:rPr>
          <w:rFonts w:ascii="TYSymbols" w:eastAsia="TYSymbols" w:hAnsi="TYSymbols" w:hint="eastAsia"/>
        </w:rPr>
        <w:t>󾐁</w:t>
      </w:r>
      <w:r>
        <w:rPr>
          <w:rFonts w:hint="eastAsia"/>
        </w:rPr>
        <w:t>謹</w:t>
      </w:r>
      <w:r w:rsidRPr="005C410E">
        <w:rPr>
          <w:rFonts w:hint="eastAsia"/>
          <w:spacing w:val="-180"/>
        </w:rPr>
        <w:t>賀</w:t>
      </w:r>
      <w:r w:rsidRPr="005C410E">
        <w:rPr>
          <w:rFonts w:hint="eastAsia"/>
          <w:spacing w:val="-180"/>
          <w:position w:val="22"/>
        </w:rPr>
        <w:t>。</w:t>
      </w:r>
      <w:r>
        <w:rPr>
          <w:rFonts w:hint="eastAsia"/>
        </w:rPr>
        <w:t>又將再見一</w:t>
      </w:r>
      <w:r w:rsidRPr="005C410E">
        <w:rPr>
          <w:rFonts w:hint="eastAsia"/>
          <w:spacing w:val="-180"/>
        </w:rPr>
        <w:t>令</w:t>
      </w:r>
      <w:r w:rsidRPr="005C410E">
        <w:rPr>
          <w:rFonts w:hint="eastAsia"/>
          <w:spacing w:val="-180"/>
          <w:position w:val="22"/>
        </w:rPr>
        <w:t>。</w:t>
      </w:r>
      <w:r>
        <w:rPr>
          <w:rFonts w:hint="eastAsia"/>
        </w:rPr>
        <w:t>逢雞便</w:t>
      </w:r>
      <w:r w:rsidRPr="005C410E">
        <w:rPr>
          <w:rFonts w:hint="eastAsia"/>
          <w:spacing w:val="-180"/>
        </w:rPr>
        <w:t>佳</w:t>
      </w:r>
      <w:r w:rsidRPr="005C410E">
        <w:rPr>
          <w:rFonts w:hint="eastAsia"/>
          <w:spacing w:val="-180"/>
          <w:position w:val="22"/>
        </w:rPr>
        <w:t>。</w:t>
      </w:r>
      <w:r>
        <w:rPr>
          <w:rFonts w:hint="eastAsia"/>
        </w:rPr>
        <w:t>勉之守</w:t>
      </w:r>
      <w:r w:rsidRPr="005C410E">
        <w:rPr>
          <w:rFonts w:hint="eastAsia"/>
          <w:spacing w:val="-180"/>
        </w:rPr>
        <w:t>之</w:t>
      </w:r>
      <w:r w:rsidRPr="005C410E">
        <w:rPr>
          <w:rFonts w:hint="eastAsia"/>
          <w:spacing w:val="-180"/>
          <w:position w:val="22"/>
        </w:rPr>
        <w:t>。</w:t>
      </w:r>
    </w:p>
    <w:p w:rsidR="00BB1D43" w:rsidRDefault="00BB1D43" w:rsidP="004535BC">
      <w:pPr>
        <w:pStyle w:val="a9"/>
      </w:pPr>
      <w:r>
        <w:rPr>
          <w:rFonts w:hint="eastAsia"/>
        </w:rPr>
        <w:t>七月十一日甲寅福華智和解五子恭疏叩謝俱進天籙一等</w:t>
      </w:r>
      <w:r w:rsidR="007A30D6">
        <w:rPr>
          <w:rFonts w:ascii="MS Gothic" w:eastAsia="MS Gothic" w:hAnsi="MS Gothic" w:cs="MS Gothic" w:hint="eastAsia"/>
          <w:spacing w:val="-180"/>
          <w:position w:val="22"/>
        </w:rPr>
        <w:t> </w:t>
      </w:r>
    </w:p>
    <w:p w:rsidR="00BB1D43" w:rsidRDefault="00BB1D43" w:rsidP="004535BC">
      <w:pPr>
        <w:pStyle w:val="a9"/>
      </w:pPr>
      <w:r>
        <w:rPr>
          <w:rFonts w:hint="eastAsia"/>
        </w:rPr>
        <w:t>七月十七日庚申正</w:t>
      </w:r>
      <w:r w:rsidRPr="005C410E">
        <w:rPr>
          <w:rFonts w:hint="eastAsia"/>
          <w:spacing w:val="-180"/>
        </w:rPr>
        <w:t>期</w:t>
      </w:r>
      <w:r w:rsidRPr="005C410E">
        <w:rPr>
          <w:rFonts w:hint="eastAsia"/>
          <w:spacing w:val="-180"/>
          <w:position w:val="22"/>
        </w:rPr>
        <w:t>。</w:t>
      </w:r>
      <w:r>
        <w:rPr>
          <w:rFonts w:hint="eastAsia"/>
        </w:rPr>
        <w:t>傳授坐法</w:t>
      </w:r>
    </w:p>
    <w:p w:rsidR="00BB1D43" w:rsidRPr="006915D9" w:rsidRDefault="00BB1D43" w:rsidP="004535BC">
      <w:pPr>
        <w:pStyle w:val="a9"/>
        <w:rPr>
          <w:sz w:val="24"/>
          <w:szCs w:val="24"/>
        </w:rPr>
      </w:pPr>
      <w:r>
        <w:rPr>
          <w:rFonts w:hint="eastAsia"/>
        </w:rPr>
        <w:lastRenderedPageBreak/>
        <w:t>吾太乙老人自環島</w:t>
      </w:r>
      <w:r w:rsidRPr="005C410E">
        <w:rPr>
          <w:rFonts w:hint="eastAsia"/>
          <w:spacing w:val="-180"/>
        </w:rPr>
        <w:t>來</w:t>
      </w:r>
      <w:r w:rsidRPr="005C410E">
        <w:rPr>
          <w:rFonts w:hint="eastAsia"/>
          <w:spacing w:val="-180"/>
          <w:position w:val="22"/>
        </w:rPr>
        <w:t>。</w:t>
      </w:r>
      <w:r>
        <w:rPr>
          <w:rFonts w:hint="eastAsia"/>
        </w:rPr>
        <w:t>五子進</w:t>
      </w:r>
      <w:r w:rsidRPr="005C410E">
        <w:rPr>
          <w:rFonts w:hint="eastAsia"/>
          <w:spacing w:val="-180"/>
        </w:rPr>
        <w:t>籙</w:t>
      </w:r>
      <w:r w:rsidRPr="005C410E">
        <w:rPr>
          <w:rFonts w:hint="eastAsia"/>
          <w:spacing w:val="-180"/>
          <w:position w:val="22"/>
        </w:rPr>
        <w:t>。</w:t>
      </w:r>
      <w:r>
        <w:rPr>
          <w:rFonts w:hint="eastAsia"/>
        </w:rPr>
        <w:t>天人殊</w:t>
      </w:r>
      <w:r w:rsidRPr="005C410E">
        <w:rPr>
          <w:rFonts w:hint="eastAsia"/>
          <w:spacing w:val="-180"/>
        </w:rPr>
        <w:t>爵</w:t>
      </w:r>
      <w:r w:rsidRPr="005C410E">
        <w:rPr>
          <w:rFonts w:hint="eastAsia"/>
          <w:spacing w:val="-180"/>
          <w:position w:val="22"/>
        </w:rPr>
        <w:t>。</w:t>
      </w:r>
      <w:r>
        <w:rPr>
          <w:rFonts w:hint="eastAsia"/>
        </w:rPr>
        <w:t>不必具</w:t>
      </w:r>
      <w:r w:rsidRPr="005C410E">
        <w:rPr>
          <w:rFonts w:hint="eastAsia"/>
          <w:spacing w:val="-180"/>
        </w:rPr>
        <w:t>謝</w:t>
      </w:r>
      <w:r w:rsidRPr="005C410E">
        <w:rPr>
          <w:rFonts w:hint="eastAsia"/>
          <w:spacing w:val="-180"/>
          <w:position w:val="22"/>
        </w:rPr>
        <w:t>。</w:t>
      </w:r>
      <w:r>
        <w:rPr>
          <w:rFonts w:hint="eastAsia"/>
        </w:rPr>
        <w:t>智真解</w:t>
      </w:r>
      <w:r w:rsidRPr="005C410E">
        <w:rPr>
          <w:rFonts w:hint="eastAsia"/>
          <w:spacing w:val="-180"/>
        </w:rPr>
        <w:t>空</w:t>
      </w:r>
      <w:r w:rsidRPr="005C410E">
        <w:rPr>
          <w:rFonts w:hint="eastAsia"/>
          <w:spacing w:val="-180"/>
          <w:position w:val="22"/>
        </w:rPr>
        <w:t>。</w:t>
      </w:r>
      <w:r>
        <w:rPr>
          <w:rFonts w:hint="eastAsia"/>
        </w:rPr>
        <w:t>前也申</w:t>
      </w:r>
      <w:r w:rsidRPr="005C410E">
        <w:rPr>
          <w:rFonts w:hint="eastAsia"/>
          <w:spacing w:val="-180"/>
        </w:rPr>
        <w:t>疏</w:t>
      </w:r>
      <w:r w:rsidRPr="005C410E">
        <w:rPr>
          <w:rFonts w:hint="eastAsia"/>
          <w:spacing w:val="-180"/>
          <w:position w:val="22"/>
        </w:rPr>
        <w:t>。</w:t>
      </w:r>
      <w:r>
        <w:rPr>
          <w:rFonts w:hint="eastAsia"/>
        </w:rPr>
        <w:t>鶴徒亦曾代</w:t>
      </w:r>
      <w:r w:rsidRPr="005C410E">
        <w:rPr>
          <w:rFonts w:hint="eastAsia"/>
          <w:spacing w:val="-180"/>
        </w:rPr>
        <w:t>言</w:t>
      </w:r>
      <w:r w:rsidRPr="005C410E">
        <w:rPr>
          <w:rFonts w:hint="eastAsia"/>
          <w:spacing w:val="-180"/>
          <w:position w:val="22"/>
        </w:rPr>
        <w:t>。</w:t>
      </w:r>
      <w:r>
        <w:rPr>
          <w:rFonts w:hint="eastAsia"/>
        </w:rPr>
        <w:t>但照來文奉道存誠四字去做工</w:t>
      </w:r>
      <w:r w:rsidRPr="005C410E">
        <w:rPr>
          <w:rFonts w:hint="eastAsia"/>
          <w:spacing w:val="-180"/>
        </w:rPr>
        <w:t>夫</w:t>
      </w:r>
      <w:r w:rsidRPr="005C410E">
        <w:rPr>
          <w:rFonts w:hint="eastAsia"/>
          <w:spacing w:val="-180"/>
          <w:position w:val="22"/>
        </w:rPr>
        <w:t>。</w:t>
      </w:r>
      <w:r>
        <w:rPr>
          <w:rFonts w:hint="eastAsia"/>
        </w:rPr>
        <w:t>自然天人並</w:t>
      </w:r>
      <w:r w:rsidRPr="005C410E">
        <w:rPr>
          <w:rFonts w:hint="eastAsia"/>
          <w:spacing w:val="-180"/>
        </w:rPr>
        <w:t>進</w:t>
      </w:r>
      <w:r w:rsidRPr="005C410E">
        <w:rPr>
          <w:rFonts w:hint="eastAsia"/>
          <w:spacing w:val="-180"/>
          <w:position w:val="22"/>
        </w:rPr>
        <w:t>。</w:t>
      </w:r>
      <w:r>
        <w:rPr>
          <w:rFonts w:hint="eastAsia"/>
        </w:rPr>
        <w:t>不在於書</w:t>
      </w:r>
      <w:r w:rsidRPr="005C410E">
        <w:rPr>
          <w:rFonts w:hint="eastAsia"/>
          <w:spacing w:val="-180"/>
        </w:rPr>
        <w:t>文</w:t>
      </w:r>
      <w:r w:rsidRPr="005C410E">
        <w:rPr>
          <w:rFonts w:hint="eastAsia"/>
          <w:spacing w:val="-180"/>
          <w:position w:val="22"/>
        </w:rPr>
        <w:t>。</w:t>
      </w:r>
      <w:r>
        <w:rPr>
          <w:rFonts w:hint="eastAsia"/>
        </w:rPr>
        <w:t>而在於實地</w:t>
      </w:r>
      <w:r w:rsidRPr="005C410E">
        <w:rPr>
          <w:rFonts w:hint="eastAsia"/>
          <w:spacing w:val="-180"/>
        </w:rPr>
        <w:t>也</w:t>
      </w:r>
      <w:r w:rsidRPr="005C410E">
        <w:rPr>
          <w:rFonts w:hint="eastAsia"/>
          <w:spacing w:val="-180"/>
          <w:position w:val="22"/>
        </w:rPr>
        <w:t>。</w:t>
      </w:r>
      <w:r>
        <w:rPr>
          <w:rFonts w:hint="eastAsia"/>
        </w:rPr>
        <w:t>疏留宬</w:t>
      </w:r>
      <w:r w:rsidRPr="005C410E">
        <w:rPr>
          <w:rFonts w:hint="eastAsia"/>
          <w:spacing w:val="-180"/>
        </w:rPr>
        <w:t>宿</w:t>
      </w:r>
      <w:r w:rsidRPr="005C410E">
        <w:rPr>
          <w:rFonts w:hint="eastAsia"/>
          <w:spacing w:val="-180"/>
          <w:position w:val="22"/>
        </w:rPr>
        <w:t>。</w:t>
      </w:r>
      <w:r>
        <w:rPr>
          <w:rFonts w:hint="eastAsia"/>
        </w:rPr>
        <w:t>福緣疏叩已照</w:t>
      </w:r>
      <w:r w:rsidRPr="005C410E">
        <w:rPr>
          <w:rFonts w:hint="eastAsia"/>
          <w:spacing w:val="-180"/>
        </w:rPr>
        <w:t>行</w:t>
      </w:r>
      <w:r w:rsidRPr="005C410E">
        <w:rPr>
          <w:rFonts w:hint="eastAsia"/>
          <w:spacing w:val="-180"/>
          <w:position w:val="22"/>
        </w:rPr>
        <w:t>。</w:t>
      </w:r>
      <w:r>
        <w:rPr>
          <w:rFonts w:hint="eastAsia"/>
        </w:rPr>
        <w:t>天不慎即屬下句連</w:t>
      </w:r>
      <w:r w:rsidRPr="005C410E">
        <w:rPr>
          <w:rFonts w:hint="eastAsia"/>
          <w:spacing w:val="-180"/>
        </w:rPr>
        <w:t>解</w:t>
      </w:r>
      <w:r w:rsidRPr="005C410E">
        <w:rPr>
          <w:rFonts w:hint="eastAsia"/>
          <w:spacing w:val="-180"/>
          <w:position w:val="22"/>
        </w:rPr>
        <w:t>。</w:t>
      </w:r>
      <w:r>
        <w:rPr>
          <w:rFonts w:hint="eastAsia"/>
        </w:rPr>
        <w:t>因天為乾</w:t>
      </w:r>
      <w:r w:rsidRPr="005C410E">
        <w:rPr>
          <w:rFonts w:hint="eastAsia"/>
          <w:spacing w:val="-180"/>
        </w:rPr>
        <w:t>體</w:t>
      </w:r>
      <w:r w:rsidRPr="005C410E">
        <w:rPr>
          <w:rFonts w:hint="eastAsia"/>
          <w:spacing w:val="-180"/>
          <w:position w:val="22"/>
        </w:rPr>
        <w:t>。</w:t>
      </w:r>
      <w:r>
        <w:rPr>
          <w:rFonts w:hint="eastAsia"/>
        </w:rPr>
        <w:t>屬己體言</w:t>
      </w:r>
      <w:r w:rsidRPr="005C410E">
        <w:rPr>
          <w:rFonts w:hint="eastAsia"/>
          <w:spacing w:val="-180"/>
        </w:rPr>
        <w:t>也</w:t>
      </w:r>
      <w:r w:rsidRPr="005C410E">
        <w:rPr>
          <w:rFonts w:hint="eastAsia"/>
          <w:spacing w:val="-180"/>
          <w:position w:val="22"/>
        </w:rPr>
        <w:t>。</w:t>
      </w:r>
      <w:r>
        <w:rPr>
          <w:rFonts w:hint="eastAsia"/>
        </w:rPr>
        <w:t>何必再</w:t>
      </w:r>
      <w:r w:rsidRPr="005C410E">
        <w:rPr>
          <w:rFonts w:hint="eastAsia"/>
          <w:spacing w:val="-180"/>
        </w:rPr>
        <w:t>問</w:t>
      </w:r>
      <w:r w:rsidRPr="005C410E">
        <w:rPr>
          <w:rFonts w:hint="eastAsia"/>
          <w:spacing w:val="-180"/>
          <w:position w:val="22"/>
        </w:rPr>
        <w:t>。</w:t>
      </w:r>
      <w:r>
        <w:rPr>
          <w:rFonts w:hint="eastAsia"/>
        </w:rPr>
        <w:t>和真能窺吾</w:t>
      </w:r>
      <w:r w:rsidRPr="005C410E">
        <w:rPr>
          <w:rFonts w:hint="eastAsia"/>
          <w:spacing w:val="-180"/>
        </w:rPr>
        <w:t>道</w:t>
      </w:r>
      <w:r w:rsidRPr="005C410E">
        <w:rPr>
          <w:rFonts w:hint="eastAsia"/>
          <w:spacing w:val="-180"/>
          <w:position w:val="22"/>
        </w:rPr>
        <w:t>。</w:t>
      </w:r>
      <w:r>
        <w:rPr>
          <w:rFonts w:hint="eastAsia"/>
        </w:rPr>
        <w:t>心不能</w:t>
      </w:r>
      <w:r w:rsidRPr="005C410E">
        <w:rPr>
          <w:rFonts w:hint="eastAsia"/>
          <w:spacing w:val="-180"/>
        </w:rPr>
        <w:t>實</w:t>
      </w:r>
      <w:r w:rsidRPr="005C410E">
        <w:rPr>
          <w:rFonts w:hint="eastAsia"/>
          <w:spacing w:val="-180"/>
          <w:position w:val="22"/>
        </w:rPr>
        <w:t>。</w:t>
      </w:r>
      <w:r>
        <w:rPr>
          <w:rFonts w:hint="eastAsia"/>
        </w:rPr>
        <w:t>己亦自</w:t>
      </w:r>
      <w:r w:rsidRPr="005C410E">
        <w:rPr>
          <w:rFonts w:hint="eastAsia"/>
          <w:spacing w:val="-180"/>
        </w:rPr>
        <w:t>知</w:t>
      </w:r>
      <w:r w:rsidRPr="005C410E">
        <w:rPr>
          <w:rFonts w:hint="eastAsia"/>
          <w:spacing w:val="-180"/>
          <w:position w:val="22"/>
        </w:rPr>
        <w:t>。</w:t>
      </w:r>
      <w:r>
        <w:rPr>
          <w:rFonts w:hint="eastAsia"/>
        </w:rPr>
        <w:t>久則不</w:t>
      </w:r>
      <w:r w:rsidRPr="005C410E">
        <w:rPr>
          <w:rFonts w:hint="eastAsia"/>
          <w:spacing w:val="-180"/>
        </w:rPr>
        <w:t>變</w:t>
      </w:r>
      <w:r w:rsidRPr="005C410E">
        <w:rPr>
          <w:rFonts w:hint="eastAsia"/>
          <w:spacing w:val="-180"/>
          <w:position w:val="22"/>
        </w:rPr>
        <w:t>。</w:t>
      </w:r>
      <w:r>
        <w:rPr>
          <w:rFonts w:hint="eastAsia"/>
        </w:rPr>
        <w:t>方能得吾真</w:t>
      </w:r>
      <w:r w:rsidRPr="005C410E">
        <w:rPr>
          <w:rFonts w:hint="eastAsia"/>
          <w:spacing w:val="-180"/>
        </w:rPr>
        <w:t>門</w:t>
      </w:r>
      <w:r w:rsidRPr="005C410E">
        <w:rPr>
          <w:rFonts w:hint="eastAsia"/>
          <w:spacing w:val="-180"/>
          <w:position w:val="22"/>
        </w:rPr>
        <w:t>。</w:t>
      </w:r>
      <w:r>
        <w:rPr>
          <w:rFonts w:hint="eastAsia"/>
        </w:rPr>
        <w:t>而履吾真徑</w:t>
      </w:r>
      <w:r w:rsidRPr="005C410E">
        <w:rPr>
          <w:rFonts w:hint="eastAsia"/>
          <w:spacing w:val="-180"/>
        </w:rPr>
        <w:t>也</w:t>
      </w:r>
      <w:r w:rsidRPr="005C410E">
        <w:rPr>
          <w:rFonts w:hint="eastAsia"/>
          <w:spacing w:val="-180"/>
          <w:position w:val="22"/>
        </w:rPr>
        <w:t>。</w:t>
      </w:r>
      <w:r>
        <w:rPr>
          <w:rFonts w:hint="eastAsia"/>
        </w:rPr>
        <w:t>但非旦夕可與爾等諸子言</w:t>
      </w:r>
      <w:r w:rsidRPr="005C410E">
        <w:rPr>
          <w:rFonts w:hint="eastAsia"/>
          <w:spacing w:val="-180"/>
        </w:rPr>
        <w:t>之</w:t>
      </w:r>
      <w:r w:rsidRPr="005C410E">
        <w:rPr>
          <w:rFonts w:hint="eastAsia"/>
          <w:spacing w:val="-180"/>
          <w:position w:val="22"/>
        </w:rPr>
        <w:t>。</w:t>
      </w:r>
      <w:r>
        <w:rPr>
          <w:rFonts w:hint="eastAsia"/>
        </w:rPr>
        <w:t>回道人過此謁</w:t>
      </w:r>
      <w:r w:rsidRPr="005C410E">
        <w:rPr>
          <w:rFonts w:hint="eastAsia"/>
          <w:spacing w:val="-180"/>
        </w:rPr>
        <w:t>吾</w:t>
      </w:r>
      <w:r w:rsidRPr="005C410E">
        <w:rPr>
          <w:rFonts w:hint="eastAsia"/>
          <w:spacing w:val="-180"/>
          <w:position w:val="22"/>
        </w:rPr>
        <w:t>。</w:t>
      </w:r>
      <w:r>
        <w:rPr>
          <w:rFonts w:hint="eastAsia"/>
        </w:rPr>
        <w:t>即</w:t>
      </w:r>
      <w:r w:rsidRPr="005C410E">
        <w:rPr>
          <w:rFonts w:hint="eastAsia"/>
          <w:spacing w:val="-180"/>
        </w:rPr>
        <w:t>去</w:t>
      </w:r>
      <w:r w:rsidRPr="006915D9">
        <w:rPr>
          <w:rFonts w:hint="eastAsia"/>
          <w:spacing w:val="-100"/>
          <w:position w:val="22"/>
        </w:rPr>
        <w:t>。</w:t>
      </w:r>
      <w:r w:rsidRPr="006915D9">
        <w:rPr>
          <w:rFonts w:hint="eastAsia"/>
          <w:sz w:val="24"/>
          <w:szCs w:val="24"/>
        </w:rPr>
        <w:t>少停一度</w:t>
      </w:r>
    </w:p>
    <w:p w:rsidR="00BB1D43" w:rsidRDefault="00BB1D43" w:rsidP="004535BC">
      <w:pPr>
        <w:pStyle w:val="a9"/>
      </w:pPr>
      <w:r>
        <w:rPr>
          <w:rFonts w:hint="eastAsia"/>
        </w:rPr>
        <w:t>自寒山寺</w:t>
      </w:r>
      <w:r w:rsidRPr="005C410E">
        <w:rPr>
          <w:rFonts w:hint="eastAsia"/>
          <w:spacing w:val="-180"/>
        </w:rPr>
        <w:t>回</w:t>
      </w:r>
      <w:r w:rsidRPr="005C410E">
        <w:rPr>
          <w:rFonts w:hint="eastAsia"/>
          <w:spacing w:val="-180"/>
          <w:position w:val="22"/>
        </w:rPr>
        <w:t>。</w:t>
      </w:r>
      <w:r>
        <w:rPr>
          <w:rFonts w:hint="eastAsia"/>
        </w:rPr>
        <w:t>鶴神劉勰</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仙師命吾</w:t>
      </w:r>
      <w:r w:rsidRPr="005C410E">
        <w:rPr>
          <w:rFonts w:hint="eastAsia"/>
          <w:spacing w:val="-180"/>
        </w:rPr>
        <w:t>來</w:t>
      </w:r>
      <w:r w:rsidRPr="005C410E">
        <w:rPr>
          <w:rFonts w:hint="eastAsia"/>
          <w:spacing w:val="-180"/>
          <w:position w:val="22"/>
        </w:rPr>
        <w:t>。</w:t>
      </w:r>
      <w:r>
        <w:rPr>
          <w:rFonts w:hint="eastAsia"/>
        </w:rPr>
        <w:t>和真瑣事不必</w:t>
      </w:r>
      <w:r w:rsidRPr="005C410E">
        <w:rPr>
          <w:rFonts w:hint="eastAsia"/>
          <w:spacing w:val="-180"/>
        </w:rPr>
        <w:t>問</w:t>
      </w:r>
      <w:r w:rsidRPr="005C410E">
        <w:rPr>
          <w:rFonts w:hint="eastAsia"/>
          <w:spacing w:val="-180"/>
          <w:position w:val="22"/>
        </w:rPr>
        <w:t>。</w:t>
      </w:r>
    </w:p>
    <w:p w:rsidR="00BB1D43" w:rsidRDefault="00BB1D43" w:rsidP="004535BC">
      <w:pPr>
        <w:pStyle w:val="a9"/>
      </w:pPr>
      <w:r>
        <w:rPr>
          <w:rFonts w:hint="eastAsia"/>
        </w:rPr>
        <w:t>仙師有句爾</w:t>
      </w:r>
      <w:r w:rsidRPr="005C410E">
        <w:rPr>
          <w:rFonts w:hint="eastAsia"/>
          <w:spacing w:val="-180"/>
        </w:rPr>
        <w:t>對</w:t>
      </w:r>
      <w:r w:rsidRPr="005C410E">
        <w:rPr>
          <w:rFonts w:hint="eastAsia"/>
          <w:spacing w:val="-180"/>
          <w:position w:val="22"/>
        </w:rPr>
        <w:t>。</w:t>
      </w:r>
      <w:r>
        <w:rPr>
          <w:rFonts w:hint="eastAsia"/>
        </w:rPr>
        <w:t>寒山山月月山</w:t>
      </w:r>
      <w:r w:rsidRPr="005C410E">
        <w:rPr>
          <w:rFonts w:hint="eastAsia"/>
          <w:spacing w:val="-180"/>
        </w:rPr>
        <w:t>寒</w:t>
      </w:r>
      <w:r w:rsidRPr="005C410E">
        <w:rPr>
          <w:rFonts w:hint="eastAsia"/>
          <w:spacing w:val="-180"/>
          <w:position w:val="22"/>
        </w:rPr>
        <w:t>。</w:t>
      </w:r>
      <w:r>
        <w:rPr>
          <w:rFonts w:hint="eastAsia"/>
        </w:rPr>
        <w:t>寒山山月十一</w:t>
      </w:r>
      <w:r w:rsidRPr="005C410E">
        <w:rPr>
          <w:rFonts w:hint="eastAsia"/>
          <w:spacing w:val="-180"/>
        </w:rPr>
        <w:t>字</w:t>
      </w:r>
      <w:r w:rsidRPr="005C410E">
        <w:rPr>
          <w:rFonts w:hint="eastAsia"/>
          <w:spacing w:val="-180"/>
          <w:position w:val="22"/>
        </w:rPr>
        <w:t>。</w:t>
      </w:r>
      <w:r>
        <w:rPr>
          <w:rFonts w:hint="eastAsia"/>
        </w:rPr>
        <w:t>下庚繳</w:t>
      </w:r>
      <w:r w:rsidRPr="005C410E">
        <w:rPr>
          <w:rFonts w:hint="eastAsia"/>
          <w:spacing w:val="-180"/>
        </w:rPr>
        <w:t>疏</w:t>
      </w:r>
      <w:r w:rsidRPr="005C410E">
        <w:rPr>
          <w:rFonts w:hint="eastAsia"/>
          <w:spacing w:val="-180"/>
          <w:position w:val="22"/>
        </w:rPr>
        <w:t>。</w:t>
      </w:r>
      <w:r>
        <w:rPr>
          <w:rFonts w:hint="eastAsia"/>
        </w:rPr>
        <w:t>餘俟</w:t>
      </w:r>
    </w:p>
    <w:p w:rsidR="00BB1D43" w:rsidRDefault="00BB1D43" w:rsidP="004535BC">
      <w:pPr>
        <w:pStyle w:val="a9"/>
      </w:pPr>
      <w:r>
        <w:rPr>
          <w:rFonts w:hint="eastAsia"/>
        </w:rPr>
        <w:t>仙師告</w:t>
      </w:r>
      <w:r w:rsidRPr="005C410E">
        <w:rPr>
          <w:rFonts w:hint="eastAsia"/>
          <w:spacing w:val="-180"/>
        </w:rPr>
        <w:t>爾</w:t>
      </w:r>
      <w:r w:rsidRPr="005C410E">
        <w:rPr>
          <w:rFonts w:hint="eastAsia"/>
          <w:spacing w:val="-180"/>
          <w:position w:val="22"/>
        </w:rPr>
        <w:t>。</w:t>
      </w:r>
    </w:p>
    <w:p w:rsidR="00BB1D43" w:rsidRDefault="00BB1D43" w:rsidP="004535BC">
      <w:pPr>
        <w:pStyle w:val="a9"/>
      </w:pPr>
      <w:r>
        <w:rPr>
          <w:rFonts w:hint="eastAsia"/>
        </w:rPr>
        <w:t>老人</w:t>
      </w:r>
      <w:r w:rsidRPr="005C410E">
        <w:rPr>
          <w:rFonts w:hint="eastAsia"/>
          <w:spacing w:val="-180"/>
        </w:rPr>
        <w:t>回</w:t>
      </w:r>
      <w:r w:rsidRPr="005C410E">
        <w:rPr>
          <w:rFonts w:hint="eastAsia"/>
          <w:spacing w:val="-180"/>
          <w:position w:val="22"/>
        </w:rPr>
        <w:t>。</w:t>
      </w:r>
      <w:r>
        <w:rPr>
          <w:rFonts w:hint="eastAsia"/>
        </w:rPr>
        <w:t>吾自寒山</w:t>
      </w:r>
      <w:r w:rsidRPr="005C410E">
        <w:rPr>
          <w:rFonts w:hint="eastAsia"/>
          <w:spacing w:val="-180"/>
        </w:rPr>
        <w:t>來</w:t>
      </w:r>
      <w:r w:rsidRPr="005C410E">
        <w:rPr>
          <w:rFonts w:hint="eastAsia"/>
          <w:spacing w:val="-180"/>
          <w:position w:val="22"/>
        </w:rPr>
        <w:t>。</w:t>
      </w:r>
      <w:r>
        <w:rPr>
          <w:rFonts w:hint="eastAsia"/>
        </w:rPr>
        <w:t>爾等不必問</w:t>
      </w:r>
      <w:r w:rsidRPr="005C410E">
        <w:rPr>
          <w:rFonts w:hint="eastAsia"/>
          <w:spacing w:val="-180"/>
        </w:rPr>
        <w:t>事</w:t>
      </w:r>
      <w:r w:rsidRPr="005C410E">
        <w:rPr>
          <w:rFonts w:hint="eastAsia"/>
          <w:spacing w:val="-180"/>
          <w:position w:val="22"/>
        </w:rPr>
        <w:t>。</w:t>
      </w:r>
      <w:r>
        <w:rPr>
          <w:rFonts w:hint="eastAsia"/>
        </w:rPr>
        <w:t>智真心聲喃</w:t>
      </w:r>
      <w:r w:rsidRPr="005C410E">
        <w:rPr>
          <w:rFonts w:hint="eastAsia"/>
          <w:spacing w:val="-180"/>
        </w:rPr>
        <w:t>喃</w:t>
      </w:r>
      <w:r w:rsidRPr="005C410E">
        <w:rPr>
          <w:rFonts w:hint="eastAsia"/>
          <w:spacing w:val="-180"/>
          <w:position w:val="22"/>
        </w:rPr>
        <w:t>。</w:t>
      </w:r>
      <w:r>
        <w:rPr>
          <w:rFonts w:hint="eastAsia"/>
        </w:rPr>
        <w:t>又欲問前</w:t>
      </w:r>
      <w:r w:rsidRPr="005C410E">
        <w:rPr>
          <w:rFonts w:hint="eastAsia"/>
          <w:spacing w:val="-180"/>
        </w:rPr>
        <w:t>途</w:t>
      </w:r>
      <w:r w:rsidRPr="005C410E">
        <w:rPr>
          <w:rFonts w:hint="eastAsia"/>
          <w:spacing w:val="-180"/>
          <w:position w:val="22"/>
        </w:rPr>
        <w:t>。</w:t>
      </w:r>
      <w:r>
        <w:rPr>
          <w:rFonts w:hint="eastAsia"/>
        </w:rPr>
        <w:t>四義已</w:t>
      </w:r>
      <w:r w:rsidRPr="005C410E">
        <w:rPr>
          <w:rFonts w:hint="eastAsia"/>
          <w:spacing w:val="-180"/>
        </w:rPr>
        <w:t>來</w:t>
      </w:r>
      <w:r w:rsidRPr="005C410E">
        <w:rPr>
          <w:rFonts w:hint="eastAsia"/>
          <w:spacing w:val="-180"/>
          <w:position w:val="22"/>
        </w:rPr>
        <w:t>。</w:t>
      </w:r>
      <w:r>
        <w:rPr>
          <w:rFonts w:hint="eastAsia"/>
        </w:rPr>
        <w:t>無缺自</w:t>
      </w:r>
      <w:r w:rsidRPr="005C410E">
        <w:rPr>
          <w:rFonts w:hint="eastAsia"/>
          <w:spacing w:val="-180"/>
        </w:rPr>
        <w:t>圓</w:t>
      </w:r>
      <w:r w:rsidRPr="005C410E">
        <w:rPr>
          <w:rFonts w:hint="eastAsia"/>
          <w:spacing w:val="-180"/>
          <w:position w:val="22"/>
        </w:rPr>
        <w:t>。</w:t>
      </w:r>
      <w:r>
        <w:rPr>
          <w:rFonts w:hint="eastAsia"/>
        </w:rPr>
        <w:t>何須默</w:t>
      </w:r>
      <w:r w:rsidRPr="005C410E">
        <w:rPr>
          <w:rFonts w:hint="eastAsia"/>
          <w:spacing w:val="-180"/>
        </w:rPr>
        <w:t>然</w:t>
      </w:r>
      <w:r w:rsidRPr="005C410E">
        <w:rPr>
          <w:rFonts w:hint="eastAsia"/>
          <w:spacing w:val="-180"/>
          <w:position w:val="22"/>
        </w:rPr>
        <w:t>。</w:t>
      </w:r>
      <w:r>
        <w:rPr>
          <w:rFonts w:hint="eastAsia"/>
        </w:rPr>
        <w:t>自土出</w:t>
      </w:r>
      <w:r w:rsidRPr="005C410E">
        <w:rPr>
          <w:rFonts w:hint="eastAsia"/>
          <w:spacing w:val="-180"/>
        </w:rPr>
        <w:t>牛</w:t>
      </w:r>
      <w:r w:rsidRPr="005C410E">
        <w:rPr>
          <w:rFonts w:hint="eastAsia"/>
          <w:spacing w:val="-180"/>
          <w:position w:val="22"/>
        </w:rPr>
        <w:t>。</w:t>
      </w:r>
      <w:r>
        <w:rPr>
          <w:rFonts w:hint="eastAsia"/>
        </w:rPr>
        <w:t>金雞一</w:t>
      </w:r>
      <w:r w:rsidRPr="005C410E">
        <w:rPr>
          <w:rFonts w:hint="eastAsia"/>
          <w:spacing w:val="-180"/>
        </w:rPr>
        <w:t>聲</w:t>
      </w:r>
      <w:r w:rsidRPr="005C410E">
        <w:rPr>
          <w:rFonts w:hint="eastAsia"/>
          <w:spacing w:val="-180"/>
          <w:position w:val="22"/>
        </w:rPr>
        <w:t>。</w:t>
      </w:r>
      <w:r>
        <w:rPr>
          <w:rFonts w:hint="eastAsia"/>
        </w:rPr>
        <w:t>東方曉色又揭</w:t>
      </w:r>
      <w:r w:rsidRPr="005C410E">
        <w:rPr>
          <w:rFonts w:hint="eastAsia"/>
          <w:spacing w:val="-180"/>
        </w:rPr>
        <w:t>矣</w:t>
      </w:r>
      <w:r w:rsidRPr="005C410E">
        <w:rPr>
          <w:rFonts w:hint="eastAsia"/>
          <w:spacing w:val="-180"/>
          <w:position w:val="22"/>
        </w:rPr>
        <w:t>。</w:t>
      </w:r>
      <w:r>
        <w:rPr>
          <w:rFonts w:hint="eastAsia"/>
        </w:rPr>
        <w:t>諸子能與言道</w:t>
      </w:r>
      <w:r w:rsidRPr="005C410E">
        <w:rPr>
          <w:rFonts w:hint="eastAsia"/>
          <w:spacing w:val="-180"/>
        </w:rPr>
        <w:t>乎</w:t>
      </w:r>
      <w:r w:rsidRPr="005C410E">
        <w:rPr>
          <w:rFonts w:hint="eastAsia"/>
          <w:spacing w:val="-180"/>
          <w:position w:val="22"/>
        </w:rPr>
        <w:t>。</w:t>
      </w:r>
      <w:r>
        <w:rPr>
          <w:rFonts w:hint="eastAsia"/>
        </w:rPr>
        <w:t>和真能堅實其心</w:t>
      </w:r>
      <w:r w:rsidRPr="005C410E">
        <w:rPr>
          <w:rFonts w:hint="eastAsia"/>
          <w:spacing w:val="-180"/>
        </w:rPr>
        <w:t>乎</w:t>
      </w:r>
      <w:r w:rsidRPr="005C410E">
        <w:rPr>
          <w:rFonts w:hint="eastAsia"/>
          <w:spacing w:val="-180"/>
          <w:position w:val="22"/>
        </w:rPr>
        <w:t>。</w:t>
      </w:r>
      <w:r>
        <w:rPr>
          <w:rFonts w:hint="eastAsia"/>
        </w:rPr>
        <w:t>如能一庚不</w:t>
      </w:r>
      <w:r w:rsidRPr="005C410E">
        <w:rPr>
          <w:rFonts w:hint="eastAsia"/>
          <w:spacing w:val="-180"/>
        </w:rPr>
        <w:t>間</w:t>
      </w:r>
      <w:r w:rsidRPr="005C410E">
        <w:rPr>
          <w:rFonts w:hint="eastAsia"/>
          <w:spacing w:val="-180"/>
          <w:position w:val="22"/>
        </w:rPr>
        <w:t>。</w:t>
      </w:r>
      <w:r>
        <w:rPr>
          <w:rFonts w:hint="eastAsia"/>
        </w:rPr>
        <w:t>坐吾像前十六度</w:t>
      </w:r>
      <w:r w:rsidRPr="005C410E">
        <w:rPr>
          <w:rFonts w:hint="eastAsia"/>
          <w:spacing w:val="-180"/>
        </w:rPr>
        <w:t>者</w:t>
      </w:r>
      <w:r w:rsidRPr="005C410E">
        <w:rPr>
          <w:rFonts w:hint="eastAsia"/>
          <w:spacing w:val="-180"/>
          <w:position w:val="22"/>
        </w:rPr>
        <w:t>。</w:t>
      </w:r>
      <w:r>
        <w:rPr>
          <w:rFonts w:hint="eastAsia"/>
        </w:rPr>
        <w:t>即可與言太乙北極真</w:t>
      </w:r>
      <w:r w:rsidRPr="005C410E">
        <w:rPr>
          <w:rFonts w:hint="eastAsia"/>
          <w:spacing w:val="-180"/>
        </w:rPr>
        <w:t>經</w:t>
      </w:r>
      <w:r w:rsidRPr="005C410E">
        <w:rPr>
          <w:rFonts w:hint="eastAsia"/>
          <w:spacing w:val="-180"/>
          <w:position w:val="22"/>
        </w:rPr>
        <w:t>。</w:t>
      </w:r>
      <w:r>
        <w:rPr>
          <w:rFonts w:hint="eastAsia"/>
        </w:rPr>
        <w:t>非爾等一二</w:t>
      </w:r>
      <w:r>
        <w:rPr>
          <w:rFonts w:hint="eastAsia"/>
        </w:rPr>
        <w:lastRenderedPageBreak/>
        <w:t>人所能盡其</w:t>
      </w:r>
      <w:r w:rsidRPr="005C410E">
        <w:rPr>
          <w:rFonts w:hint="eastAsia"/>
          <w:spacing w:val="-180"/>
        </w:rPr>
        <w:t>功</w:t>
      </w:r>
      <w:r w:rsidRPr="005C410E">
        <w:rPr>
          <w:rFonts w:hint="eastAsia"/>
          <w:spacing w:val="-180"/>
          <w:position w:val="22"/>
        </w:rPr>
        <w:t>。</w:t>
      </w:r>
      <w:r>
        <w:rPr>
          <w:rFonts w:hint="eastAsia"/>
        </w:rPr>
        <w:t>坐功之時與中元坐道不</w:t>
      </w:r>
      <w:r w:rsidRPr="005C410E">
        <w:rPr>
          <w:rFonts w:hint="eastAsia"/>
          <w:spacing w:val="-180"/>
        </w:rPr>
        <w:t>同</w:t>
      </w:r>
      <w:r w:rsidRPr="005C410E">
        <w:rPr>
          <w:rFonts w:hint="eastAsia"/>
          <w:spacing w:val="-180"/>
          <w:position w:val="22"/>
        </w:rPr>
        <w:t>。</w:t>
      </w:r>
      <w:r>
        <w:rPr>
          <w:rFonts w:hint="eastAsia"/>
        </w:rPr>
        <w:t>上元之玄</w:t>
      </w:r>
      <w:r w:rsidRPr="005C410E">
        <w:rPr>
          <w:rFonts w:hint="eastAsia"/>
          <w:spacing w:val="-180"/>
        </w:rPr>
        <w:t>奧</w:t>
      </w:r>
      <w:r w:rsidRPr="005C410E">
        <w:rPr>
          <w:rFonts w:hint="eastAsia"/>
          <w:spacing w:val="-180"/>
          <w:position w:val="22"/>
        </w:rPr>
        <w:t>。</w:t>
      </w:r>
      <w:r>
        <w:rPr>
          <w:rFonts w:hint="eastAsia"/>
        </w:rPr>
        <w:t>在先坐三</w:t>
      </w:r>
      <w:r w:rsidRPr="005C410E">
        <w:rPr>
          <w:rFonts w:hint="eastAsia"/>
          <w:spacing w:val="-180"/>
        </w:rPr>
        <w:t>庚</w:t>
      </w:r>
      <w:r w:rsidRPr="005C410E">
        <w:rPr>
          <w:rFonts w:hint="eastAsia"/>
          <w:spacing w:val="-180"/>
          <w:position w:val="22"/>
        </w:rPr>
        <w:t>。</w:t>
      </w:r>
      <w:r>
        <w:rPr>
          <w:rFonts w:hint="eastAsia"/>
        </w:rPr>
        <w:t>六人以</w:t>
      </w:r>
      <w:r w:rsidRPr="005C410E">
        <w:rPr>
          <w:rFonts w:hint="eastAsia"/>
          <w:spacing w:val="-180"/>
        </w:rPr>
        <w:t>外</w:t>
      </w:r>
      <w:r w:rsidRPr="005C410E">
        <w:rPr>
          <w:rFonts w:hint="eastAsia"/>
          <w:spacing w:val="-180"/>
          <w:position w:val="22"/>
        </w:rPr>
        <w:t>。</w:t>
      </w:r>
      <w:r>
        <w:rPr>
          <w:rFonts w:hint="eastAsia"/>
        </w:rPr>
        <w:t>可以同</w:t>
      </w:r>
      <w:r w:rsidRPr="005C410E">
        <w:rPr>
          <w:rFonts w:hint="eastAsia"/>
          <w:spacing w:val="-180"/>
        </w:rPr>
        <w:t>聽</w:t>
      </w:r>
      <w:r w:rsidRPr="005C410E">
        <w:rPr>
          <w:rFonts w:hint="eastAsia"/>
          <w:spacing w:val="-180"/>
          <w:position w:val="22"/>
        </w:rPr>
        <w:t>。</w:t>
      </w:r>
      <w:r>
        <w:rPr>
          <w:rFonts w:hint="eastAsia"/>
        </w:rPr>
        <w:t>十庚以</w:t>
      </w:r>
      <w:r w:rsidRPr="005C410E">
        <w:rPr>
          <w:rFonts w:hint="eastAsia"/>
          <w:spacing w:val="-180"/>
        </w:rPr>
        <w:t>內</w:t>
      </w:r>
      <w:r w:rsidRPr="005C410E">
        <w:rPr>
          <w:rFonts w:hint="eastAsia"/>
          <w:spacing w:val="-180"/>
          <w:position w:val="22"/>
        </w:rPr>
        <w:t>。</w:t>
      </w:r>
      <w:r>
        <w:rPr>
          <w:rFonts w:hint="eastAsia"/>
        </w:rPr>
        <w:t>可將天地人氣一而成之胞</w:t>
      </w:r>
      <w:r w:rsidRPr="005C410E">
        <w:rPr>
          <w:rFonts w:hint="eastAsia"/>
          <w:spacing w:val="-180"/>
        </w:rPr>
        <w:t>系</w:t>
      </w:r>
      <w:r w:rsidRPr="005C410E">
        <w:rPr>
          <w:rFonts w:hint="eastAsia"/>
          <w:spacing w:val="-180"/>
          <w:position w:val="22"/>
        </w:rPr>
        <w:t>。</w:t>
      </w:r>
      <w:r>
        <w:rPr>
          <w:rFonts w:hint="eastAsia"/>
        </w:rPr>
        <w:t>為爾等言</w:t>
      </w:r>
      <w:r w:rsidRPr="005C410E">
        <w:rPr>
          <w:rFonts w:hint="eastAsia"/>
          <w:spacing w:val="-180"/>
        </w:rPr>
        <w:t>之</w:t>
      </w:r>
      <w:r w:rsidRPr="005C410E">
        <w:rPr>
          <w:rFonts w:hint="eastAsia"/>
          <w:spacing w:val="-180"/>
          <w:position w:val="22"/>
        </w:rPr>
        <w:t>。</w:t>
      </w:r>
      <w:r>
        <w:rPr>
          <w:rFonts w:hint="eastAsia"/>
        </w:rPr>
        <w:t>求</w:t>
      </w:r>
      <w:r w:rsidRPr="005C410E">
        <w:rPr>
          <w:rFonts w:hint="eastAsia"/>
          <w:spacing w:val="-180"/>
        </w:rPr>
        <w:t>事</w:t>
      </w:r>
      <w:r w:rsidRPr="005C410E">
        <w:rPr>
          <w:rFonts w:hint="eastAsia"/>
          <w:spacing w:val="-180"/>
          <w:position w:val="22"/>
        </w:rPr>
        <w:t>。</w:t>
      </w:r>
      <w:r>
        <w:rPr>
          <w:rFonts w:hint="eastAsia"/>
        </w:rPr>
        <w:t>問</w:t>
      </w:r>
      <w:r w:rsidRPr="005C410E">
        <w:rPr>
          <w:rFonts w:hint="eastAsia"/>
          <w:spacing w:val="-180"/>
        </w:rPr>
        <w:t>子</w:t>
      </w:r>
      <w:r w:rsidRPr="005C410E">
        <w:rPr>
          <w:rFonts w:hint="eastAsia"/>
          <w:spacing w:val="-180"/>
          <w:position w:val="22"/>
        </w:rPr>
        <w:t>。</w:t>
      </w:r>
      <w:r>
        <w:rPr>
          <w:rFonts w:hint="eastAsia"/>
        </w:rPr>
        <w:t>問</w:t>
      </w:r>
      <w:r w:rsidRPr="005C410E">
        <w:rPr>
          <w:rFonts w:hint="eastAsia"/>
          <w:spacing w:val="-180"/>
        </w:rPr>
        <w:t>方</w:t>
      </w:r>
      <w:r w:rsidRPr="005C410E">
        <w:rPr>
          <w:rFonts w:hint="eastAsia"/>
          <w:spacing w:val="-180"/>
          <w:position w:val="22"/>
        </w:rPr>
        <w:t>。</w:t>
      </w:r>
      <w:r>
        <w:rPr>
          <w:rFonts w:hint="eastAsia"/>
        </w:rPr>
        <w:t>決</w:t>
      </w:r>
      <w:r w:rsidRPr="005C410E">
        <w:rPr>
          <w:rFonts w:hint="eastAsia"/>
          <w:spacing w:val="-180"/>
        </w:rPr>
        <w:t>疑</w:t>
      </w:r>
      <w:r w:rsidRPr="005C410E">
        <w:rPr>
          <w:rFonts w:hint="eastAsia"/>
          <w:spacing w:val="-180"/>
          <w:position w:val="22"/>
        </w:rPr>
        <w:t>。</w:t>
      </w:r>
      <w:r>
        <w:rPr>
          <w:rFonts w:hint="eastAsia"/>
        </w:rPr>
        <w:t>皆可從此上元氣解一篇得</w:t>
      </w:r>
      <w:r w:rsidRPr="005C410E">
        <w:rPr>
          <w:rFonts w:hint="eastAsia"/>
          <w:spacing w:val="-180"/>
        </w:rPr>
        <w:t>之</w:t>
      </w:r>
      <w:r w:rsidRPr="005C410E">
        <w:rPr>
          <w:rFonts w:hint="eastAsia"/>
          <w:spacing w:val="-180"/>
          <w:position w:val="22"/>
        </w:rPr>
        <w:t>。</w:t>
      </w:r>
      <w:r>
        <w:rPr>
          <w:rFonts w:hint="eastAsia"/>
        </w:rPr>
        <w:t>自然不為流派捲</w:t>
      </w:r>
      <w:r w:rsidRPr="005C410E">
        <w:rPr>
          <w:rFonts w:hint="eastAsia"/>
          <w:spacing w:val="-180"/>
        </w:rPr>
        <w:t>入</w:t>
      </w:r>
      <w:r w:rsidRPr="005C410E">
        <w:rPr>
          <w:rFonts w:hint="eastAsia"/>
          <w:spacing w:val="-180"/>
          <w:position w:val="22"/>
        </w:rPr>
        <w:t>。</w:t>
      </w:r>
      <w:r>
        <w:rPr>
          <w:rFonts w:hint="eastAsia"/>
        </w:rPr>
        <w:t>而光明反可遇事加人一等</w:t>
      </w:r>
      <w:r w:rsidRPr="005C410E">
        <w:rPr>
          <w:rFonts w:hint="eastAsia"/>
          <w:spacing w:val="-180"/>
        </w:rPr>
        <w:t>已</w:t>
      </w:r>
      <w:r w:rsidRPr="005C410E">
        <w:rPr>
          <w:rFonts w:hint="eastAsia"/>
          <w:spacing w:val="-180"/>
          <w:position w:val="22"/>
        </w:rPr>
        <w:t>。</w:t>
      </w:r>
      <w:r>
        <w:rPr>
          <w:rFonts w:hint="eastAsia"/>
        </w:rPr>
        <w:t>吾今略為爾等</w:t>
      </w:r>
      <w:r w:rsidRPr="005C410E">
        <w:rPr>
          <w:rFonts w:hint="eastAsia"/>
          <w:spacing w:val="-180"/>
        </w:rPr>
        <w:t>言</w:t>
      </w:r>
      <w:r w:rsidRPr="005C410E">
        <w:rPr>
          <w:rFonts w:hint="eastAsia"/>
          <w:spacing w:val="-180"/>
          <w:position w:val="22"/>
        </w:rPr>
        <w:t>。</w:t>
      </w:r>
      <w:r>
        <w:rPr>
          <w:rFonts w:hint="eastAsia"/>
        </w:rPr>
        <w:t>能諦聽</w:t>
      </w:r>
      <w:r w:rsidRPr="005C410E">
        <w:rPr>
          <w:rFonts w:hint="eastAsia"/>
          <w:spacing w:val="-180"/>
        </w:rPr>
        <w:t>者</w:t>
      </w:r>
      <w:r w:rsidRPr="005C410E">
        <w:rPr>
          <w:rFonts w:hint="eastAsia"/>
          <w:spacing w:val="-180"/>
          <w:position w:val="22"/>
        </w:rPr>
        <w:t>。</w:t>
      </w:r>
      <w:r>
        <w:rPr>
          <w:rFonts w:hint="eastAsia"/>
        </w:rPr>
        <w:t>下庚能坐十六度</w:t>
      </w:r>
      <w:r w:rsidRPr="005C410E">
        <w:rPr>
          <w:rFonts w:hint="eastAsia"/>
          <w:spacing w:val="-180"/>
        </w:rPr>
        <w:t>者</w:t>
      </w:r>
      <w:r w:rsidRPr="005C410E">
        <w:rPr>
          <w:rFonts w:hint="eastAsia"/>
          <w:spacing w:val="-180"/>
          <w:position w:val="22"/>
        </w:rPr>
        <w:t>。</w:t>
      </w:r>
      <w:r>
        <w:rPr>
          <w:rFonts w:hint="eastAsia"/>
        </w:rPr>
        <w:t>再為爾等言經</w:t>
      </w:r>
      <w:r w:rsidRPr="005C410E">
        <w:rPr>
          <w:rFonts w:hint="eastAsia"/>
          <w:spacing w:val="-180"/>
        </w:rPr>
        <w:t>旨</w:t>
      </w:r>
      <w:r w:rsidRPr="005C410E">
        <w:rPr>
          <w:rFonts w:hint="eastAsia"/>
          <w:spacing w:val="-180"/>
          <w:position w:val="22"/>
        </w:rPr>
        <w:t>。</w:t>
      </w:r>
      <w:r>
        <w:rPr>
          <w:rFonts w:hint="eastAsia"/>
        </w:rPr>
        <w:t>上元純</w:t>
      </w:r>
      <w:r w:rsidRPr="005C410E">
        <w:rPr>
          <w:rFonts w:hint="eastAsia"/>
          <w:spacing w:val="-180"/>
        </w:rPr>
        <w:t>陽</w:t>
      </w:r>
      <w:r w:rsidRPr="005C410E">
        <w:rPr>
          <w:rFonts w:hint="eastAsia"/>
          <w:spacing w:val="-180"/>
          <w:position w:val="22"/>
        </w:rPr>
        <w:t>。</w:t>
      </w:r>
      <w:r>
        <w:rPr>
          <w:rFonts w:hint="eastAsia"/>
        </w:rPr>
        <w:t>午前皆</w:t>
      </w:r>
      <w:r w:rsidRPr="005C410E">
        <w:rPr>
          <w:rFonts w:hint="eastAsia"/>
          <w:spacing w:val="-180"/>
        </w:rPr>
        <w:t>可</w:t>
      </w:r>
      <w:r w:rsidRPr="005C410E">
        <w:rPr>
          <w:rFonts w:hint="eastAsia"/>
          <w:spacing w:val="-180"/>
          <w:position w:val="22"/>
        </w:rPr>
        <w:t>。</w:t>
      </w:r>
      <w:r>
        <w:rPr>
          <w:rFonts w:hint="eastAsia"/>
        </w:rPr>
        <w:t>坐則屈曲兩</w:t>
      </w:r>
      <w:r w:rsidRPr="005C410E">
        <w:rPr>
          <w:rFonts w:hint="eastAsia"/>
          <w:spacing w:val="-180"/>
        </w:rPr>
        <w:t>膝</w:t>
      </w:r>
      <w:r w:rsidRPr="005C410E">
        <w:rPr>
          <w:rFonts w:hint="eastAsia"/>
          <w:spacing w:val="-180"/>
          <w:position w:val="22"/>
        </w:rPr>
        <w:t>。</w:t>
      </w:r>
      <w:r>
        <w:rPr>
          <w:rFonts w:hint="eastAsia"/>
        </w:rPr>
        <w:t>腳根與墊</w:t>
      </w:r>
      <w:r w:rsidRPr="005C410E">
        <w:rPr>
          <w:rFonts w:hint="eastAsia"/>
          <w:spacing w:val="-180"/>
        </w:rPr>
        <w:t>齊</w:t>
      </w:r>
      <w:r w:rsidRPr="005C410E">
        <w:rPr>
          <w:rFonts w:hint="eastAsia"/>
          <w:spacing w:val="-180"/>
          <w:position w:val="22"/>
        </w:rPr>
        <w:t>。</w:t>
      </w:r>
      <w:r>
        <w:rPr>
          <w:rFonts w:hint="eastAsia"/>
        </w:rPr>
        <w:t>不必橫</w:t>
      </w:r>
      <w:r w:rsidRPr="005C410E">
        <w:rPr>
          <w:rFonts w:hint="eastAsia"/>
          <w:spacing w:val="-180"/>
        </w:rPr>
        <w:t>盤</w:t>
      </w:r>
      <w:r w:rsidRPr="005C410E">
        <w:rPr>
          <w:rFonts w:hint="eastAsia"/>
          <w:spacing w:val="-180"/>
          <w:position w:val="22"/>
        </w:rPr>
        <w:t>。</w:t>
      </w:r>
      <w:r>
        <w:rPr>
          <w:rFonts w:hint="eastAsia"/>
        </w:rPr>
        <w:t>直立可</w:t>
      </w:r>
      <w:r w:rsidRPr="005C410E">
        <w:rPr>
          <w:rFonts w:hint="eastAsia"/>
          <w:spacing w:val="-180"/>
        </w:rPr>
        <w:t>耳</w:t>
      </w:r>
      <w:r w:rsidRPr="005C410E">
        <w:rPr>
          <w:rFonts w:hint="eastAsia"/>
          <w:spacing w:val="-180"/>
          <w:position w:val="22"/>
        </w:rPr>
        <w:t>。</w:t>
      </w:r>
      <w:r>
        <w:rPr>
          <w:rFonts w:hint="eastAsia"/>
        </w:rPr>
        <w:t>兩手擱分左</w:t>
      </w:r>
      <w:r w:rsidRPr="005C410E">
        <w:rPr>
          <w:rFonts w:hint="eastAsia"/>
          <w:spacing w:val="-180"/>
        </w:rPr>
        <w:t>右</w:t>
      </w:r>
      <w:r w:rsidRPr="005C410E">
        <w:rPr>
          <w:rFonts w:hint="eastAsia"/>
          <w:spacing w:val="-180"/>
          <w:position w:val="22"/>
        </w:rPr>
        <w:t>。</w:t>
      </w:r>
      <w:r>
        <w:rPr>
          <w:rFonts w:hint="eastAsia"/>
        </w:rPr>
        <w:t>手向膝蓋蹬</w:t>
      </w:r>
      <w:r w:rsidRPr="005C410E">
        <w:rPr>
          <w:rFonts w:hint="eastAsia"/>
          <w:spacing w:val="-180"/>
        </w:rPr>
        <w:t>住</w:t>
      </w:r>
      <w:r w:rsidRPr="005C410E">
        <w:rPr>
          <w:rFonts w:hint="eastAsia"/>
          <w:spacing w:val="-180"/>
          <w:position w:val="22"/>
        </w:rPr>
        <w:t>。</w:t>
      </w:r>
      <w:r>
        <w:rPr>
          <w:rFonts w:hint="eastAsia"/>
        </w:rPr>
        <w:t>如天地之有日月與腳心下</w:t>
      </w:r>
      <w:r w:rsidRPr="005C410E">
        <w:rPr>
          <w:rFonts w:hint="eastAsia"/>
          <w:spacing w:val="-180"/>
        </w:rPr>
        <w:t>伏</w:t>
      </w:r>
      <w:r w:rsidRPr="005C410E">
        <w:rPr>
          <w:rFonts w:hint="eastAsia"/>
          <w:spacing w:val="-180"/>
          <w:position w:val="22"/>
        </w:rPr>
        <w:t>。</w:t>
      </w:r>
      <w:r>
        <w:rPr>
          <w:rFonts w:hint="eastAsia"/>
        </w:rPr>
        <w:t>合一陰一</w:t>
      </w:r>
      <w:r w:rsidRPr="005C410E">
        <w:rPr>
          <w:rFonts w:hint="eastAsia"/>
          <w:spacing w:val="-180"/>
        </w:rPr>
        <w:t>陽</w:t>
      </w:r>
      <w:r w:rsidRPr="005C410E">
        <w:rPr>
          <w:rFonts w:hint="eastAsia"/>
          <w:spacing w:val="-180"/>
          <w:position w:val="22"/>
        </w:rPr>
        <w:t>。</w:t>
      </w:r>
      <w:r>
        <w:rPr>
          <w:rFonts w:hint="eastAsia"/>
        </w:rPr>
        <w:t>太陰初</w:t>
      </w:r>
      <w:r w:rsidRPr="005C410E">
        <w:rPr>
          <w:rFonts w:hint="eastAsia"/>
          <w:spacing w:val="-180"/>
        </w:rPr>
        <w:t>化</w:t>
      </w:r>
      <w:r w:rsidRPr="005C410E">
        <w:rPr>
          <w:rFonts w:hint="eastAsia"/>
          <w:spacing w:val="-180"/>
          <w:position w:val="22"/>
        </w:rPr>
        <w:t>。</w:t>
      </w:r>
      <w:r>
        <w:rPr>
          <w:rFonts w:hint="eastAsia"/>
        </w:rPr>
        <w:t>猶是道</w:t>
      </w:r>
      <w:r w:rsidRPr="005C410E">
        <w:rPr>
          <w:rFonts w:hint="eastAsia"/>
          <w:spacing w:val="-180"/>
        </w:rPr>
        <w:t>耳</w:t>
      </w:r>
      <w:r w:rsidRPr="005C410E">
        <w:rPr>
          <w:rFonts w:hint="eastAsia"/>
          <w:spacing w:val="-180"/>
          <w:position w:val="22"/>
        </w:rPr>
        <w:t>。</w:t>
      </w:r>
      <w:r>
        <w:rPr>
          <w:rFonts w:hint="eastAsia"/>
        </w:rPr>
        <w:t>吾回天門</w:t>
      </w:r>
      <w:r w:rsidRPr="005C410E">
        <w:rPr>
          <w:rFonts w:hint="eastAsia"/>
          <w:spacing w:val="-180"/>
        </w:rPr>
        <w:t>去</w:t>
      </w:r>
      <w:r w:rsidRPr="005C410E">
        <w:rPr>
          <w:rFonts w:hint="eastAsia"/>
          <w:spacing w:val="-180"/>
          <w:position w:val="22"/>
        </w:rPr>
        <w:t>。</w:t>
      </w:r>
    </w:p>
    <w:p w:rsidR="00BB1D43" w:rsidRDefault="00BB1D43" w:rsidP="00DD22FC">
      <w:pPr>
        <w:pStyle w:val="ae"/>
      </w:pPr>
      <w:r>
        <w:rPr>
          <w:rFonts w:hint="eastAsia"/>
        </w:rPr>
        <w:t>謹案自福緣求道</w:t>
      </w:r>
      <w:r w:rsidRPr="005C410E">
        <w:rPr>
          <w:rFonts w:hint="eastAsia"/>
          <w:spacing w:val="-180"/>
        </w:rPr>
        <w:t>後</w:t>
      </w:r>
      <w:r w:rsidRPr="005C410E">
        <w:rPr>
          <w:rFonts w:hint="eastAsia"/>
          <w:spacing w:val="-180"/>
          <w:position w:val="22"/>
        </w:rPr>
        <w:t>。</w:t>
      </w:r>
      <w:r>
        <w:rPr>
          <w:rFonts w:hint="eastAsia"/>
        </w:rPr>
        <w:t>奉命集好道弟子六人以</w:t>
      </w:r>
      <w:r w:rsidRPr="005C410E">
        <w:rPr>
          <w:rFonts w:hint="eastAsia"/>
          <w:spacing w:val="-180"/>
        </w:rPr>
        <w:t>上</w:t>
      </w:r>
      <w:r w:rsidRPr="005C410E">
        <w:rPr>
          <w:rFonts w:hint="eastAsia"/>
          <w:spacing w:val="-180"/>
          <w:position w:val="22"/>
        </w:rPr>
        <w:t>。</w:t>
      </w:r>
      <w:r>
        <w:rPr>
          <w:rFonts w:hint="eastAsia"/>
        </w:rPr>
        <w:t>即可將五六之</w:t>
      </w:r>
      <w:r w:rsidRPr="005C410E">
        <w:rPr>
          <w:rFonts w:hint="eastAsia"/>
          <w:spacing w:val="-180"/>
        </w:rPr>
        <w:t>數</w:t>
      </w:r>
      <w:r w:rsidRPr="005C410E">
        <w:rPr>
          <w:rFonts w:hint="eastAsia"/>
          <w:spacing w:val="-180"/>
          <w:position w:val="22"/>
        </w:rPr>
        <w:t>。</w:t>
      </w:r>
      <w:r>
        <w:rPr>
          <w:rFonts w:hint="eastAsia"/>
        </w:rPr>
        <w:t>炁功之旨告爾等</w:t>
      </w:r>
      <w:r w:rsidRPr="005C410E">
        <w:rPr>
          <w:rFonts w:hint="eastAsia"/>
          <w:spacing w:val="-180"/>
        </w:rPr>
        <w:t>也</w:t>
      </w:r>
      <w:r w:rsidRPr="005C410E">
        <w:rPr>
          <w:rFonts w:hint="eastAsia"/>
          <w:spacing w:val="-180"/>
          <w:position w:val="22"/>
        </w:rPr>
        <w:t>。</w:t>
      </w:r>
      <w:r>
        <w:rPr>
          <w:rFonts w:hint="eastAsia"/>
        </w:rPr>
        <w:t>至今</w:t>
      </w:r>
    </w:p>
    <w:p w:rsidR="00BB1D43" w:rsidRDefault="00BB1D43" w:rsidP="00DD22FC">
      <w:pPr>
        <w:pStyle w:val="ad"/>
      </w:pPr>
      <w:r>
        <w:rPr>
          <w:rFonts w:hint="eastAsia"/>
        </w:rPr>
        <w:t>仙師甫將傳授太乙北極真</w:t>
      </w:r>
      <w:r w:rsidRPr="005C410E">
        <w:rPr>
          <w:rFonts w:hint="eastAsia"/>
          <w:spacing w:val="-180"/>
        </w:rPr>
        <w:t>經</w:t>
      </w:r>
      <w:r w:rsidRPr="005C410E">
        <w:rPr>
          <w:rFonts w:hint="eastAsia"/>
          <w:spacing w:val="-180"/>
          <w:position w:val="22"/>
        </w:rPr>
        <w:t>。</w:t>
      </w:r>
      <w:r>
        <w:rPr>
          <w:rFonts w:hint="eastAsia"/>
        </w:rPr>
        <w:t>天地人氣一而成之胞系說</w:t>
      </w:r>
      <w:r w:rsidRPr="005C410E">
        <w:rPr>
          <w:rFonts w:hint="eastAsia"/>
          <w:spacing w:val="-180"/>
        </w:rPr>
        <w:t>出</w:t>
      </w:r>
      <w:r w:rsidRPr="005C410E">
        <w:rPr>
          <w:rFonts w:hint="eastAsia"/>
          <w:spacing w:val="-180"/>
          <w:position w:val="22"/>
        </w:rPr>
        <w:t>。</w:t>
      </w:r>
      <w:r>
        <w:rPr>
          <w:rFonts w:hint="eastAsia"/>
        </w:rPr>
        <w:t>並授先天坐</w:t>
      </w:r>
      <w:r w:rsidRPr="005C410E">
        <w:rPr>
          <w:rFonts w:hint="eastAsia"/>
          <w:spacing w:val="-180"/>
        </w:rPr>
        <w:t>法</w:t>
      </w:r>
      <w:r w:rsidRPr="005C410E">
        <w:rPr>
          <w:rFonts w:hint="eastAsia"/>
          <w:spacing w:val="-180"/>
          <w:position w:val="22"/>
        </w:rPr>
        <w:t>。</w:t>
      </w:r>
      <w:del w:id="0" w:author="sxsoon" w:date="2018-07-25T20:12:00Z">
        <w:r w:rsidDel="00916C2D">
          <w:rPr>
            <w:rFonts w:hint="eastAsia"/>
          </w:rPr>
          <w:delText>傳經授坐功</w:delText>
        </w:r>
      </w:del>
      <w:r>
        <w:rPr>
          <w:rFonts w:hint="eastAsia"/>
        </w:rPr>
        <w:t>自此日</w:t>
      </w:r>
      <w:r w:rsidRPr="005C410E">
        <w:rPr>
          <w:rFonts w:hint="eastAsia"/>
          <w:spacing w:val="-180"/>
        </w:rPr>
        <w:t>始</w:t>
      </w:r>
      <w:r w:rsidRPr="005C410E">
        <w:rPr>
          <w:rFonts w:hint="eastAsia"/>
          <w:spacing w:val="-180"/>
          <w:position w:val="22"/>
        </w:rPr>
        <w:t>。</w:t>
      </w:r>
    </w:p>
    <w:p w:rsidR="00BB1D43" w:rsidRDefault="00BB1D43" w:rsidP="004535BC">
      <w:pPr>
        <w:pStyle w:val="a9"/>
      </w:pPr>
      <w:r>
        <w:rPr>
          <w:rFonts w:hint="eastAsia"/>
        </w:rPr>
        <w:t>七月二十七日庚午正</w:t>
      </w:r>
      <w:r w:rsidRPr="005C410E">
        <w:rPr>
          <w:rFonts w:hint="eastAsia"/>
          <w:spacing w:val="-180"/>
        </w:rPr>
        <w:t>期</w:t>
      </w:r>
      <w:r w:rsidRPr="005C410E">
        <w:rPr>
          <w:rFonts w:hint="eastAsia"/>
          <w:spacing w:val="-180"/>
          <w:position w:val="22"/>
        </w:rPr>
        <w:t>。</w:t>
      </w:r>
      <w:r>
        <w:rPr>
          <w:rFonts w:hint="eastAsia"/>
        </w:rPr>
        <w:t>論道證</w:t>
      </w:r>
      <w:r w:rsidRPr="00DD22FC">
        <w:rPr>
          <w:rFonts w:hint="eastAsia"/>
          <w:spacing w:val="60"/>
        </w:rPr>
        <w:t>坐</w:t>
      </w:r>
      <w:r w:rsidRPr="00DD22FC">
        <w:rPr>
          <w:rFonts w:hint="eastAsia"/>
          <w:spacing w:val="10"/>
          <w:position w:val="4"/>
          <w:sz w:val="48"/>
          <w:eastAsianLayout w:id="1718839040" w:combine="1"/>
        </w:rPr>
        <w:t>是日薛蔭堂疏叩前生並請賜名奉　判前生道名佛鳳修道有七生之久道根猶在善果自佳耳</w:t>
      </w:r>
    </w:p>
    <w:p w:rsidR="00BB1D43" w:rsidRDefault="00BB1D43" w:rsidP="004535BC">
      <w:pPr>
        <w:pStyle w:val="a9"/>
      </w:pPr>
      <w:r>
        <w:rPr>
          <w:rFonts w:hint="eastAsia"/>
        </w:rPr>
        <w:t>鶴神來也</w:t>
      </w:r>
      <w:r w:rsidR="00ED275F" w:rsidRPr="00047871">
        <w:rPr>
          <w:rFonts w:ascii="MS Gothic" w:eastAsiaTheme="minorEastAsia" w:hAnsi="MS Gothic" w:cs="MS Gothic"/>
          <w:position w:val="18"/>
        </w:rPr>
        <w:t> </w:t>
      </w:r>
    </w:p>
    <w:p w:rsidR="00BB1D43" w:rsidRDefault="00BB1D43" w:rsidP="004535BC">
      <w:pPr>
        <w:pStyle w:val="a9"/>
      </w:pPr>
      <w:r>
        <w:rPr>
          <w:rFonts w:hint="eastAsia"/>
        </w:rPr>
        <w:lastRenderedPageBreak/>
        <w:t>仙師收香酒往天台</w:t>
      </w:r>
      <w:r w:rsidRPr="005C410E">
        <w:rPr>
          <w:rFonts w:hint="eastAsia"/>
          <w:spacing w:val="-180"/>
        </w:rPr>
        <w:t>去</w:t>
      </w:r>
      <w:r w:rsidRPr="005C410E">
        <w:rPr>
          <w:rFonts w:hint="eastAsia"/>
          <w:spacing w:val="-180"/>
          <w:position w:val="22"/>
        </w:rPr>
        <w:t>。</w:t>
      </w:r>
      <w:r>
        <w:rPr>
          <w:rFonts w:hint="eastAsia"/>
        </w:rPr>
        <w:t>二度後</w:t>
      </w:r>
      <w:r w:rsidRPr="005C410E">
        <w:rPr>
          <w:rFonts w:hint="eastAsia"/>
          <w:spacing w:val="-180"/>
        </w:rPr>
        <w:t>到</w:t>
      </w:r>
      <w:r w:rsidRPr="005C410E">
        <w:rPr>
          <w:rFonts w:hint="eastAsia"/>
          <w:spacing w:val="-180"/>
          <w:position w:val="22"/>
        </w:rPr>
        <w:t>。</w:t>
      </w:r>
      <w:r>
        <w:rPr>
          <w:rFonts w:hint="eastAsia"/>
        </w:rPr>
        <w:t>今日節修之</w:t>
      </w:r>
      <w:r w:rsidRPr="005C410E">
        <w:rPr>
          <w:rFonts w:hint="eastAsia"/>
          <w:spacing w:val="-180"/>
        </w:rPr>
        <w:t>期</w:t>
      </w:r>
      <w:r w:rsidRPr="005C410E">
        <w:rPr>
          <w:rFonts w:hint="eastAsia"/>
          <w:spacing w:val="-180"/>
          <w:position w:val="22"/>
        </w:rPr>
        <w:t>。</w:t>
      </w:r>
      <w:r>
        <w:rPr>
          <w:rFonts w:hint="eastAsia"/>
        </w:rPr>
        <w:t>不言</w:t>
      </w:r>
      <w:r w:rsidRPr="005C410E">
        <w:rPr>
          <w:rFonts w:hint="eastAsia"/>
          <w:spacing w:val="-180"/>
        </w:rPr>
        <w:t>事</w:t>
      </w:r>
      <w:r w:rsidRPr="005C410E">
        <w:rPr>
          <w:rFonts w:hint="eastAsia"/>
          <w:spacing w:val="-180"/>
          <w:position w:val="22"/>
        </w:rPr>
        <w:t>。</w:t>
      </w:r>
      <w:r>
        <w:rPr>
          <w:rFonts w:hint="eastAsia"/>
        </w:rPr>
        <w:t>可與諸子問道說</w:t>
      </w:r>
      <w:r w:rsidRPr="005C410E">
        <w:rPr>
          <w:rFonts w:hint="eastAsia"/>
          <w:spacing w:val="-180"/>
        </w:rPr>
        <w:t>乩</w:t>
      </w:r>
      <w:r w:rsidRPr="005C410E">
        <w:rPr>
          <w:rFonts w:hint="eastAsia"/>
          <w:spacing w:val="-180"/>
          <w:position w:val="22"/>
        </w:rPr>
        <w:t>。</w:t>
      </w:r>
      <w:r>
        <w:rPr>
          <w:rFonts w:hint="eastAsia"/>
        </w:rPr>
        <w:t>休二</w:t>
      </w:r>
      <w:r w:rsidRPr="005C410E">
        <w:rPr>
          <w:rFonts w:hint="eastAsia"/>
          <w:spacing w:val="-180"/>
        </w:rPr>
        <w:t>度</w:t>
      </w:r>
      <w:r w:rsidRPr="005C410E">
        <w:rPr>
          <w:rFonts w:hint="eastAsia"/>
          <w:spacing w:val="-180"/>
          <w:position w:val="22"/>
        </w:rPr>
        <w:t>。</w:t>
      </w:r>
    </w:p>
    <w:p w:rsidR="00BB1D43" w:rsidRDefault="00BB1D43" w:rsidP="004535BC">
      <w:pPr>
        <w:pStyle w:val="a9"/>
      </w:pPr>
      <w:r>
        <w:rPr>
          <w:rFonts w:hint="eastAsia"/>
        </w:rPr>
        <w:t>自皐羽台</w:t>
      </w:r>
      <w:r w:rsidRPr="005C410E">
        <w:rPr>
          <w:rFonts w:hint="eastAsia"/>
          <w:spacing w:val="-180"/>
        </w:rPr>
        <w:t>來</w:t>
      </w:r>
      <w:r w:rsidRPr="005C410E">
        <w:rPr>
          <w:rFonts w:hint="eastAsia"/>
          <w:spacing w:val="-180"/>
          <w:position w:val="22"/>
        </w:rPr>
        <w:t>。</w:t>
      </w:r>
    </w:p>
    <w:p w:rsidR="00BB1D43" w:rsidRDefault="00BB1D43" w:rsidP="004535BC">
      <w:pPr>
        <w:pStyle w:val="a9"/>
      </w:pPr>
      <w:r>
        <w:rPr>
          <w:rFonts w:hint="eastAsia"/>
        </w:rPr>
        <w:t>吾老人</w:t>
      </w:r>
      <w:r w:rsidRPr="005C410E">
        <w:rPr>
          <w:rFonts w:hint="eastAsia"/>
          <w:spacing w:val="-180"/>
        </w:rPr>
        <w:t>也</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劉慧地抑與諸弟子作游戲筆墨</w:t>
      </w:r>
      <w:r w:rsidRPr="005C410E">
        <w:rPr>
          <w:rFonts w:hint="eastAsia"/>
          <w:spacing w:val="-180"/>
        </w:rPr>
        <w:t>耶</w:t>
      </w:r>
      <w:r w:rsidRPr="005C410E">
        <w:rPr>
          <w:rFonts w:hint="eastAsia"/>
          <w:spacing w:val="-180"/>
          <w:position w:val="22"/>
        </w:rPr>
        <w:t>。</w:t>
      </w:r>
      <w:r>
        <w:rPr>
          <w:rFonts w:hint="eastAsia"/>
        </w:rPr>
        <w:t>此句是吾囑吾徒作</w:t>
      </w:r>
      <w:r w:rsidRPr="005C410E">
        <w:rPr>
          <w:rFonts w:hint="eastAsia"/>
          <w:spacing w:val="-180"/>
        </w:rPr>
        <w:t>聯</w:t>
      </w:r>
      <w:r w:rsidRPr="005C410E">
        <w:rPr>
          <w:rFonts w:hint="eastAsia"/>
          <w:spacing w:val="-180"/>
          <w:position w:val="22"/>
        </w:rPr>
        <w:t>。</w:t>
      </w:r>
      <w:r>
        <w:rPr>
          <w:rFonts w:hint="eastAsia"/>
        </w:rPr>
        <w:t>彼又轉令爾</w:t>
      </w:r>
      <w:r w:rsidRPr="005C410E">
        <w:rPr>
          <w:rFonts w:hint="eastAsia"/>
          <w:spacing w:val="-180"/>
        </w:rPr>
        <w:t>等</w:t>
      </w:r>
      <w:r w:rsidRPr="005C410E">
        <w:rPr>
          <w:rFonts w:hint="eastAsia"/>
          <w:spacing w:val="-180"/>
          <w:position w:val="22"/>
        </w:rPr>
        <w:t>。</w:t>
      </w:r>
      <w:r>
        <w:rPr>
          <w:rFonts w:hint="eastAsia"/>
        </w:rPr>
        <w:t>徒費巧</w:t>
      </w:r>
      <w:r w:rsidRPr="005C410E">
        <w:rPr>
          <w:rFonts w:hint="eastAsia"/>
          <w:spacing w:val="-180"/>
        </w:rPr>
        <w:t>思</w:t>
      </w:r>
      <w:r w:rsidRPr="005C410E">
        <w:rPr>
          <w:rFonts w:hint="eastAsia"/>
          <w:spacing w:val="-180"/>
          <w:position w:val="22"/>
        </w:rPr>
        <w:t>。</w:t>
      </w:r>
      <w:r>
        <w:rPr>
          <w:rFonts w:hint="eastAsia"/>
        </w:rPr>
        <w:t>吾今日本不言</w:t>
      </w:r>
      <w:r w:rsidRPr="005C410E">
        <w:rPr>
          <w:rFonts w:hint="eastAsia"/>
          <w:spacing w:val="-180"/>
        </w:rPr>
        <w:t>事</w:t>
      </w:r>
      <w:r w:rsidRPr="005C410E">
        <w:rPr>
          <w:rFonts w:hint="eastAsia"/>
          <w:spacing w:val="-180"/>
          <w:position w:val="22"/>
        </w:rPr>
        <w:t>。</w:t>
      </w:r>
      <w:r w:rsidRPr="00616D49">
        <w:rPr>
          <w:rFonts w:hint="eastAsia"/>
          <w:spacing w:val="60"/>
        </w:rPr>
        <w:t>福</w:t>
      </w:r>
      <w:r w:rsidRPr="00616D49">
        <w:rPr>
          <w:rFonts w:hint="eastAsia"/>
          <w:spacing w:val="60"/>
          <w:sz w:val="24"/>
          <w:szCs w:val="24"/>
        </w:rPr>
        <w:t>緣</w:t>
      </w:r>
      <w:r w:rsidRPr="00616D49">
        <w:rPr>
          <w:rFonts w:hint="eastAsia"/>
          <w:spacing w:val="60"/>
        </w:rPr>
        <w:t>解</w:t>
      </w:r>
      <w:r w:rsidRPr="00616D49">
        <w:rPr>
          <w:rFonts w:hint="eastAsia"/>
          <w:spacing w:val="60"/>
          <w:sz w:val="24"/>
          <w:szCs w:val="24"/>
        </w:rPr>
        <w:t>空</w:t>
      </w:r>
      <w:r>
        <w:rPr>
          <w:rFonts w:hint="eastAsia"/>
        </w:rPr>
        <w:t>失</w:t>
      </w:r>
      <w:r w:rsidRPr="005C410E">
        <w:rPr>
          <w:rFonts w:hint="eastAsia"/>
          <w:spacing w:val="-180"/>
        </w:rPr>
        <w:t>坐</w:t>
      </w:r>
      <w:r w:rsidRPr="005C410E">
        <w:rPr>
          <w:rFonts w:hint="eastAsia"/>
          <w:spacing w:val="-180"/>
          <w:position w:val="22"/>
        </w:rPr>
        <w:t>。</w:t>
      </w:r>
      <w:r>
        <w:rPr>
          <w:rFonts w:hint="eastAsia"/>
        </w:rPr>
        <w:t>俱有憾</w:t>
      </w:r>
      <w:r w:rsidRPr="005C410E">
        <w:rPr>
          <w:rFonts w:hint="eastAsia"/>
          <w:spacing w:val="-180"/>
        </w:rPr>
        <w:t>心</w:t>
      </w:r>
      <w:r w:rsidRPr="005C410E">
        <w:rPr>
          <w:rFonts w:hint="eastAsia"/>
          <w:spacing w:val="-180"/>
          <w:position w:val="22"/>
        </w:rPr>
        <w:t>。</w:t>
      </w:r>
      <w:r>
        <w:rPr>
          <w:rFonts w:hint="eastAsia"/>
        </w:rPr>
        <w:t>不</w:t>
      </w:r>
      <w:r w:rsidRPr="005C410E">
        <w:rPr>
          <w:rFonts w:hint="eastAsia"/>
          <w:spacing w:val="-180"/>
        </w:rPr>
        <w:t>咎</w:t>
      </w:r>
      <w:r w:rsidRPr="005C410E">
        <w:rPr>
          <w:rFonts w:hint="eastAsia"/>
          <w:spacing w:val="-180"/>
          <w:position w:val="22"/>
        </w:rPr>
        <w:t>。</w:t>
      </w:r>
      <w:r>
        <w:rPr>
          <w:rFonts w:hint="eastAsia"/>
        </w:rPr>
        <w:t>罰齋一</w:t>
      </w:r>
      <w:r w:rsidRPr="005C410E">
        <w:rPr>
          <w:rFonts w:hint="eastAsia"/>
          <w:spacing w:val="-180"/>
        </w:rPr>
        <w:t>日</w:t>
      </w:r>
      <w:r w:rsidRPr="005C410E">
        <w:rPr>
          <w:rFonts w:hint="eastAsia"/>
          <w:spacing w:val="-180"/>
          <w:position w:val="22"/>
        </w:rPr>
        <w:t>。</w:t>
      </w:r>
      <w:r>
        <w:rPr>
          <w:rFonts w:hint="eastAsia"/>
        </w:rPr>
        <w:t>吾道無</w:t>
      </w:r>
      <w:r w:rsidRPr="005C410E">
        <w:rPr>
          <w:rFonts w:hint="eastAsia"/>
          <w:spacing w:val="-180"/>
        </w:rPr>
        <w:t>見</w:t>
      </w:r>
      <w:r w:rsidRPr="005C410E">
        <w:rPr>
          <w:rFonts w:hint="eastAsia"/>
          <w:spacing w:val="-180"/>
          <w:position w:val="22"/>
        </w:rPr>
        <w:t>。</w:t>
      </w:r>
      <w:r>
        <w:rPr>
          <w:rFonts w:hint="eastAsia"/>
        </w:rPr>
        <w:t>吾道無</w:t>
      </w:r>
      <w:r w:rsidRPr="005C410E">
        <w:rPr>
          <w:rFonts w:hint="eastAsia"/>
          <w:spacing w:val="-180"/>
        </w:rPr>
        <w:t>形</w:t>
      </w:r>
      <w:r w:rsidRPr="005C410E">
        <w:rPr>
          <w:rFonts w:hint="eastAsia"/>
          <w:spacing w:val="-180"/>
          <w:position w:val="22"/>
        </w:rPr>
        <w:t>。</w:t>
      </w:r>
      <w:r>
        <w:rPr>
          <w:rFonts w:hint="eastAsia"/>
        </w:rPr>
        <w:t>有形在</w:t>
      </w:r>
      <w:r w:rsidRPr="005C410E">
        <w:rPr>
          <w:rFonts w:hint="eastAsia"/>
          <w:spacing w:val="-180"/>
        </w:rPr>
        <w:t>身</w:t>
      </w:r>
      <w:r w:rsidRPr="005C410E">
        <w:rPr>
          <w:rFonts w:hint="eastAsia"/>
          <w:spacing w:val="-180"/>
          <w:position w:val="22"/>
        </w:rPr>
        <w:t>。</w:t>
      </w:r>
      <w:r>
        <w:rPr>
          <w:rFonts w:hint="eastAsia"/>
        </w:rPr>
        <w:t>有見在</w:t>
      </w:r>
      <w:r w:rsidRPr="005C410E">
        <w:rPr>
          <w:rFonts w:hint="eastAsia"/>
          <w:spacing w:val="-180"/>
        </w:rPr>
        <w:t>心</w:t>
      </w:r>
      <w:r w:rsidRPr="005C410E">
        <w:rPr>
          <w:rFonts w:hint="eastAsia"/>
          <w:spacing w:val="-180"/>
          <w:position w:val="22"/>
        </w:rPr>
        <w:t>。</w:t>
      </w:r>
      <w:r>
        <w:rPr>
          <w:rFonts w:hint="eastAsia"/>
        </w:rPr>
        <w:t>坐之一</w:t>
      </w:r>
      <w:r w:rsidRPr="005C410E">
        <w:rPr>
          <w:rFonts w:hint="eastAsia"/>
          <w:spacing w:val="-180"/>
        </w:rPr>
        <w:t>法</w:t>
      </w:r>
      <w:r w:rsidRPr="005C410E">
        <w:rPr>
          <w:rFonts w:hint="eastAsia"/>
          <w:spacing w:val="-180"/>
          <w:position w:val="22"/>
        </w:rPr>
        <w:t>。</w:t>
      </w:r>
      <w:r>
        <w:rPr>
          <w:rFonts w:hint="eastAsia"/>
        </w:rPr>
        <w:t>華普得其大</w:t>
      </w:r>
      <w:r w:rsidRPr="005C410E">
        <w:rPr>
          <w:rFonts w:hint="eastAsia"/>
          <w:spacing w:val="-180"/>
        </w:rPr>
        <w:t>略</w:t>
      </w:r>
      <w:r w:rsidRPr="005C410E">
        <w:rPr>
          <w:rFonts w:hint="eastAsia"/>
          <w:spacing w:val="-180"/>
          <w:position w:val="22"/>
        </w:rPr>
        <w:t>。</w:t>
      </w:r>
      <w:r>
        <w:rPr>
          <w:rFonts w:hint="eastAsia"/>
        </w:rPr>
        <w:t>智真心細息</w:t>
      </w:r>
      <w:r w:rsidRPr="005C410E">
        <w:rPr>
          <w:rFonts w:hint="eastAsia"/>
          <w:spacing w:val="-180"/>
        </w:rPr>
        <w:t>靜</w:t>
      </w:r>
      <w:r w:rsidRPr="005C410E">
        <w:rPr>
          <w:rFonts w:hint="eastAsia"/>
          <w:spacing w:val="-180"/>
          <w:position w:val="22"/>
        </w:rPr>
        <w:t>。</w:t>
      </w:r>
      <w:r>
        <w:rPr>
          <w:rFonts w:hint="eastAsia"/>
        </w:rPr>
        <w:t>和真坐與智真同做一</w:t>
      </w:r>
      <w:r w:rsidRPr="005C410E">
        <w:rPr>
          <w:rFonts w:hint="eastAsia"/>
          <w:spacing w:val="-180"/>
        </w:rPr>
        <w:t>步</w:t>
      </w:r>
      <w:r w:rsidRPr="005C410E">
        <w:rPr>
          <w:rFonts w:hint="eastAsia"/>
          <w:spacing w:val="-180"/>
          <w:position w:val="22"/>
        </w:rPr>
        <w:t>。</w:t>
      </w:r>
      <w:r>
        <w:rPr>
          <w:rFonts w:hint="eastAsia"/>
        </w:rPr>
        <w:t>不過誠靜之</w:t>
      </w:r>
      <w:r w:rsidRPr="005C410E">
        <w:rPr>
          <w:rFonts w:hint="eastAsia"/>
          <w:spacing w:val="-180"/>
        </w:rPr>
        <w:t>中</w:t>
      </w:r>
      <w:r w:rsidRPr="005C410E">
        <w:rPr>
          <w:rFonts w:hint="eastAsia"/>
          <w:spacing w:val="-180"/>
          <w:position w:val="22"/>
        </w:rPr>
        <w:t>。</w:t>
      </w:r>
      <w:r>
        <w:rPr>
          <w:rFonts w:hint="eastAsia"/>
        </w:rPr>
        <w:t>有些動</w:t>
      </w:r>
      <w:r w:rsidRPr="005C410E">
        <w:rPr>
          <w:rFonts w:hint="eastAsia"/>
          <w:spacing w:val="-180"/>
        </w:rPr>
        <w:t>念</w:t>
      </w:r>
      <w:r w:rsidRPr="005C410E">
        <w:rPr>
          <w:rFonts w:hint="eastAsia"/>
          <w:spacing w:val="-180"/>
          <w:position w:val="22"/>
        </w:rPr>
        <w:t>。</w:t>
      </w:r>
      <w:r>
        <w:rPr>
          <w:rFonts w:hint="eastAsia"/>
        </w:rPr>
        <w:t>再加恬鎮之</w:t>
      </w:r>
      <w:r w:rsidRPr="005C410E">
        <w:rPr>
          <w:rFonts w:hint="eastAsia"/>
          <w:spacing w:val="-180"/>
        </w:rPr>
        <w:t>意</w:t>
      </w:r>
      <w:r w:rsidRPr="005C410E">
        <w:rPr>
          <w:rFonts w:hint="eastAsia"/>
          <w:spacing w:val="-180"/>
          <w:position w:val="22"/>
        </w:rPr>
        <w:t>。</w:t>
      </w:r>
      <w:r>
        <w:rPr>
          <w:rFonts w:hint="eastAsia"/>
        </w:rPr>
        <w:t>則得之</w:t>
      </w:r>
      <w:r w:rsidRPr="005C410E">
        <w:rPr>
          <w:rFonts w:hint="eastAsia"/>
          <w:spacing w:val="-180"/>
        </w:rPr>
        <w:t>矣</w:t>
      </w:r>
      <w:r w:rsidRPr="005C410E">
        <w:rPr>
          <w:rFonts w:hint="eastAsia"/>
          <w:spacing w:val="-180"/>
          <w:position w:val="22"/>
        </w:rPr>
        <w:t>。</w:t>
      </w:r>
      <w:r>
        <w:rPr>
          <w:rFonts w:hint="eastAsia"/>
        </w:rPr>
        <w:t>若真收吾</w:t>
      </w:r>
      <w:r w:rsidRPr="005C410E">
        <w:rPr>
          <w:rFonts w:hint="eastAsia"/>
          <w:spacing w:val="-180"/>
        </w:rPr>
        <w:t>道</w:t>
      </w:r>
      <w:r w:rsidRPr="005C410E">
        <w:rPr>
          <w:rFonts w:hint="eastAsia"/>
          <w:spacing w:val="-180"/>
          <w:position w:val="22"/>
        </w:rPr>
        <w:t>。</w:t>
      </w:r>
      <w:r>
        <w:rPr>
          <w:rFonts w:hint="eastAsia"/>
        </w:rPr>
        <w:t>尋正道</w:t>
      </w:r>
      <w:r w:rsidRPr="005C410E">
        <w:rPr>
          <w:rFonts w:hint="eastAsia"/>
          <w:spacing w:val="-180"/>
        </w:rPr>
        <w:t>者</w:t>
      </w:r>
      <w:r w:rsidRPr="005C410E">
        <w:rPr>
          <w:rFonts w:hint="eastAsia"/>
          <w:spacing w:val="-180"/>
          <w:position w:val="22"/>
        </w:rPr>
        <w:t>。</w:t>
      </w:r>
      <w:r>
        <w:rPr>
          <w:rFonts w:hint="eastAsia"/>
        </w:rPr>
        <w:t>非從坐道不</w:t>
      </w:r>
      <w:r w:rsidRPr="005C410E">
        <w:rPr>
          <w:rFonts w:hint="eastAsia"/>
          <w:spacing w:val="-180"/>
        </w:rPr>
        <w:t>可</w:t>
      </w:r>
      <w:r w:rsidRPr="005C410E">
        <w:rPr>
          <w:rFonts w:hint="eastAsia"/>
          <w:spacing w:val="-180"/>
          <w:position w:val="22"/>
        </w:rPr>
        <w:t>。</w:t>
      </w:r>
      <w:r>
        <w:rPr>
          <w:rFonts w:hint="eastAsia"/>
        </w:rPr>
        <w:t>不獨男子為</w:t>
      </w:r>
      <w:r w:rsidRPr="005C410E">
        <w:rPr>
          <w:rFonts w:hint="eastAsia"/>
          <w:spacing w:val="-180"/>
        </w:rPr>
        <w:t>然</w:t>
      </w:r>
      <w:r w:rsidRPr="005C410E">
        <w:rPr>
          <w:rFonts w:hint="eastAsia"/>
          <w:spacing w:val="-180"/>
          <w:position w:val="22"/>
        </w:rPr>
        <w:t>。</w:t>
      </w:r>
      <w:r>
        <w:rPr>
          <w:rFonts w:hint="eastAsia"/>
        </w:rPr>
        <w:t>女子一室自</w:t>
      </w:r>
      <w:r w:rsidRPr="005C410E">
        <w:rPr>
          <w:rFonts w:hint="eastAsia"/>
          <w:spacing w:val="-180"/>
        </w:rPr>
        <w:t>修</w:t>
      </w:r>
      <w:r w:rsidRPr="005C410E">
        <w:rPr>
          <w:rFonts w:hint="eastAsia"/>
          <w:spacing w:val="-180"/>
          <w:position w:val="22"/>
        </w:rPr>
        <w:t>。</w:t>
      </w:r>
      <w:r>
        <w:rPr>
          <w:rFonts w:hint="eastAsia"/>
        </w:rPr>
        <w:t>亦可長壽而多男</w:t>
      </w:r>
      <w:r w:rsidRPr="005C410E">
        <w:rPr>
          <w:rFonts w:hint="eastAsia"/>
          <w:spacing w:val="-180"/>
        </w:rPr>
        <w:t>也</w:t>
      </w:r>
      <w:r w:rsidRPr="005C410E">
        <w:rPr>
          <w:rFonts w:hint="eastAsia"/>
          <w:spacing w:val="-180"/>
          <w:position w:val="22"/>
        </w:rPr>
        <w:t>。</w:t>
      </w:r>
      <w:r>
        <w:rPr>
          <w:rFonts w:hint="eastAsia"/>
        </w:rPr>
        <w:t>今逢節</w:t>
      </w:r>
      <w:r w:rsidRPr="005C410E">
        <w:rPr>
          <w:rFonts w:hint="eastAsia"/>
          <w:spacing w:val="-180"/>
        </w:rPr>
        <w:t>修</w:t>
      </w:r>
      <w:r w:rsidRPr="005C410E">
        <w:rPr>
          <w:rFonts w:hint="eastAsia"/>
          <w:spacing w:val="-180"/>
          <w:position w:val="22"/>
        </w:rPr>
        <w:t>。</w:t>
      </w:r>
      <w:r>
        <w:rPr>
          <w:rFonts w:hint="eastAsia"/>
        </w:rPr>
        <w:t>不暇多</w:t>
      </w:r>
      <w:r w:rsidRPr="005C410E">
        <w:rPr>
          <w:rFonts w:hint="eastAsia"/>
          <w:spacing w:val="-180"/>
        </w:rPr>
        <w:t>語</w:t>
      </w:r>
      <w:r w:rsidRPr="005C410E">
        <w:rPr>
          <w:rFonts w:hint="eastAsia"/>
          <w:spacing w:val="-180"/>
          <w:position w:val="22"/>
        </w:rPr>
        <w:t>。</w:t>
      </w:r>
      <w:r>
        <w:rPr>
          <w:rFonts w:hint="eastAsia"/>
        </w:rPr>
        <w:t>坐功一</w:t>
      </w:r>
      <w:r w:rsidRPr="005C410E">
        <w:rPr>
          <w:rFonts w:hint="eastAsia"/>
          <w:spacing w:val="-180"/>
        </w:rPr>
        <w:t>事</w:t>
      </w:r>
      <w:r w:rsidRPr="005C410E">
        <w:rPr>
          <w:rFonts w:hint="eastAsia"/>
          <w:spacing w:val="-180"/>
          <w:position w:val="22"/>
        </w:rPr>
        <w:t>。</w:t>
      </w:r>
      <w:r>
        <w:rPr>
          <w:rFonts w:hint="eastAsia"/>
        </w:rPr>
        <w:t>不必日日坐吾像</w:t>
      </w:r>
      <w:r w:rsidRPr="005C410E">
        <w:rPr>
          <w:rFonts w:hint="eastAsia"/>
          <w:spacing w:val="-180"/>
        </w:rPr>
        <w:t>前</w:t>
      </w:r>
      <w:r w:rsidRPr="00616D49">
        <w:rPr>
          <w:rFonts w:hint="eastAsia"/>
          <w:spacing w:val="-100"/>
          <w:position w:val="22"/>
        </w:rPr>
        <w:t>。</w:t>
      </w:r>
      <w:r w:rsidRPr="00616D49">
        <w:rPr>
          <w:rFonts w:hint="eastAsia"/>
          <w:spacing w:val="32"/>
          <w:position w:val="4"/>
          <w:sz w:val="48"/>
          <w:eastAsianLayout w:id="1718839040" w:combine="1"/>
        </w:rPr>
        <w:t>指在賜福緣之像前也。</w:t>
      </w:r>
      <w:r>
        <w:rPr>
          <w:rFonts w:hint="eastAsia"/>
        </w:rPr>
        <w:t>一庚一坐足</w:t>
      </w:r>
      <w:r w:rsidRPr="005C410E">
        <w:rPr>
          <w:rFonts w:hint="eastAsia"/>
          <w:spacing w:val="-180"/>
        </w:rPr>
        <w:t>矣</w:t>
      </w:r>
      <w:r w:rsidRPr="005C410E">
        <w:rPr>
          <w:rFonts w:hint="eastAsia"/>
          <w:spacing w:val="-180"/>
          <w:position w:val="22"/>
        </w:rPr>
        <w:t>。</w:t>
      </w:r>
      <w:r>
        <w:rPr>
          <w:rFonts w:hint="eastAsia"/>
        </w:rPr>
        <w:t>然亦不能不一室日日自坐</w:t>
      </w:r>
      <w:r w:rsidRPr="005C410E">
        <w:rPr>
          <w:rFonts w:hint="eastAsia"/>
          <w:spacing w:val="-180"/>
        </w:rPr>
        <w:t>也</w:t>
      </w:r>
      <w:r w:rsidRPr="005C410E">
        <w:rPr>
          <w:rFonts w:hint="eastAsia"/>
          <w:spacing w:val="-180"/>
          <w:position w:val="22"/>
        </w:rPr>
        <w:t>。</w:t>
      </w:r>
      <w:r>
        <w:rPr>
          <w:rFonts w:hint="eastAsia"/>
        </w:rPr>
        <w:t>但須未坐之</w:t>
      </w:r>
      <w:r w:rsidRPr="005C410E">
        <w:rPr>
          <w:rFonts w:hint="eastAsia"/>
          <w:spacing w:val="-180"/>
        </w:rPr>
        <w:t>先</w:t>
      </w:r>
      <w:r w:rsidRPr="005C410E">
        <w:rPr>
          <w:rFonts w:hint="eastAsia"/>
          <w:spacing w:val="-180"/>
          <w:position w:val="22"/>
        </w:rPr>
        <w:t>。</w:t>
      </w:r>
      <w:r>
        <w:rPr>
          <w:rFonts w:hint="eastAsia"/>
        </w:rPr>
        <w:t>盥漱俱</w:t>
      </w:r>
      <w:r w:rsidRPr="005C410E">
        <w:rPr>
          <w:rFonts w:hint="eastAsia"/>
          <w:spacing w:val="-180"/>
        </w:rPr>
        <w:t>清</w:t>
      </w:r>
      <w:r w:rsidRPr="005C410E">
        <w:rPr>
          <w:rFonts w:hint="eastAsia"/>
          <w:spacing w:val="-180"/>
          <w:position w:val="22"/>
        </w:rPr>
        <w:t>。</w:t>
      </w:r>
      <w:r>
        <w:rPr>
          <w:rFonts w:hint="eastAsia"/>
        </w:rPr>
        <w:t>方可登</w:t>
      </w:r>
      <w:r w:rsidRPr="005C410E">
        <w:rPr>
          <w:rFonts w:hint="eastAsia"/>
          <w:spacing w:val="-180"/>
        </w:rPr>
        <w:t>坐</w:t>
      </w:r>
      <w:r w:rsidRPr="005C410E">
        <w:rPr>
          <w:rFonts w:hint="eastAsia"/>
          <w:spacing w:val="-180"/>
          <w:position w:val="22"/>
        </w:rPr>
        <w:t>。</w:t>
      </w:r>
      <w:r>
        <w:rPr>
          <w:rFonts w:hint="eastAsia"/>
        </w:rPr>
        <w:t>不</w:t>
      </w:r>
      <w:r w:rsidRPr="005C410E">
        <w:rPr>
          <w:rFonts w:hint="eastAsia"/>
          <w:spacing w:val="-180"/>
        </w:rPr>
        <w:t>然</w:t>
      </w:r>
      <w:r w:rsidRPr="005C410E">
        <w:rPr>
          <w:rFonts w:hint="eastAsia"/>
          <w:spacing w:val="-180"/>
          <w:position w:val="22"/>
        </w:rPr>
        <w:t>。</w:t>
      </w:r>
      <w:r>
        <w:rPr>
          <w:rFonts w:hint="eastAsia"/>
        </w:rPr>
        <w:t>必生髮落齒豁之</w:t>
      </w:r>
      <w:r w:rsidRPr="005C410E">
        <w:rPr>
          <w:rFonts w:hint="eastAsia"/>
          <w:spacing w:val="-180"/>
        </w:rPr>
        <w:t>弊</w:t>
      </w:r>
      <w:r w:rsidRPr="005C410E">
        <w:rPr>
          <w:rFonts w:hint="eastAsia"/>
          <w:spacing w:val="-180"/>
          <w:position w:val="22"/>
        </w:rPr>
        <w:t>。</w:t>
      </w:r>
      <w:r>
        <w:rPr>
          <w:rFonts w:hint="eastAsia"/>
        </w:rPr>
        <w:t>懍聽諦</w:t>
      </w:r>
      <w:r w:rsidRPr="005C410E">
        <w:rPr>
          <w:rFonts w:hint="eastAsia"/>
          <w:spacing w:val="-180"/>
        </w:rPr>
        <w:t>遵</w:t>
      </w:r>
      <w:r w:rsidRPr="005C410E">
        <w:rPr>
          <w:rFonts w:hint="eastAsia"/>
          <w:spacing w:val="-180"/>
          <w:position w:val="22"/>
        </w:rPr>
        <w:t>。</w:t>
      </w:r>
      <w:r>
        <w:rPr>
          <w:rFonts w:hint="eastAsia"/>
        </w:rPr>
        <w:t>吾往北極</w:t>
      </w:r>
      <w:r w:rsidRPr="005C410E">
        <w:rPr>
          <w:rFonts w:hint="eastAsia"/>
          <w:spacing w:val="-180"/>
        </w:rPr>
        <w:t>去</w:t>
      </w:r>
      <w:r w:rsidRPr="005C410E">
        <w:rPr>
          <w:rFonts w:hint="eastAsia"/>
          <w:spacing w:val="-180"/>
          <w:position w:val="22"/>
        </w:rPr>
        <w:t>。</w:t>
      </w:r>
      <w:r>
        <w:rPr>
          <w:rFonts w:hint="eastAsia"/>
        </w:rPr>
        <w:t>諸子問</w:t>
      </w:r>
      <w:r w:rsidRPr="005C410E">
        <w:rPr>
          <w:rFonts w:hint="eastAsia"/>
          <w:spacing w:val="-180"/>
        </w:rPr>
        <w:t>事</w:t>
      </w:r>
      <w:r w:rsidRPr="005C410E">
        <w:rPr>
          <w:rFonts w:hint="eastAsia"/>
          <w:spacing w:val="-180"/>
          <w:position w:val="22"/>
        </w:rPr>
        <w:t>。</w:t>
      </w:r>
      <w:r>
        <w:rPr>
          <w:rFonts w:hint="eastAsia"/>
        </w:rPr>
        <w:t>見金代</w:t>
      </w:r>
      <w:r w:rsidRPr="005C410E">
        <w:rPr>
          <w:rFonts w:hint="eastAsia"/>
          <w:spacing w:val="-180"/>
        </w:rPr>
        <w:t>庚</w:t>
      </w:r>
      <w:r w:rsidRPr="005C410E">
        <w:rPr>
          <w:rFonts w:hint="eastAsia"/>
          <w:spacing w:val="-180"/>
          <w:position w:val="22"/>
        </w:rPr>
        <w:t>。</w:t>
      </w:r>
      <w:r>
        <w:rPr>
          <w:rFonts w:hint="eastAsia"/>
        </w:rPr>
        <w:t>仍命慧地來告爾等</w:t>
      </w:r>
      <w:r w:rsidRPr="005C410E">
        <w:rPr>
          <w:rFonts w:hint="eastAsia"/>
          <w:spacing w:val="-180"/>
        </w:rPr>
        <w:t>也</w:t>
      </w:r>
      <w:r w:rsidRPr="005C410E">
        <w:rPr>
          <w:rFonts w:hint="eastAsia"/>
          <w:spacing w:val="-180"/>
          <w:position w:val="22"/>
        </w:rPr>
        <w:t>。</w:t>
      </w:r>
      <w:r w:rsidRPr="005C410E">
        <w:rPr>
          <w:rFonts w:hint="eastAsia"/>
          <w:spacing w:val="-180"/>
        </w:rPr>
        <w:t>回</w:t>
      </w:r>
      <w:r w:rsidRPr="005C410E">
        <w:rPr>
          <w:rFonts w:hint="eastAsia"/>
          <w:spacing w:val="-180"/>
          <w:position w:val="22"/>
        </w:rPr>
        <w:t>。</w:t>
      </w:r>
    </w:p>
    <w:p w:rsidR="00BB1D43" w:rsidRDefault="00BB1D43" w:rsidP="004535BC">
      <w:pPr>
        <w:pStyle w:val="a9"/>
      </w:pPr>
      <w:r>
        <w:rPr>
          <w:rFonts w:hint="eastAsia"/>
        </w:rPr>
        <w:t>八月初八日庚辰敦促坐功</w:t>
      </w:r>
      <w:r w:rsidR="00ED275F" w:rsidRPr="00047871">
        <w:rPr>
          <w:rFonts w:ascii="MS Gothic" w:eastAsiaTheme="minorEastAsia" w:hAnsi="MS Gothic" w:cs="MS Gothic"/>
          <w:position w:val="18"/>
        </w:rPr>
        <w:t> </w:t>
      </w:r>
    </w:p>
    <w:p w:rsidR="00BB1D43" w:rsidRDefault="00BB1D43" w:rsidP="004535BC">
      <w:pPr>
        <w:pStyle w:val="a9"/>
      </w:pPr>
      <w:r>
        <w:rPr>
          <w:rFonts w:hint="eastAsia"/>
        </w:rPr>
        <w:lastRenderedPageBreak/>
        <w:t>吾劉勰</w:t>
      </w:r>
      <w:r w:rsidRPr="005C410E">
        <w:rPr>
          <w:rFonts w:hint="eastAsia"/>
          <w:spacing w:val="-180"/>
        </w:rPr>
        <w:t>到</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諸子前日對</w:t>
      </w:r>
      <w:r w:rsidRPr="005C410E">
        <w:rPr>
          <w:rFonts w:hint="eastAsia"/>
          <w:spacing w:val="-180"/>
        </w:rPr>
        <w:t>句</w:t>
      </w:r>
      <w:r w:rsidRPr="00290669">
        <w:rPr>
          <w:rFonts w:hint="eastAsia"/>
          <w:spacing w:val="-100"/>
          <w:position w:val="22"/>
        </w:rPr>
        <w:t>。</w:t>
      </w:r>
      <w:r w:rsidRPr="00EF12F7">
        <w:rPr>
          <w:rFonts w:hint="eastAsia"/>
          <w:spacing w:val="10"/>
          <w:position w:val="4"/>
          <w:sz w:val="48"/>
          <w:eastAsianLayout w:id="1718839040" w:combine="1"/>
        </w:rPr>
        <w:t>列壇諸弟子。各有對句。皆未宣布。惟麓雲對云。渤海海雲雲海渤渤海海雲。</w:t>
      </w:r>
      <w:r>
        <w:rPr>
          <w:rFonts w:hint="eastAsia"/>
        </w:rPr>
        <w:t>巧思稍</w:t>
      </w:r>
      <w:r w:rsidRPr="005C410E">
        <w:rPr>
          <w:rFonts w:hint="eastAsia"/>
          <w:spacing w:val="-180"/>
        </w:rPr>
        <w:t>遠</w:t>
      </w:r>
      <w:r w:rsidRPr="005C410E">
        <w:rPr>
          <w:rFonts w:hint="eastAsia"/>
          <w:spacing w:val="-180"/>
          <w:position w:val="22"/>
        </w:rPr>
        <w:t>。</w:t>
      </w:r>
      <w:r>
        <w:rPr>
          <w:rFonts w:hint="eastAsia"/>
        </w:rPr>
        <w:t>不如本地風</w:t>
      </w:r>
      <w:r w:rsidRPr="005C410E">
        <w:rPr>
          <w:rFonts w:hint="eastAsia"/>
          <w:spacing w:val="-180"/>
        </w:rPr>
        <w:t>光</w:t>
      </w:r>
      <w:r w:rsidRPr="005C410E">
        <w:rPr>
          <w:rFonts w:hint="eastAsia"/>
          <w:spacing w:val="-180"/>
          <w:position w:val="22"/>
        </w:rPr>
        <w:t>。</w:t>
      </w:r>
      <w:r>
        <w:rPr>
          <w:rFonts w:hint="eastAsia"/>
        </w:rPr>
        <w:t>似覺合</w:t>
      </w:r>
      <w:r w:rsidRPr="005C410E">
        <w:rPr>
          <w:rFonts w:hint="eastAsia"/>
          <w:spacing w:val="-180"/>
        </w:rPr>
        <w:t>體</w:t>
      </w:r>
      <w:r w:rsidRPr="005C410E">
        <w:rPr>
          <w:rFonts w:hint="eastAsia"/>
          <w:spacing w:val="-180"/>
          <w:position w:val="22"/>
        </w:rPr>
        <w:t>。</w:t>
      </w:r>
      <w:r>
        <w:rPr>
          <w:rFonts w:hint="eastAsia"/>
        </w:rPr>
        <w:t>吾復命去經此</w:t>
      </w:r>
      <w:r w:rsidRPr="005C410E">
        <w:rPr>
          <w:rFonts w:hint="eastAsia"/>
          <w:spacing w:val="-180"/>
        </w:rPr>
        <w:t>道</w:t>
      </w:r>
      <w:r w:rsidRPr="005C410E">
        <w:rPr>
          <w:rFonts w:hint="eastAsia"/>
          <w:spacing w:val="-180"/>
          <w:position w:val="22"/>
        </w:rPr>
        <w:t>。</w:t>
      </w:r>
      <w:r>
        <w:rPr>
          <w:rFonts w:hint="eastAsia"/>
        </w:rPr>
        <w:t>尚與閻敬銘亭</w:t>
      </w:r>
      <w:r w:rsidRPr="005C410E">
        <w:rPr>
          <w:rFonts w:hint="eastAsia"/>
          <w:spacing w:val="-180"/>
        </w:rPr>
        <w:t>上</w:t>
      </w:r>
      <w:r w:rsidRPr="00290669">
        <w:rPr>
          <w:rFonts w:hint="eastAsia"/>
          <w:spacing w:val="-100"/>
          <w:position w:val="22"/>
        </w:rPr>
        <w:t>。</w:t>
      </w:r>
      <w:r w:rsidRPr="00290669">
        <w:rPr>
          <w:rFonts w:hint="eastAsia"/>
          <w:position w:val="4"/>
          <w:sz w:val="48"/>
          <w:eastAsianLayout w:id="1718839040" w:combine="1"/>
        </w:rPr>
        <w:t>閻文介公祠。有亭頗雅。可收大明湖一覽之勝。祠在曲水亭之東北。</w:t>
      </w:r>
      <w:r>
        <w:rPr>
          <w:rFonts w:hint="eastAsia"/>
        </w:rPr>
        <w:t>一酌棊</w:t>
      </w:r>
      <w:r w:rsidRPr="005C410E">
        <w:rPr>
          <w:rFonts w:hint="eastAsia"/>
          <w:spacing w:val="-180"/>
        </w:rPr>
        <w:t>枰</w:t>
      </w:r>
      <w:r w:rsidRPr="005C410E">
        <w:rPr>
          <w:rFonts w:hint="eastAsia"/>
          <w:spacing w:val="-180"/>
          <w:position w:val="22"/>
        </w:rPr>
        <w:t>。</w:t>
      </w:r>
      <w:r>
        <w:rPr>
          <w:rFonts w:hint="eastAsia"/>
        </w:rPr>
        <w:t>和真亦喜為之</w:t>
      </w:r>
      <w:r w:rsidRPr="005C410E">
        <w:rPr>
          <w:rFonts w:hint="eastAsia"/>
          <w:spacing w:val="-180"/>
        </w:rPr>
        <w:t>耶</w:t>
      </w:r>
      <w:r w:rsidRPr="005C410E">
        <w:rPr>
          <w:rFonts w:hint="eastAsia"/>
          <w:spacing w:val="-180"/>
          <w:position w:val="22"/>
        </w:rPr>
        <w:t>。</w:t>
      </w:r>
      <w:r>
        <w:rPr>
          <w:rFonts w:hint="eastAsia"/>
        </w:rPr>
        <w:t>先告爾對句</w:t>
      </w:r>
      <w:r w:rsidRPr="005C410E">
        <w:rPr>
          <w:rFonts w:hint="eastAsia"/>
          <w:spacing w:val="-180"/>
        </w:rPr>
        <w:t>曰</w:t>
      </w:r>
      <w:r w:rsidRPr="005C410E">
        <w:rPr>
          <w:rFonts w:hint="eastAsia"/>
          <w:spacing w:val="-180"/>
          <w:position w:val="22"/>
        </w:rPr>
        <w:t>。</w:t>
      </w:r>
      <w:r w:rsidRPr="00916C2D">
        <w:rPr>
          <w:rFonts w:hint="eastAsia"/>
          <w:color w:val="FF0000"/>
        </w:rPr>
        <w:t>水</w:t>
      </w:r>
      <w:r w:rsidR="00916C2D" w:rsidRPr="00916C2D">
        <w:rPr>
          <w:rFonts w:hint="eastAsia"/>
          <w:color w:val="FF0000"/>
        </w:rPr>
        <w:t>曲</w:t>
      </w:r>
      <w:r>
        <w:rPr>
          <w:rFonts w:hint="eastAsia"/>
        </w:rPr>
        <w:t>水泉泉曲</w:t>
      </w:r>
      <w:r w:rsidRPr="005C410E">
        <w:rPr>
          <w:rFonts w:hint="eastAsia"/>
          <w:spacing w:val="-180"/>
        </w:rPr>
        <w:t>水</w:t>
      </w:r>
      <w:r w:rsidRPr="005C410E">
        <w:rPr>
          <w:rFonts w:hint="eastAsia"/>
          <w:spacing w:val="-180"/>
          <w:position w:val="22"/>
        </w:rPr>
        <w:t>。</w:t>
      </w:r>
      <w:r>
        <w:rPr>
          <w:rFonts w:hint="eastAsia"/>
        </w:rPr>
        <w:t>曲水水</w:t>
      </w:r>
      <w:r w:rsidRPr="005C410E">
        <w:rPr>
          <w:rFonts w:hint="eastAsia"/>
          <w:spacing w:val="-180"/>
        </w:rPr>
        <w:t>泉</w:t>
      </w:r>
      <w:r w:rsidRPr="005C410E">
        <w:rPr>
          <w:rFonts w:hint="eastAsia"/>
          <w:spacing w:val="-180"/>
          <w:position w:val="22"/>
        </w:rPr>
        <w:t>。</w:t>
      </w:r>
      <w:r>
        <w:rPr>
          <w:rFonts w:hint="eastAsia"/>
        </w:rPr>
        <w:t>何如何</w:t>
      </w:r>
      <w:r w:rsidRPr="005C410E">
        <w:rPr>
          <w:rFonts w:hint="eastAsia"/>
          <w:spacing w:val="-180"/>
        </w:rPr>
        <w:t>如</w:t>
      </w:r>
      <w:r w:rsidRPr="005C410E">
        <w:rPr>
          <w:rFonts w:hint="eastAsia"/>
          <w:spacing w:val="-180"/>
          <w:position w:val="22"/>
        </w:rPr>
        <w:t>。</w:t>
      </w:r>
      <w:r>
        <w:rPr>
          <w:rFonts w:hint="eastAsia"/>
        </w:rPr>
        <w:t>吾酌棊無生無</w:t>
      </w:r>
      <w:r w:rsidRPr="005C410E">
        <w:rPr>
          <w:rFonts w:hint="eastAsia"/>
          <w:spacing w:val="-180"/>
        </w:rPr>
        <w:t>死</w:t>
      </w:r>
      <w:r w:rsidRPr="005C410E">
        <w:rPr>
          <w:rFonts w:hint="eastAsia"/>
          <w:spacing w:val="-180"/>
          <w:position w:val="22"/>
        </w:rPr>
        <w:t>。</w:t>
      </w:r>
      <w:r>
        <w:rPr>
          <w:rFonts w:hint="eastAsia"/>
        </w:rPr>
        <w:t>祇或先或</w:t>
      </w:r>
      <w:r w:rsidRPr="005C410E">
        <w:rPr>
          <w:rFonts w:hint="eastAsia"/>
          <w:spacing w:val="-180"/>
        </w:rPr>
        <w:t>後</w:t>
      </w:r>
      <w:r w:rsidRPr="005C410E">
        <w:rPr>
          <w:rFonts w:hint="eastAsia"/>
          <w:spacing w:val="-180"/>
          <w:position w:val="22"/>
        </w:rPr>
        <w:t>。</w:t>
      </w:r>
      <w:r>
        <w:rPr>
          <w:rFonts w:hint="eastAsia"/>
        </w:rPr>
        <w:t>或白先一</w:t>
      </w:r>
      <w:r w:rsidRPr="005C410E">
        <w:rPr>
          <w:rFonts w:hint="eastAsia"/>
          <w:spacing w:val="-180"/>
        </w:rPr>
        <w:t>子</w:t>
      </w:r>
      <w:r w:rsidRPr="005C410E">
        <w:rPr>
          <w:rFonts w:hint="eastAsia"/>
          <w:spacing w:val="-180"/>
          <w:position w:val="22"/>
        </w:rPr>
        <w:t>。</w:t>
      </w:r>
      <w:r>
        <w:rPr>
          <w:rFonts w:hint="eastAsia"/>
        </w:rPr>
        <w:t>則黑一分</w:t>
      </w:r>
      <w:r w:rsidRPr="005C410E">
        <w:rPr>
          <w:rFonts w:hint="eastAsia"/>
          <w:spacing w:val="-180"/>
        </w:rPr>
        <w:t>二</w:t>
      </w:r>
      <w:r w:rsidRPr="005C410E">
        <w:rPr>
          <w:rFonts w:hint="eastAsia"/>
          <w:spacing w:val="-180"/>
          <w:position w:val="22"/>
        </w:rPr>
        <w:t>。</w:t>
      </w:r>
      <w:r>
        <w:rPr>
          <w:rFonts w:hint="eastAsia"/>
        </w:rPr>
        <w:t>或三之四</w:t>
      </w:r>
      <w:r w:rsidRPr="005C410E">
        <w:rPr>
          <w:rFonts w:hint="eastAsia"/>
          <w:spacing w:val="-180"/>
        </w:rPr>
        <w:t>五</w:t>
      </w:r>
      <w:r w:rsidRPr="005C410E">
        <w:rPr>
          <w:rFonts w:hint="eastAsia"/>
          <w:spacing w:val="-180"/>
          <w:position w:val="22"/>
        </w:rPr>
        <w:t>。</w:t>
      </w:r>
      <w:r>
        <w:rPr>
          <w:rFonts w:hint="eastAsia"/>
        </w:rPr>
        <w:t>倘遇黑亦如</w:t>
      </w:r>
      <w:r w:rsidRPr="005C410E">
        <w:rPr>
          <w:rFonts w:hint="eastAsia"/>
          <w:spacing w:val="-180"/>
        </w:rPr>
        <w:t>之</w:t>
      </w:r>
      <w:r w:rsidRPr="005C410E">
        <w:rPr>
          <w:rFonts w:hint="eastAsia"/>
          <w:spacing w:val="-180"/>
          <w:position w:val="22"/>
        </w:rPr>
        <w:t>。</w:t>
      </w:r>
      <w:r>
        <w:rPr>
          <w:rFonts w:hint="eastAsia"/>
        </w:rPr>
        <w:t>諸子當有悟澈此意</w:t>
      </w:r>
      <w:r w:rsidRPr="005C410E">
        <w:rPr>
          <w:rFonts w:hint="eastAsia"/>
          <w:spacing w:val="-180"/>
        </w:rPr>
        <w:t>者</w:t>
      </w:r>
      <w:r w:rsidRPr="005C410E">
        <w:rPr>
          <w:rFonts w:hint="eastAsia"/>
          <w:spacing w:val="-180"/>
          <w:position w:val="22"/>
        </w:rPr>
        <w:t>。</w:t>
      </w:r>
      <w:r>
        <w:rPr>
          <w:rFonts w:hint="eastAsia"/>
        </w:rPr>
        <w:t>無論何</w:t>
      </w:r>
      <w:r w:rsidRPr="005C410E">
        <w:rPr>
          <w:rFonts w:hint="eastAsia"/>
          <w:spacing w:val="-180"/>
        </w:rPr>
        <w:t>事</w:t>
      </w:r>
      <w:r w:rsidRPr="005C410E">
        <w:rPr>
          <w:rFonts w:hint="eastAsia"/>
          <w:spacing w:val="-180"/>
          <w:position w:val="22"/>
        </w:rPr>
        <w:t>。</w:t>
      </w:r>
      <w:r>
        <w:rPr>
          <w:rFonts w:hint="eastAsia"/>
        </w:rPr>
        <w:t>皆可先人一</w:t>
      </w:r>
      <w:r w:rsidRPr="005C410E">
        <w:rPr>
          <w:rFonts w:hint="eastAsia"/>
          <w:spacing w:val="-180"/>
        </w:rPr>
        <w:t>着</w:t>
      </w:r>
      <w:r w:rsidRPr="005C410E">
        <w:rPr>
          <w:rFonts w:hint="eastAsia"/>
          <w:spacing w:val="-180"/>
          <w:position w:val="22"/>
        </w:rPr>
        <w:t>。</w:t>
      </w:r>
      <w:r>
        <w:rPr>
          <w:rFonts w:hint="eastAsia"/>
        </w:rPr>
        <w:t>不求通</w:t>
      </w:r>
      <w:r w:rsidRPr="005C410E">
        <w:rPr>
          <w:rFonts w:hint="eastAsia"/>
          <w:spacing w:val="-180"/>
        </w:rPr>
        <w:t>達</w:t>
      </w:r>
      <w:r w:rsidRPr="005C410E">
        <w:rPr>
          <w:rFonts w:hint="eastAsia"/>
          <w:spacing w:val="-180"/>
          <w:position w:val="22"/>
        </w:rPr>
        <w:t>。</w:t>
      </w:r>
      <w:r>
        <w:rPr>
          <w:rFonts w:hint="eastAsia"/>
        </w:rPr>
        <w:t>自然顯貴</w:t>
      </w:r>
      <w:r w:rsidRPr="005C410E">
        <w:rPr>
          <w:rFonts w:hint="eastAsia"/>
          <w:spacing w:val="-180"/>
        </w:rPr>
        <w:t>也</w:t>
      </w:r>
      <w:r w:rsidRPr="005C410E">
        <w:rPr>
          <w:rFonts w:hint="eastAsia"/>
          <w:spacing w:val="-180"/>
          <w:position w:val="22"/>
        </w:rPr>
        <w:t>。</w:t>
      </w:r>
      <w:r>
        <w:rPr>
          <w:rFonts w:hint="eastAsia"/>
        </w:rPr>
        <w:t>智真坐功三庚無</w:t>
      </w:r>
      <w:r w:rsidRPr="005C410E">
        <w:rPr>
          <w:rFonts w:hint="eastAsia"/>
          <w:spacing w:val="-180"/>
        </w:rPr>
        <w:t>缺</w:t>
      </w:r>
      <w:r w:rsidRPr="005C410E">
        <w:rPr>
          <w:rFonts w:hint="eastAsia"/>
          <w:spacing w:val="-180"/>
          <w:position w:val="22"/>
        </w:rPr>
        <w:t>。</w:t>
      </w:r>
      <w:r>
        <w:rPr>
          <w:rFonts w:hint="eastAsia"/>
        </w:rPr>
        <w:t>與和真下庚子初一杪</w:t>
      </w:r>
      <w:r w:rsidRPr="005C410E">
        <w:rPr>
          <w:rFonts w:hint="eastAsia"/>
          <w:spacing w:val="-180"/>
        </w:rPr>
        <w:t>起</w:t>
      </w:r>
      <w:r w:rsidRPr="005C410E">
        <w:rPr>
          <w:rFonts w:hint="eastAsia"/>
          <w:spacing w:val="-180"/>
          <w:position w:val="22"/>
        </w:rPr>
        <w:t>。</w:t>
      </w:r>
      <w:r>
        <w:rPr>
          <w:rFonts w:hint="eastAsia"/>
        </w:rPr>
        <w:t>坐</w:t>
      </w:r>
      <w:r>
        <w:t xml:space="preserve">　</w:t>
      </w:r>
      <w:r>
        <w:rPr>
          <w:rFonts w:hint="eastAsia"/>
        </w:rPr>
        <w:t>師像</w:t>
      </w:r>
      <w:r w:rsidRPr="005C410E">
        <w:rPr>
          <w:rFonts w:hint="eastAsia"/>
          <w:spacing w:val="-180"/>
        </w:rPr>
        <w:t>前</w:t>
      </w:r>
      <w:r w:rsidRPr="005C410E">
        <w:rPr>
          <w:rFonts w:hint="eastAsia"/>
          <w:spacing w:val="-180"/>
          <w:position w:val="22"/>
        </w:rPr>
        <w:t>。</w:t>
      </w:r>
      <w:r>
        <w:rPr>
          <w:rFonts w:hint="eastAsia"/>
        </w:rPr>
        <w:t>至寅一</w:t>
      </w:r>
      <w:r w:rsidRPr="005C410E">
        <w:rPr>
          <w:rFonts w:hint="eastAsia"/>
          <w:spacing w:val="-180"/>
        </w:rPr>
        <w:t>度</w:t>
      </w:r>
      <w:r w:rsidRPr="00EF12F7">
        <w:rPr>
          <w:rFonts w:hint="eastAsia"/>
          <w:spacing w:val="-100"/>
          <w:position w:val="22"/>
        </w:rPr>
        <w:t>。</w:t>
      </w:r>
      <w:r w:rsidRPr="00290669">
        <w:rPr>
          <w:rFonts w:hint="eastAsia"/>
          <w:position w:val="4"/>
          <w:sz w:val="48"/>
          <w:eastAsianLayout w:id="1718839040" w:combine="1"/>
        </w:rPr>
        <w:t>按和智二子</w:t>
      </w:r>
      <w:r w:rsidR="00290669">
        <w:rPr>
          <w:rFonts w:hint="eastAsia"/>
          <w:position w:val="4"/>
          <w:sz w:val="48"/>
          <w:eastAsianLayout w:id="1718839040" w:combine="1"/>
        </w:rPr>
        <w:t>，</w:t>
      </w:r>
      <w:r w:rsidRPr="00290669">
        <w:rPr>
          <w:rFonts w:hint="eastAsia"/>
          <w:position w:val="4"/>
          <w:sz w:val="48"/>
          <w:eastAsianLayout w:id="1718839040" w:combine="1"/>
        </w:rPr>
        <w:t>仙師極愛重之然督責亦極嚴。命坐</w:t>
      </w:r>
      <w:r w:rsidR="00290669">
        <w:rPr>
          <w:position w:val="4"/>
          <w:sz w:val="48"/>
          <w:eastAsianLayout w:id="1718839040" w:combine="1"/>
        </w:rPr>
        <w:t xml:space="preserve">　</w:t>
      </w:r>
      <w:r w:rsidRPr="00290669">
        <w:rPr>
          <w:rFonts w:hint="eastAsia"/>
          <w:position w:val="4"/>
          <w:sz w:val="48"/>
          <w:eastAsianLayout w:id="1718839040" w:combine="1"/>
        </w:rPr>
        <w:t>師像前至六十四度之多。實為獨特。</w:t>
      </w:r>
      <w:r>
        <w:rPr>
          <w:rFonts w:hint="eastAsia"/>
        </w:rPr>
        <w:t>領</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師命賜</w:t>
      </w:r>
      <w:r w:rsidRPr="005C410E">
        <w:rPr>
          <w:rFonts w:hint="eastAsia"/>
          <w:spacing w:val="-180"/>
        </w:rPr>
        <w:t>像</w:t>
      </w:r>
      <w:r w:rsidRPr="005C410E">
        <w:rPr>
          <w:rFonts w:hint="eastAsia"/>
          <w:spacing w:val="-180"/>
          <w:position w:val="22"/>
        </w:rPr>
        <w:t>。</w:t>
      </w:r>
      <w:r>
        <w:rPr>
          <w:rFonts w:hint="eastAsia"/>
        </w:rPr>
        <w:t>華普缺一庚</w:t>
      </w:r>
      <w:r w:rsidRPr="005C410E">
        <w:rPr>
          <w:rFonts w:hint="eastAsia"/>
          <w:spacing w:val="-180"/>
        </w:rPr>
        <w:t>坐</w:t>
      </w:r>
      <w:r w:rsidRPr="005C410E">
        <w:rPr>
          <w:rFonts w:hint="eastAsia"/>
          <w:spacing w:val="-180"/>
          <w:position w:val="22"/>
        </w:rPr>
        <w:t>。</w:t>
      </w:r>
      <w:r>
        <w:rPr>
          <w:rFonts w:hint="eastAsia"/>
        </w:rPr>
        <w:t>與福緣無心缺</w:t>
      </w:r>
      <w:r w:rsidRPr="005C410E">
        <w:rPr>
          <w:rFonts w:hint="eastAsia"/>
          <w:spacing w:val="-180"/>
        </w:rPr>
        <w:t>坐</w:t>
      </w:r>
      <w:r w:rsidRPr="005C410E">
        <w:rPr>
          <w:rFonts w:hint="eastAsia"/>
          <w:spacing w:val="-180"/>
          <w:position w:val="22"/>
        </w:rPr>
        <w:t>。</w:t>
      </w:r>
      <w:r>
        <w:rPr>
          <w:rFonts w:hint="eastAsia"/>
        </w:rPr>
        <w:t>並無上下功過之</w:t>
      </w:r>
      <w:r w:rsidRPr="005C410E">
        <w:rPr>
          <w:rFonts w:hint="eastAsia"/>
          <w:spacing w:val="-180"/>
        </w:rPr>
        <w:t>分</w:t>
      </w:r>
      <w:r w:rsidRPr="005C410E">
        <w:rPr>
          <w:rFonts w:hint="eastAsia"/>
          <w:spacing w:val="-180"/>
          <w:position w:val="22"/>
        </w:rPr>
        <w:t>。</w:t>
      </w:r>
      <w:r>
        <w:rPr>
          <w:rFonts w:hint="eastAsia"/>
        </w:rPr>
        <w:t>補足可</w:t>
      </w:r>
      <w:r w:rsidRPr="005C410E">
        <w:rPr>
          <w:rFonts w:hint="eastAsia"/>
          <w:spacing w:val="-180"/>
        </w:rPr>
        <w:t>已</w:t>
      </w:r>
      <w:r w:rsidRPr="005C410E">
        <w:rPr>
          <w:rFonts w:hint="eastAsia"/>
          <w:spacing w:val="-180"/>
          <w:position w:val="22"/>
        </w:rPr>
        <w:t>。</w:t>
      </w:r>
      <w:r>
        <w:rPr>
          <w:rFonts w:hint="eastAsia"/>
        </w:rPr>
        <w:t>間有要</w:t>
      </w:r>
      <w:r w:rsidRPr="005C410E">
        <w:rPr>
          <w:rFonts w:hint="eastAsia"/>
          <w:spacing w:val="-180"/>
        </w:rPr>
        <w:t>務</w:t>
      </w:r>
      <w:r w:rsidRPr="005C410E">
        <w:rPr>
          <w:rFonts w:hint="eastAsia"/>
          <w:spacing w:val="-180"/>
          <w:position w:val="22"/>
        </w:rPr>
        <w:t>。</w:t>
      </w:r>
      <w:r>
        <w:rPr>
          <w:rFonts w:hint="eastAsia"/>
        </w:rPr>
        <w:t>亦可下</w:t>
      </w:r>
      <w:r w:rsidRPr="005C410E">
        <w:rPr>
          <w:rFonts w:hint="eastAsia"/>
          <w:spacing w:val="-180"/>
        </w:rPr>
        <w:t>移</w:t>
      </w:r>
      <w:r w:rsidRPr="005C410E">
        <w:rPr>
          <w:rFonts w:hint="eastAsia"/>
          <w:spacing w:val="-180"/>
          <w:position w:val="22"/>
        </w:rPr>
        <w:t>。</w:t>
      </w:r>
      <w:r w:rsidRPr="005C410E">
        <w:rPr>
          <w:rFonts w:hint="eastAsia"/>
          <w:spacing w:val="-180"/>
        </w:rPr>
        <w:t>畢</w:t>
      </w:r>
      <w:r w:rsidRPr="005C410E">
        <w:rPr>
          <w:rFonts w:hint="eastAsia"/>
          <w:spacing w:val="-180"/>
          <w:position w:val="22"/>
        </w:rPr>
        <w:t>。</w:t>
      </w:r>
      <w:r>
        <w:rPr>
          <w:rFonts w:hint="eastAsia"/>
        </w:rPr>
        <w:t>郭子問</w:t>
      </w:r>
      <w:r w:rsidRPr="005C410E">
        <w:rPr>
          <w:rFonts w:hint="eastAsia"/>
          <w:spacing w:val="-180"/>
        </w:rPr>
        <w:t>事</w:t>
      </w:r>
      <w:r w:rsidRPr="00EF12F7">
        <w:rPr>
          <w:rFonts w:hint="eastAsia"/>
          <w:spacing w:val="-100"/>
          <w:position w:val="22"/>
        </w:rPr>
        <w:t>。</w:t>
      </w:r>
      <w:r w:rsidRPr="00EF12F7">
        <w:rPr>
          <w:rFonts w:hint="eastAsia"/>
          <w:spacing w:val="10"/>
          <w:position w:val="4"/>
          <w:sz w:val="48"/>
          <w:eastAsianLayout w:id="1718839040" w:combine="1"/>
        </w:rPr>
        <w:t>郭植瀛河南武陟人</w:t>
      </w:r>
    </w:p>
    <w:p w:rsidR="00BB1D43" w:rsidRDefault="00BB1D43" w:rsidP="004535BC">
      <w:pPr>
        <w:pStyle w:val="a9"/>
      </w:pPr>
      <w:r>
        <w:rPr>
          <w:rFonts w:hint="eastAsia"/>
        </w:rPr>
        <w:t>仙師詳言告</w:t>
      </w:r>
      <w:r w:rsidRPr="005C410E">
        <w:rPr>
          <w:rFonts w:hint="eastAsia"/>
          <w:spacing w:val="-180"/>
        </w:rPr>
        <w:t>爾</w:t>
      </w:r>
      <w:r w:rsidRPr="005C410E">
        <w:rPr>
          <w:rFonts w:hint="eastAsia"/>
          <w:spacing w:val="-180"/>
          <w:position w:val="22"/>
        </w:rPr>
        <w:t>。</w:t>
      </w:r>
      <w:r>
        <w:rPr>
          <w:rFonts w:hint="eastAsia"/>
        </w:rPr>
        <w:t>爾須學坐一</w:t>
      </w:r>
      <w:r w:rsidRPr="005C410E">
        <w:rPr>
          <w:rFonts w:hint="eastAsia"/>
          <w:spacing w:val="-180"/>
        </w:rPr>
        <w:t>庚</w:t>
      </w:r>
      <w:r w:rsidRPr="005C410E">
        <w:rPr>
          <w:rFonts w:hint="eastAsia"/>
          <w:spacing w:val="-180"/>
          <w:position w:val="22"/>
        </w:rPr>
        <w:t>。</w:t>
      </w:r>
      <w:r w:rsidRPr="001F45FB">
        <w:rPr>
          <w:rFonts w:hint="eastAsia"/>
          <w:highlight w:val="yellow"/>
        </w:rPr>
        <w:t>十不間</w:t>
      </w:r>
      <w:r w:rsidRPr="001F45FB">
        <w:rPr>
          <w:rFonts w:hint="eastAsia"/>
          <w:spacing w:val="-180"/>
          <w:highlight w:val="yellow"/>
        </w:rPr>
        <w:t>一</w:t>
      </w:r>
      <w:r w:rsidRPr="005C410E">
        <w:rPr>
          <w:rFonts w:hint="eastAsia"/>
          <w:spacing w:val="-180"/>
          <w:position w:val="22"/>
        </w:rPr>
        <w:t>。</w:t>
      </w:r>
      <w:r>
        <w:rPr>
          <w:rFonts w:hint="eastAsia"/>
        </w:rPr>
        <w:t>再領</w:t>
      </w:r>
    </w:p>
    <w:p w:rsidR="00BB1D43" w:rsidRDefault="00BB1D43" w:rsidP="004535BC">
      <w:pPr>
        <w:pStyle w:val="a9"/>
      </w:pPr>
      <w:r>
        <w:rPr>
          <w:rFonts w:hint="eastAsia"/>
        </w:rPr>
        <w:t>仙師面訓</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八月十八日庚寅賜智真和真畫像</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lastRenderedPageBreak/>
        <w:t>鶴神</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仙師赴蓬萊飲</w:t>
      </w:r>
      <w:r w:rsidRPr="005C410E">
        <w:rPr>
          <w:rFonts w:hint="eastAsia"/>
          <w:spacing w:val="-180"/>
        </w:rPr>
        <w:t>宴</w:t>
      </w:r>
      <w:r w:rsidRPr="005C410E">
        <w:rPr>
          <w:rFonts w:hint="eastAsia"/>
          <w:spacing w:val="-180"/>
          <w:position w:val="22"/>
        </w:rPr>
        <w:t>。</w:t>
      </w:r>
      <w:r>
        <w:rPr>
          <w:rFonts w:hint="eastAsia"/>
        </w:rPr>
        <w:t>吾不言事</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吾老人到</w:t>
      </w:r>
      <w:r w:rsidRPr="005C410E">
        <w:rPr>
          <w:rFonts w:hint="eastAsia"/>
          <w:spacing w:val="-180"/>
        </w:rPr>
        <w:t>也</w:t>
      </w:r>
      <w:r w:rsidRPr="005C410E">
        <w:rPr>
          <w:rFonts w:hint="eastAsia"/>
          <w:spacing w:val="-180"/>
          <w:position w:val="22"/>
        </w:rPr>
        <w:t>。</w:t>
      </w:r>
      <w:r>
        <w:rPr>
          <w:rFonts w:hint="eastAsia"/>
        </w:rPr>
        <w:t>今日司香</w:t>
      </w:r>
      <w:r w:rsidRPr="005C410E">
        <w:rPr>
          <w:rFonts w:hint="eastAsia"/>
          <w:spacing w:val="-180"/>
        </w:rPr>
        <w:t>人</w:t>
      </w:r>
      <w:r w:rsidRPr="005C410E">
        <w:rPr>
          <w:rFonts w:hint="eastAsia"/>
          <w:spacing w:val="-180"/>
          <w:position w:val="22"/>
        </w:rPr>
        <w:t>。</w:t>
      </w:r>
      <w:r>
        <w:rPr>
          <w:rFonts w:hint="eastAsia"/>
        </w:rPr>
        <w:t>又在壇坫戲語</w:t>
      </w:r>
      <w:r w:rsidRPr="005C410E">
        <w:rPr>
          <w:rFonts w:hint="eastAsia"/>
          <w:spacing w:val="-180"/>
        </w:rPr>
        <w:t>耶</w:t>
      </w:r>
      <w:r w:rsidRPr="005C410E">
        <w:rPr>
          <w:rFonts w:hint="eastAsia"/>
          <w:spacing w:val="-180"/>
          <w:position w:val="22"/>
        </w:rPr>
        <w:t>。</w:t>
      </w:r>
      <w:r>
        <w:rPr>
          <w:rFonts w:hint="eastAsia"/>
        </w:rPr>
        <w:t>蓬萊之</w:t>
      </w:r>
      <w:r w:rsidRPr="005C410E">
        <w:rPr>
          <w:rFonts w:hint="eastAsia"/>
          <w:spacing w:val="-180"/>
        </w:rPr>
        <w:t>會</w:t>
      </w:r>
      <w:r w:rsidRPr="005C410E">
        <w:rPr>
          <w:rFonts w:hint="eastAsia"/>
          <w:spacing w:val="-180"/>
          <w:position w:val="22"/>
        </w:rPr>
        <w:t>。</w:t>
      </w:r>
      <w:r>
        <w:rPr>
          <w:rFonts w:hint="eastAsia"/>
        </w:rPr>
        <w:t>事誠有</w:t>
      </w:r>
      <w:r w:rsidRPr="005C410E">
        <w:rPr>
          <w:rFonts w:hint="eastAsia"/>
          <w:spacing w:val="-180"/>
        </w:rPr>
        <w:t>之</w:t>
      </w:r>
      <w:r w:rsidRPr="005C410E">
        <w:rPr>
          <w:rFonts w:hint="eastAsia"/>
          <w:spacing w:val="-180"/>
          <w:position w:val="22"/>
        </w:rPr>
        <w:t>。</w:t>
      </w:r>
      <w:r>
        <w:rPr>
          <w:rFonts w:hint="eastAsia"/>
        </w:rPr>
        <w:t>速去</w:t>
      </w:r>
      <w:r w:rsidRPr="005C410E">
        <w:rPr>
          <w:rFonts w:hint="eastAsia"/>
          <w:spacing w:val="-180"/>
        </w:rPr>
        <w:t>酒</w:t>
      </w:r>
      <w:r w:rsidRPr="005C410E">
        <w:rPr>
          <w:rFonts w:hint="eastAsia"/>
          <w:spacing w:val="-180"/>
          <w:position w:val="22"/>
        </w:rPr>
        <w:t>。</w:t>
      </w:r>
      <w:r>
        <w:rPr>
          <w:rFonts w:hint="eastAsia"/>
        </w:rPr>
        <w:t>清水三</w:t>
      </w:r>
      <w:r w:rsidRPr="005C410E">
        <w:rPr>
          <w:rFonts w:hint="eastAsia"/>
          <w:spacing w:val="-180"/>
        </w:rPr>
        <w:t>杯</w:t>
      </w:r>
      <w:r w:rsidRPr="005C410E">
        <w:rPr>
          <w:rFonts w:hint="eastAsia"/>
          <w:spacing w:val="-180"/>
          <w:position w:val="22"/>
        </w:rPr>
        <w:t>。</w:t>
      </w:r>
      <w:r>
        <w:rPr>
          <w:rFonts w:hint="eastAsia"/>
        </w:rPr>
        <w:t>因酒仙誕</w:t>
      </w:r>
      <w:r w:rsidRPr="005C410E">
        <w:rPr>
          <w:rFonts w:hint="eastAsia"/>
          <w:spacing w:val="-180"/>
        </w:rPr>
        <w:t>日</w:t>
      </w:r>
      <w:r w:rsidRPr="005C410E">
        <w:rPr>
          <w:rFonts w:hint="eastAsia"/>
          <w:spacing w:val="-180"/>
          <w:position w:val="22"/>
        </w:rPr>
        <w:t>。</w:t>
      </w:r>
      <w:r>
        <w:rPr>
          <w:rFonts w:hint="eastAsia"/>
        </w:rPr>
        <w:t>供酒不</w:t>
      </w:r>
      <w:r w:rsidRPr="005C410E">
        <w:rPr>
          <w:rFonts w:hint="eastAsia"/>
          <w:spacing w:val="-180"/>
        </w:rPr>
        <w:t>撤</w:t>
      </w:r>
      <w:r w:rsidRPr="005C410E">
        <w:rPr>
          <w:rFonts w:hint="eastAsia"/>
          <w:spacing w:val="-180"/>
          <w:position w:val="22"/>
        </w:rPr>
        <w:t>。</w:t>
      </w:r>
      <w:r>
        <w:rPr>
          <w:rFonts w:hint="eastAsia"/>
        </w:rPr>
        <w:t>吾亦不得不為蓬萊諸仙共飲</w:t>
      </w:r>
      <w:r w:rsidRPr="005C410E">
        <w:rPr>
          <w:rFonts w:hint="eastAsia"/>
          <w:spacing w:val="-180"/>
        </w:rPr>
        <w:t>耳</w:t>
      </w:r>
      <w:r w:rsidRPr="005C410E">
        <w:rPr>
          <w:rFonts w:hint="eastAsia"/>
          <w:spacing w:val="-180"/>
          <w:position w:val="22"/>
        </w:rPr>
        <w:t>。</w:t>
      </w:r>
      <w:r>
        <w:rPr>
          <w:rFonts w:hint="eastAsia"/>
        </w:rPr>
        <w:t>前庚賜</w:t>
      </w:r>
      <w:r w:rsidRPr="005C410E">
        <w:rPr>
          <w:rFonts w:hint="eastAsia"/>
          <w:spacing w:val="-180"/>
        </w:rPr>
        <w:t>像</w:t>
      </w:r>
      <w:r w:rsidRPr="005C410E">
        <w:rPr>
          <w:rFonts w:hint="eastAsia"/>
          <w:spacing w:val="-180"/>
          <w:position w:val="22"/>
        </w:rPr>
        <w:t>。</w:t>
      </w:r>
      <w:r>
        <w:rPr>
          <w:rFonts w:hint="eastAsia"/>
        </w:rPr>
        <w:t>下庚之</w:t>
      </w:r>
      <w:r w:rsidRPr="005C410E">
        <w:rPr>
          <w:rFonts w:hint="eastAsia"/>
          <w:spacing w:val="-180"/>
        </w:rPr>
        <w:t>約</w:t>
      </w:r>
      <w:r w:rsidRPr="005C410E">
        <w:rPr>
          <w:rFonts w:hint="eastAsia"/>
          <w:spacing w:val="-180"/>
          <w:position w:val="22"/>
        </w:rPr>
        <w:t>。</w:t>
      </w:r>
      <w:r>
        <w:rPr>
          <w:rFonts w:hint="eastAsia"/>
        </w:rPr>
        <w:t>二子皆略有心</w:t>
      </w:r>
      <w:r w:rsidRPr="005C410E">
        <w:rPr>
          <w:rFonts w:hint="eastAsia"/>
          <w:spacing w:val="-180"/>
        </w:rPr>
        <w:t>得</w:t>
      </w:r>
      <w:r w:rsidRPr="005C410E">
        <w:rPr>
          <w:rFonts w:hint="eastAsia"/>
          <w:spacing w:val="-180"/>
          <w:position w:val="22"/>
        </w:rPr>
        <w:t>。</w:t>
      </w:r>
      <w:r>
        <w:rPr>
          <w:rFonts w:hint="eastAsia"/>
        </w:rPr>
        <w:t>郭子遠</w:t>
      </w:r>
      <w:r w:rsidRPr="005C410E">
        <w:rPr>
          <w:rFonts w:hint="eastAsia"/>
          <w:spacing w:val="-180"/>
        </w:rPr>
        <w:t>道</w:t>
      </w:r>
      <w:r w:rsidRPr="005C410E">
        <w:rPr>
          <w:rFonts w:hint="eastAsia"/>
          <w:spacing w:val="-180"/>
          <w:position w:val="22"/>
        </w:rPr>
        <w:t>。</w:t>
      </w:r>
      <w:r>
        <w:rPr>
          <w:rFonts w:hint="eastAsia"/>
        </w:rPr>
        <w:t>為吾之</w:t>
      </w:r>
      <w:r w:rsidRPr="005C410E">
        <w:rPr>
          <w:rFonts w:hint="eastAsia"/>
          <w:spacing w:val="-180"/>
        </w:rPr>
        <w:t>憾</w:t>
      </w:r>
      <w:r w:rsidRPr="005C410E">
        <w:rPr>
          <w:rFonts w:hint="eastAsia"/>
          <w:spacing w:val="-180"/>
          <w:position w:val="22"/>
        </w:rPr>
        <w:t>。</w:t>
      </w:r>
      <w:r>
        <w:rPr>
          <w:rFonts w:hint="eastAsia"/>
        </w:rPr>
        <w:t>六人聽吾授經日將不遠</w:t>
      </w:r>
      <w:r w:rsidRPr="005C410E">
        <w:rPr>
          <w:rFonts w:hint="eastAsia"/>
          <w:spacing w:val="-180"/>
        </w:rPr>
        <w:t>矣</w:t>
      </w:r>
      <w:r w:rsidRPr="005C410E">
        <w:rPr>
          <w:rFonts w:hint="eastAsia"/>
          <w:spacing w:val="-180"/>
          <w:position w:val="22"/>
        </w:rPr>
        <w:t>。</w:t>
      </w:r>
      <w:r>
        <w:rPr>
          <w:rFonts w:hint="eastAsia"/>
        </w:rPr>
        <w:t>蕭子慧</w:t>
      </w:r>
      <w:r w:rsidRPr="005C410E">
        <w:rPr>
          <w:rFonts w:hint="eastAsia"/>
          <w:spacing w:val="-180"/>
        </w:rPr>
        <w:t>緣</w:t>
      </w:r>
      <w:r w:rsidRPr="005C410E">
        <w:rPr>
          <w:rFonts w:hint="eastAsia"/>
          <w:spacing w:val="-180"/>
          <w:position w:val="22"/>
        </w:rPr>
        <w:t>。</w:t>
      </w:r>
      <w:r>
        <w:rPr>
          <w:rFonts w:hint="eastAsia"/>
        </w:rPr>
        <w:t>心虔求像與訓可</w:t>
      </w:r>
      <w:r w:rsidRPr="005C410E">
        <w:rPr>
          <w:rFonts w:hint="eastAsia"/>
          <w:spacing w:val="-180"/>
        </w:rPr>
        <w:t>也</w:t>
      </w:r>
      <w:r w:rsidRPr="005C410E">
        <w:rPr>
          <w:rFonts w:hint="eastAsia"/>
          <w:spacing w:val="-180"/>
          <w:position w:val="22"/>
        </w:rPr>
        <w:t>。</w:t>
      </w:r>
      <w:r>
        <w:rPr>
          <w:rFonts w:hint="eastAsia"/>
        </w:rPr>
        <w:t>須俟下金代</w:t>
      </w:r>
      <w:r w:rsidRPr="005C410E">
        <w:rPr>
          <w:rFonts w:hint="eastAsia"/>
          <w:spacing w:val="-180"/>
        </w:rPr>
        <w:t>庚</w:t>
      </w:r>
      <w:r w:rsidRPr="005C410E">
        <w:rPr>
          <w:rFonts w:hint="eastAsia"/>
          <w:spacing w:val="-180"/>
          <w:position w:val="22"/>
        </w:rPr>
        <w:t>。</w:t>
      </w:r>
      <w:r>
        <w:rPr>
          <w:rFonts w:hint="eastAsia"/>
        </w:rPr>
        <w:t>連坐三</w:t>
      </w:r>
      <w:r w:rsidRPr="005C410E">
        <w:rPr>
          <w:rFonts w:hint="eastAsia"/>
          <w:spacing w:val="-180"/>
        </w:rPr>
        <w:t>日</w:t>
      </w:r>
      <w:r w:rsidRPr="005C410E">
        <w:rPr>
          <w:rFonts w:hint="eastAsia"/>
          <w:spacing w:val="-180"/>
          <w:position w:val="22"/>
        </w:rPr>
        <w:t>。</w:t>
      </w:r>
      <w:r>
        <w:rPr>
          <w:rFonts w:hint="eastAsia"/>
        </w:rPr>
        <w:t>補足前</w:t>
      </w:r>
      <w:r w:rsidRPr="005C410E">
        <w:rPr>
          <w:rFonts w:hint="eastAsia"/>
          <w:spacing w:val="-180"/>
        </w:rPr>
        <w:t>功</w:t>
      </w:r>
      <w:r w:rsidRPr="005C410E">
        <w:rPr>
          <w:rFonts w:hint="eastAsia"/>
          <w:spacing w:val="-180"/>
          <w:position w:val="22"/>
        </w:rPr>
        <w:t>。</w:t>
      </w:r>
      <w:r>
        <w:rPr>
          <w:rFonts w:hint="eastAsia"/>
        </w:rPr>
        <w:t>與解華同時領像</w:t>
      </w:r>
      <w:r w:rsidRPr="005C410E">
        <w:rPr>
          <w:rFonts w:hint="eastAsia"/>
          <w:spacing w:val="-180"/>
        </w:rPr>
        <w:t>後</w:t>
      </w:r>
      <w:r w:rsidRPr="005C410E">
        <w:rPr>
          <w:rFonts w:hint="eastAsia"/>
          <w:spacing w:val="-180"/>
          <w:position w:val="22"/>
        </w:rPr>
        <w:t>。</w:t>
      </w:r>
      <w:r>
        <w:rPr>
          <w:rFonts w:hint="eastAsia"/>
        </w:rPr>
        <w:t>均須先懸椽檁之</w:t>
      </w:r>
      <w:r w:rsidRPr="005C410E">
        <w:rPr>
          <w:rFonts w:hint="eastAsia"/>
          <w:spacing w:val="-180"/>
        </w:rPr>
        <w:t>上</w:t>
      </w:r>
      <w:r w:rsidRPr="005C410E">
        <w:rPr>
          <w:rFonts w:hint="eastAsia"/>
          <w:spacing w:val="-180"/>
          <w:position w:val="22"/>
        </w:rPr>
        <w:t>。</w:t>
      </w:r>
      <w:r>
        <w:rPr>
          <w:rFonts w:hint="eastAsia"/>
        </w:rPr>
        <w:t>黃絹裹</w:t>
      </w:r>
      <w:r w:rsidRPr="005C410E">
        <w:rPr>
          <w:rFonts w:hint="eastAsia"/>
          <w:spacing w:val="-180"/>
        </w:rPr>
        <w:t>軸</w:t>
      </w:r>
      <w:r w:rsidRPr="005C410E">
        <w:rPr>
          <w:rFonts w:hint="eastAsia"/>
          <w:spacing w:val="-180"/>
          <w:position w:val="22"/>
        </w:rPr>
        <w:t>。</w:t>
      </w:r>
      <w:r>
        <w:rPr>
          <w:rFonts w:hint="eastAsia"/>
        </w:rPr>
        <w:t>香火壇</w:t>
      </w:r>
      <w:r w:rsidRPr="005C410E">
        <w:rPr>
          <w:rFonts w:hint="eastAsia"/>
          <w:spacing w:val="-180"/>
        </w:rPr>
        <w:t>案</w:t>
      </w:r>
      <w:r w:rsidRPr="005C410E">
        <w:rPr>
          <w:rFonts w:hint="eastAsia"/>
          <w:spacing w:val="-180"/>
          <w:position w:val="22"/>
        </w:rPr>
        <w:t>。</w:t>
      </w:r>
      <w:r>
        <w:rPr>
          <w:rFonts w:hint="eastAsia"/>
        </w:rPr>
        <w:t>仍不能</w:t>
      </w:r>
      <w:r w:rsidRPr="005C410E">
        <w:rPr>
          <w:rFonts w:hint="eastAsia"/>
          <w:spacing w:val="-180"/>
        </w:rPr>
        <w:t>少</w:t>
      </w:r>
      <w:r w:rsidRPr="005C410E">
        <w:rPr>
          <w:rFonts w:hint="eastAsia"/>
          <w:spacing w:val="-180"/>
          <w:position w:val="22"/>
        </w:rPr>
        <w:t>。</w:t>
      </w:r>
      <w:r>
        <w:rPr>
          <w:rFonts w:hint="eastAsia"/>
        </w:rPr>
        <w:t>不能不</w:t>
      </w:r>
      <w:r w:rsidRPr="005C410E">
        <w:rPr>
          <w:rFonts w:hint="eastAsia"/>
          <w:spacing w:val="-180"/>
        </w:rPr>
        <w:t>潔</w:t>
      </w:r>
      <w:r w:rsidRPr="005C410E">
        <w:rPr>
          <w:rFonts w:hint="eastAsia"/>
          <w:spacing w:val="-180"/>
          <w:position w:val="22"/>
        </w:rPr>
        <w:t>。</w:t>
      </w:r>
      <w:r>
        <w:rPr>
          <w:rFonts w:hint="eastAsia"/>
        </w:rPr>
        <w:t>今日祇賜兩</w:t>
      </w:r>
      <w:r w:rsidRPr="005C410E">
        <w:rPr>
          <w:rFonts w:hint="eastAsia"/>
          <w:spacing w:val="-180"/>
        </w:rPr>
        <w:t>像</w:t>
      </w:r>
      <w:r w:rsidRPr="005C410E">
        <w:rPr>
          <w:rFonts w:hint="eastAsia"/>
          <w:spacing w:val="-180"/>
          <w:position w:val="22"/>
        </w:rPr>
        <w:t>。</w:t>
      </w:r>
      <w:r>
        <w:rPr>
          <w:rFonts w:hint="eastAsia"/>
        </w:rPr>
        <w:t>求對亦</w:t>
      </w:r>
      <w:r w:rsidRPr="005C410E">
        <w:rPr>
          <w:rFonts w:hint="eastAsia"/>
          <w:spacing w:val="-180"/>
        </w:rPr>
        <w:t>有</w:t>
      </w:r>
      <w:r w:rsidRPr="005C410E">
        <w:rPr>
          <w:rFonts w:hint="eastAsia"/>
          <w:spacing w:val="-180"/>
          <w:position w:val="22"/>
        </w:rPr>
        <w:t>。</w:t>
      </w:r>
      <w:r>
        <w:rPr>
          <w:rFonts w:hint="eastAsia"/>
        </w:rPr>
        <w:t>俟功進一輪心天可</w:t>
      </w:r>
      <w:r w:rsidRPr="005C410E">
        <w:rPr>
          <w:rFonts w:hint="eastAsia"/>
          <w:spacing w:val="-180"/>
        </w:rPr>
        <w:t>也</w:t>
      </w:r>
      <w:r w:rsidRPr="005C410E">
        <w:rPr>
          <w:rFonts w:hint="eastAsia"/>
          <w:spacing w:val="-180"/>
          <w:position w:val="22"/>
        </w:rPr>
        <w:t>。</w:t>
      </w:r>
      <w:r>
        <w:rPr>
          <w:rFonts w:hint="eastAsia"/>
        </w:rPr>
        <w:t>前言各諦聽</w:t>
      </w:r>
      <w:r w:rsidRPr="005C410E">
        <w:rPr>
          <w:rFonts w:hint="eastAsia"/>
          <w:spacing w:val="-180"/>
        </w:rPr>
        <w:t>之</w:t>
      </w:r>
      <w:r w:rsidRPr="005C410E">
        <w:rPr>
          <w:rFonts w:hint="eastAsia"/>
          <w:spacing w:val="-180"/>
          <w:position w:val="22"/>
        </w:rPr>
        <w:t>。</w:t>
      </w:r>
      <w:r>
        <w:rPr>
          <w:rFonts w:hint="eastAsia"/>
        </w:rPr>
        <w:t>添香五</w:t>
      </w:r>
      <w:r w:rsidRPr="005C410E">
        <w:rPr>
          <w:rFonts w:hint="eastAsia"/>
          <w:spacing w:val="-180"/>
        </w:rPr>
        <w:t>稽</w:t>
      </w:r>
      <w:r w:rsidRPr="00E31EAB">
        <w:rPr>
          <w:rFonts w:hint="eastAsia"/>
          <w:spacing w:val="-100"/>
          <w:position w:val="22"/>
        </w:rPr>
        <w:t>。</w:t>
      </w:r>
      <w:r w:rsidRPr="00E31EAB">
        <w:rPr>
          <w:rFonts w:hint="eastAsia"/>
          <w:position w:val="4"/>
          <w:sz w:val="48"/>
          <w:eastAsianLayout w:id="1718839040" w:combine="1"/>
        </w:rPr>
        <w:t>以前請壇。三上香。三叩首。今奉　訓五稽。以後奉以為儀</w:t>
      </w:r>
      <w:r>
        <w:rPr>
          <w:rFonts w:hint="eastAsia"/>
        </w:rPr>
        <w:t>各弟子均列敬</w:t>
      </w:r>
      <w:r w:rsidRPr="005C410E">
        <w:rPr>
          <w:rFonts w:hint="eastAsia"/>
          <w:spacing w:val="-180"/>
        </w:rPr>
        <w:t>叩</w:t>
      </w:r>
      <w:r w:rsidRPr="005C410E">
        <w:rPr>
          <w:rFonts w:hint="eastAsia"/>
          <w:spacing w:val="-180"/>
          <w:position w:val="22"/>
        </w:rPr>
        <w:t>。</w:t>
      </w:r>
      <w:r>
        <w:rPr>
          <w:rFonts w:hint="eastAsia"/>
        </w:rPr>
        <w:t>寶輦童</w:t>
      </w:r>
      <w:r w:rsidRPr="005C410E">
        <w:rPr>
          <w:rFonts w:hint="eastAsia"/>
          <w:spacing w:val="-180"/>
        </w:rPr>
        <w:t>子</w:t>
      </w:r>
      <w:r w:rsidRPr="005C410E">
        <w:rPr>
          <w:rFonts w:hint="eastAsia"/>
          <w:spacing w:val="-180"/>
          <w:position w:val="22"/>
        </w:rPr>
        <w:t>。</w:t>
      </w:r>
      <w:r>
        <w:rPr>
          <w:rFonts w:hint="eastAsia"/>
        </w:rPr>
        <w:t>中幢童</w:t>
      </w:r>
      <w:r w:rsidRPr="005C410E">
        <w:rPr>
          <w:rFonts w:hint="eastAsia"/>
          <w:spacing w:val="-180"/>
        </w:rPr>
        <w:t>子</w:t>
      </w:r>
      <w:r w:rsidRPr="005C410E">
        <w:rPr>
          <w:rFonts w:hint="eastAsia"/>
          <w:spacing w:val="-180"/>
          <w:position w:val="22"/>
        </w:rPr>
        <w:t>。</w:t>
      </w:r>
      <w:r>
        <w:rPr>
          <w:rFonts w:hint="eastAsia"/>
        </w:rPr>
        <w:t>導護童</w:t>
      </w:r>
      <w:r w:rsidRPr="005C410E">
        <w:rPr>
          <w:rFonts w:hint="eastAsia"/>
          <w:spacing w:val="-180"/>
        </w:rPr>
        <w:t>子</w:t>
      </w:r>
      <w:r w:rsidRPr="005C410E">
        <w:rPr>
          <w:rFonts w:hint="eastAsia"/>
          <w:spacing w:val="-180"/>
          <w:position w:val="22"/>
        </w:rPr>
        <w:t>。</w:t>
      </w:r>
      <w:r>
        <w:rPr>
          <w:rFonts w:hint="eastAsia"/>
        </w:rPr>
        <w:t>文蓋使</w:t>
      </w:r>
      <w:r w:rsidRPr="005C410E">
        <w:rPr>
          <w:rFonts w:hint="eastAsia"/>
          <w:spacing w:val="-180"/>
        </w:rPr>
        <w:t>者</w:t>
      </w:r>
      <w:r w:rsidRPr="005C410E">
        <w:rPr>
          <w:rFonts w:hint="eastAsia"/>
          <w:spacing w:val="-180"/>
          <w:position w:val="22"/>
        </w:rPr>
        <w:t>。</w:t>
      </w:r>
      <w:r>
        <w:rPr>
          <w:rFonts w:hint="eastAsia"/>
        </w:rPr>
        <w:t>司籙使</w:t>
      </w:r>
      <w:r w:rsidRPr="005C410E">
        <w:rPr>
          <w:rFonts w:hint="eastAsia"/>
          <w:spacing w:val="-180"/>
        </w:rPr>
        <w:t>者</w:t>
      </w:r>
      <w:r w:rsidRPr="005C410E">
        <w:rPr>
          <w:rFonts w:hint="eastAsia"/>
          <w:spacing w:val="-180"/>
          <w:position w:val="22"/>
        </w:rPr>
        <w:t>。</w:t>
      </w:r>
      <w:r>
        <w:rPr>
          <w:rFonts w:hint="eastAsia"/>
        </w:rPr>
        <w:t>均吾座</w:t>
      </w:r>
      <w:r w:rsidRPr="005C410E">
        <w:rPr>
          <w:rFonts w:hint="eastAsia"/>
          <w:spacing w:val="-180"/>
        </w:rPr>
        <w:t>前</w:t>
      </w:r>
      <w:r w:rsidRPr="005C410E">
        <w:rPr>
          <w:rFonts w:hint="eastAsia"/>
          <w:spacing w:val="-180"/>
          <w:position w:val="22"/>
        </w:rPr>
        <w:t>。</w:t>
      </w:r>
      <w:r>
        <w:rPr>
          <w:rFonts w:hint="eastAsia"/>
        </w:rPr>
        <w:t>各靜言攝</w:t>
      </w:r>
      <w:r w:rsidRPr="005C410E">
        <w:rPr>
          <w:rFonts w:hint="eastAsia"/>
          <w:spacing w:val="-180"/>
        </w:rPr>
        <w:t>心</w:t>
      </w:r>
      <w:r w:rsidRPr="005C410E">
        <w:rPr>
          <w:rFonts w:hint="eastAsia"/>
          <w:spacing w:val="-180"/>
          <w:position w:val="22"/>
        </w:rPr>
        <w:t>。</w:t>
      </w:r>
      <w:r>
        <w:rPr>
          <w:rFonts w:hint="eastAsia"/>
        </w:rPr>
        <w:t>去</w:t>
      </w:r>
      <w:r w:rsidRPr="005C410E">
        <w:rPr>
          <w:rFonts w:hint="eastAsia"/>
          <w:spacing w:val="-180"/>
        </w:rPr>
        <w:t>盤</w:t>
      </w:r>
      <w:r w:rsidRPr="005C410E">
        <w:rPr>
          <w:rFonts w:hint="eastAsia"/>
          <w:spacing w:val="-180"/>
          <w:position w:val="22"/>
        </w:rPr>
        <w:t>。</w:t>
      </w:r>
      <w:r>
        <w:rPr>
          <w:rFonts w:hint="eastAsia"/>
        </w:rPr>
        <w:t>候像勿</w:t>
      </w:r>
      <w:r w:rsidRPr="005C410E">
        <w:rPr>
          <w:rFonts w:hint="eastAsia"/>
          <w:spacing w:val="-180"/>
        </w:rPr>
        <w:t>譁</w:t>
      </w:r>
      <w:r w:rsidRPr="005C410E">
        <w:rPr>
          <w:rFonts w:hint="eastAsia"/>
          <w:spacing w:val="-180"/>
          <w:position w:val="22"/>
        </w:rPr>
        <w:t>。</w:t>
      </w:r>
      <w:r>
        <w:rPr>
          <w:rFonts w:hint="eastAsia"/>
        </w:rPr>
        <w:t>像畢</w:t>
      </w:r>
      <w:r w:rsidRPr="005C410E">
        <w:rPr>
          <w:rFonts w:hint="eastAsia"/>
          <w:spacing w:val="-180"/>
        </w:rPr>
        <w:t>後</w:t>
      </w:r>
      <w:r w:rsidRPr="005C410E">
        <w:rPr>
          <w:rFonts w:hint="eastAsia"/>
          <w:spacing w:val="-180"/>
          <w:position w:val="22"/>
        </w:rPr>
        <w:t>。</w:t>
      </w:r>
      <w:r>
        <w:rPr>
          <w:rFonts w:hint="eastAsia"/>
        </w:rPr>
        <w:t>不必復</w:t>
      </w:r>
      <w:r w:rsidRPr="005C410E">
        <w:rPr>
          <w:rFonts w:hint="eastAsia"/>
          <w:spacing w:val="-180"/>
        </w:rPr>
        <w:t>乩</w:t>
      </w:r>
      <w:r w:rsidRPr="005C410E">
        <w:rPr>
          <w:rFonts w:hint="eastAsia"/>
          <w:spacing w:val="-180"/>
          <w:position w:val="22"/>
        </w:rPr>
        <w:t>。</w:t>
      </w:r>
      <w:r>
        <w:rPr>
          <w:rFonts w:hint="eastAsia"/>
        </w:rPr>
        <w:t>各致敬謝忱即</w:t>
      </w:r>
      <w:r w:rsidRPr="005C410E">
        <w:rPr>
          <w:rFonts w:hint="eastAsia"/>
          <w:spacing w:val="-180"/>
        </w:rPr>
        <w:t>可</w:t>
      </w:r>
      <w:r w:rsidRPr="005C410E">
        <w:rPr>
          <w:rFonts w:hint="eastAsia"/>
          <w:spacing w:val="-180"/>
          <w:position w:val="22"/>
        </w:rPr>
        <w:t>。</w:t>
      </w:r>
      <w:r>
        <w:rPr>
          <w:rFonts w:hint="eastAsia"/>
        </w:rPr>
        <w:t>送鶴疏另焚素表一</w:t>
      </w:r>
      <w:r w:rsidRPr="005C410E">
        <w:rPr>
          <w:rFonts w:hint="eastAsia"/>
          <w:spacing w:val="-180"/>
        </w:rPr>
        <w:t>道</w:t>
      </w:r>
      <w:r w:rsidRPr="005C410E">
        <w:rPr>
          <w:rFonts w:hint="eastAsia"/>
          <w:spacing w:val="-180"/>
          <w:position w:val="22"/>
        </w:rPr>
        <w:t>。</w:t>
      </w:r>
      <w:r>
        <w:rPr>
          <w:rFonts w:hint="eastAsia"/>
        </w:rPr>
        <w:t>諸弟子各捧同送勿</w:t>
      </w:r>
      <w:r w:rsidRPr="005C410E">
        <w:rPr>
          <w:rFonts w:hint="eastAsia"/>
          <w:spacing w:val="-180"/>
        </w:rPr>
        <w:t>忽</w:t>
      </w:r>
      <w:r w:rsidRPr="005C410E">
        <w:rPr>
          <w:rFonts w:hint="eastAsia"/>
          <w:spacing w:val="-180"/>
          <w:position w:val="22"/>
        </w:rPr>
        <w:t>。</w:t>
      </w:r>
      <w:r>
        <w:rPr>
          <w:rFonts w:hint="eastAsia"/>
        </w:rPr>
        <w:t>去</w:t>
      </w:r>
      <w:r w:rsidRPr="005C410E">
        <w:rPr>
          <w:rFonts w:hint="eastAsia"/>
          <w:spacing w:val="-180"/>
        </w:rPr>
        <w:t>盤</w:t>
      </w:r>
      <w:r w:rsidRPr="00E31EAB">
        <w:rPr>
          <w:rFonts w:hint="eastAsia"/>
          <w:spacing w:val="-100"/>
          <w:position w:val="22"/>
        </w:rPr>
        <w:t>。</w:t>
      </w:r>
      <w:r w:rsidRPr="00E31EAB">
        <w:rPr>
          <w:rFonts w:hint="eastAsia"/>
          <w:position w:val="4"/>
          <w:sz w:val="48"/>
          <w:eastAsianLayout w:id="1718839040" w:combine="1"/>
        </w:rPr>
        <w:t>賜智真像。係以太乙老人四字。用篆文畫成人形。賜和真像。係三環如人坐形。中部一太極圖。上下如題說。題曰。上元九宮。中元兩儀。下元六方。四時成像。</w:t>
      </w:r>
    </w:p>
    <w:p w:rsidR="00BB1D43" w:rsidRDefault="00BB1D43" w:rsidP="004535BC">
      <w:pPr>
        <w:pStyle w:val="a9"/>
      </w:pPr>
      <w:r>
        <w:rPr>
          <w:rFonts w:hint="eastAsia"/>
        </w:rPr>
        <w:t>八月二十二日甲午以金代庚副期壇　賜像</w:t>
      </w:r>
      <w:r w:rsidR="001629B5" w:rsidRPr="00047871">
        <w:rPr>
          <w:rFonts w:ascii="MS Gothic" w:eastAsiaTheme="minorEastAsia" w:hAnsi="MS Gothic" w:cs="MS Gothic"/>
          <w:position w:val="18"/>
        </w:rPr>
        <w:t> </w:t>
      </w:r>
    </w:p>
    <w:p w:rsidR="00BB1D43" w:rsidRDefault="00BB1D43" w:rsidP="004535BC">
      <w:pPr>
        <w:pStyle w:val="a9"/>
      </w:pPr>
      <w:r>
        <w:rPr>
          <w:rFonts w:hint="eastAsia"/>
        </w:rPr>
        <w:lastRenderedPageBreak/>
        <w:t>寶輦童</w:t>
      </w:r>
      <w:r w:rsidRPr="005C410E">
        <w:rPr>
          <w:rFonts w:hint="eastAsia"/>
          <w:spacing w:val="-180"/>
        </w:rPr>
        <w:t>子</w:t>
      </w:r>
      <w:r w:rsidRPr="005C410E">
        <w:rPr>
          <w:rFonts w:hint="eastAsia"/>
          <w:spacing w:val="-180"/>
          <w:position w:val="22"/>
        </w:rPr>
        <w:t>。</w:t>
      </w:r>
      <w:r>
        <w:rPr>
          <w:rFonts w:hint="eastAsia"/>
        </w:rPr>
        <w:t>寶蓋童</w:t>
      </w:r>
      <w:r w:rsidRPr="005C410E">
        <w:rPr>
          <w:rFonts w:hint="eastAsia"/>
          <w:spacing w:val="-180"/>
        </w:rPr>
        <w:t>子</w:t>
      </w:r>
      <w:r w:rsidRPr="005C410E">
        <w:rPr>
          <w:rFonts w:hint="eastAsia"/>
          <w:spacing w:val="-180"/>
          <w:position w:val="22"/>
        </w:rPr>
        <w:t>。</w:t>
      </w:r>
      <w:r>
        <w:rPr>
          <w:rFonts w:hint="eastAsia"/>
        </w:rPr>
        <w:t>司籙使</w:t>
      </w:r>
      <w:r w:rsidRPr="005C410E">
        <w:rPr>
          <w:rFonts w:hint="eastAsia"/>
          <w:spacing w:val="-180"/>
        </w:rPr>
        <w:t>者</w:t>
      </w:r>
      <w:r w:rsidRPr="005C410E">
        <w:rPr>
          <w:rFonts w:hint="eastAsia"/>
          <w:spacing w:val="-180"/>
          <w:position w:val="22"/>
        </w:rPr>
        <w:t>。</w:t>
      </w:r>
      <w:r>
        <w:rPr>
          <w:rFonts w:hint="eastAsia"/>
        </w:rPr>
        <w:t>導護使者</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仙師一度</w:t>
      </w:r>
      <w:r w:rsidRPr="005C410E">
        <w:rPr>
          <w:rFonts w:hint="eastAsia"/>
          <w:spacing w:val="-180"/>
        </w:rPr>
        <w:t>半</w:t>
      </w:r>
      <w:r w:rsidRPr="005C410E">
        <w:rPr>
          <w:rFonts w:hint="eastAsia"/>
          <w:spacing w:val="-180"/>
          <w:position w:val="22"/>
        </w:rPr>
        <w:t>。</w:t>
      </w:r>
      <w:r>
        <w:rPr>
          <w:rFonts w:hint="eastAsia"/>
        </w:rPr>
        <w:t>自南山</w:t>
      </w:r>
      <w:r w:rsidRPr="005C410E">
        <w:rPr>
          <w:rFonts w:hint="eastAsia"/>
          <w:spacing w:val="-180"/>
        </w:rPr>
        <w:t>來</w:t>
      </w:r>
      <w:r w:rsidRPr="005C410E">
        <w:rPr>
          <w:rFonts w:hint="eastAsia"/>
          <w:spacing w:val="-180"/>
          <w:position w:val="22"/>
        </w:rPr>
        <w:t>。</w:t>
      </w:r>
      <w:r>
        <w:rPr>
          <w:rFonts w:hint="eastAsia"/>
        </w:rPr>
        <w:t>郭子虔薰炷</w:t>
      </w:r>
      <w:r w:rsidRPr="005C410E">
        <w:rPr>
          <w:rFonts w:hint="eastAsia"/>
          <w:spacing w:val="-180"/>
        </w:rPr>
        <w:t>香</w:t>
      </w:r>
      <w:r w:rsidRPr="005C410E">
        <w:rPr>
          <w:rFonts w:hint="eastAsia"/>
          <w:spacing w:val="-180"/>
          <w:position w:val="22"/>
        </w:rPr>
        <w:t>。</w:t>
      </w:r>
      <w:r>
        <w:rPr>
          <w:rFonts w:hint="eastAsia"/>
        </w:rPr>
        <w:t>候</w:t>
      </w:r>
      <w:r w:rsidR="00382B52">
        <w:t xml:space="preserve">　</w:t>
      </w:r>
      <w:r>
        <w:rPr>
          <w:rFonts w:hint="eastAsia"/>
        </w:rPr>
        <w:t>師判</w:t>
      </w:r>
      <w:r w:rsidRPr="005C410E">
        <w:rPr>
          <w:rFonts w:hint="eastAsia"/>
          <w:spacing w:val="-180"/>
        </w:rPr>
        <w:t>語</w:t>
      </w:r>
      <w:r w:rsidRPr="005C410E">
        <w:rPr>
          <w:rFonts w:hint="eastAsia"/>
          <w:spacing w:val="-180"/>
          <w:position w:val="22"/>
        </w:rPr>
        <w:t>。</w:t>
      </w:r>
    </w:p>
    <w:p w:rsidR="00BB1D43" w:rsidRDefault="00BB1D43" w:rsidP="004535BC">
      <w:pPr>
        <w:pStyle w:val="a9"/>
      </w:pPr>
      <w:r>
        <w:rPr>
          <w:rFonts w:hint="eastAsia"/>
        </w:rPr>
        <w:t>老人</w:t>
      </w:r>
      <w:r w:rsidRPr="005C410E">
        <w:rPr>
          <w:rFonts w:hint="eastAsia"/>
          <w:spacing w:val="-180"/>
        </w:rPr>
        <w:t>到</w:t>
      </w:r>
      <w:r w:rsidRPr="005C410E">
        <w:rPr>
          <w:rFonts w:hint="eastAsia"/>
          <w:spacing w:val="-180"/>
          <w:position w:val="22"/>
        </w:rPr>
        <w:t>。</w:t>
      </w:r>
      <w:r>
        <w:rPr>
          <w:rFonts w:hint="eastAsia"/>
        </w:rPr>
        <w:t>郭</w:t>
      </w:r>
      <w:r w:rsidRPr="007F6B1B">
        <w:rPr>
          <w:rFonts w:hint="eastAsia"/>
          <w:spacing w:val="60"/>
        </w:rPr>
        <w:t>子</w:t>
      </w:r>
      <w:r w:rsidRPr="007F6B1B">
        <w:rPr>
          <w:rFonts w:hint="eastAsia"/>
          <w:spacing w:val="60"/>
          <w:position w:val="4"/>
          <w:sz w:val="48"/>
          <w:eastAsianLayout w:id="1718839040" w:combine="1"/>
        </w:rPr>
        <w:t>植瀛</w:t>
      </w:r>
      <w:r>
        <w:rPr>
          <w:rFonts w:hint="eastAsia"/>
        </w:rPr>
        <w:t>又來近道</w:t>
      </w:r>
      <w:r w:rsidRPr="005C410E">
        <w:rPr>
          <w:rFonts w:hint="eastAsia"/>
          <w:spacing w:val="-180"/>
        </w:rPr>
        <w:t>也</w:t>
      </w:r>
      <w:r w:rsidRPr="005C410E">
        <w:rPr>
          <w:rFonts w:hint="eastAsia"/>
          <w:spacing w:val="-180"/>
          <w:position w:val="22"/>
        </w:rPr>
        <w:t>。</w:t>
      </w:r>
      <w:r>
        <w:rPr>
          <w:rFonts w:hint="eastAsia"/>
        </w:rPr>
        <w:t>去辯存</w:t>
      </w:r>
      <w:r w:rsidRPr="005C410E">
        <w:rPr>
          <w:rFonts w:hint="eastAsia"/>
          <w:spacing w:val="-180"/>
        </w:rPr>
        <w:t>謹</w:t>
      </w:r>
      <w:r w:rsidRPr="005C410E">
        <w:rPr>
          <w:rFonts w:hint="eastAsia"/>
          <w:spacing w:val="-180"/>
          <w:position w:val="22"/>
        </w:rPr>
        <w:t>。</w:t>
      </w:r>
      <w:r>
        <w:rPr>
          <w:rFonts w:hint="eastAsia"/>
        </w:rPr>
        <w:t>篤信自</w:t>
      </w:r>
      <w:r w:rsidRPr="005C410E">
        <w:rPr>
          <w:rFonts w:hint="eastAsia"/>
          <w:spacing w:val="-180"/>
        </w:rPr>
        <w:t>動</w:t>
      </w:r>
      <w:r w:rsidRPr="005C410E">
        <w:rPr>
          <w:rFonts w:hint="eastAsia"/>
          <w:spacing w:val="-180"/>
          <w:position w:val="22"/>
        </w:rPr>
        <w:t>。</w:t>
      </w:r>
      <w:r>
        <w:rPr>
          <w:rFonts w:hint="eastAsia"/>
        </w:rPr>
        <w:t>庶乎近</w:t>
      </w:r>
      <w:r w:rsidRPr="005C410E">
        <w:rPr>
          <w:rFonts w:hint="eastAsia"/>
          <w:spacing w:val="-180"/>
        </w:rPr>
        <w:t>矣</w:t>
      </w:r>
      <w:r w:rsidRPr="005C410E">
        <w:rPr>
          <w:rFonts w:hint="eastAsia"/>
          <w:spacing w:val="-180"/>
          <w:position w:val="22"/>
        </w:rPr>
        <w:t>。</w:t>
      </w:r>
      <w:r>
        <w:rPr>
          <w:rFonts w:hint="eastAsia"/>
        </w:rPr>
        <w:t>三庚坐</w:t>
      </w:r>
      <w:r w:rsidRPr="005C410E">
        <w:rPr>
          <w:rFonts w:hint="eastAsia"/>
          <w:spacing w:val="-180"/>
        </w:rPr>
        <w:t>足</w:t>
      </w:r>
      <w:r w:rsidRPr="005C410E">
        <w:rPr>
          <w:rFonts w:hint="eastAsia"/>
          <w:spacing w:val="-180"/>
          <w:position w:val="22"/>
        </w:rPr>
        <w:t>。</w:t>
      </w:r>
      <w:r>
        <w:rPr>
          <w:rFonts w:hint="eastAsia"/>
        </w:rPr>
        <w:t>再與爾言前</w:t>
      </w:r>
      <w:r w:rsidRPr="005C410E">
        <w:rPr>
          <w:rFonts w:hint="eastAsia"/>
          <w:spacing w:val="-180"/>
        </w:rPr>
        <w:t>事</w:t>
      </w:r>
      <w:r w:rsidRPr="005C410E">
        <w:rPr>
          <w:rFonts w:hint="eastAsia"/>
          <w:spacing w:val="-180"/>
          <w:position w:val="22"/>
        </w:rPr>
        <w:t>。</w:t>
      </w:r>
      <w:r>
        <w:rPr>
          <w:rFonts w:hint="eastAsia"/>
        </w:rPr>
        <w:t>蕭子慧</w:t>
      </w:r>
      <w:r w:rsidRPr="007F6B1B">
        <w:rPr>
          <w:rFonts w:hint="eastAsia"/>
          <w:spacing w:val="-240"/>
        </w:rPr>
        <w:t>緣</w:t>
      </w:r>
      <w:r w:rsidRPr="00382B52">
        <w:rPr>
          <w:rFonts w:hint="eastAsia"/>
          <w:spacing w:val="-100"/>
          <w:position w:val="22"/>
        </w:rPr>
        <w:t>。</w:t>
      </w:r>
      <w:r w:rsidRPr="00382B52">
        <w:rPr>
          <w:rFonts w:hint="eastAsia"/>
          <w:position w:val="4"/>
          <w:sz w:val="48"/>
          <w:eastAsianLayout w:id="1718839040" w:combine="1"/>
        </w:rPr>
        <w:t>任寧陽縣知事。行前請像。並祈訓示。</w:t>
      </w:r>
      <w:r>
        <w:rPr>
          <w:rFonts w:hint="eastAsia"/>
        </w:rPr>
        <w:t>聽吾訓</w:t>
      </w:r>
      <w:r w:rsidRPr="005C410E">
        <w:rPr>
          <w:rFonts w:hint="eastAsia"/>
          <w:spacing w:val="-180"/>
        </w:rPr>
        <w:t>言</w:t>
      </w:r>
      <w:r w:rsidRPr="005C410E">
        <w:rPr>
          <w:rFonts w:hint="eastAsia"/>
          <w:spacing w:val="-180"/>
          <w:position w:val="22"/>
        </w:rPr>
        <w:t>。</w:t>
      </w:r>
      <w:r>
        <w:rPr>
          <w:rFonts w:hint="eastAsia"/>
        </w:rPr>
        <w:t>爾心固</w:t>
      </w:r>
      <w:r w:rsidRPr="005C410E">
        <w:rPr>
          <w:rFonts w:hint="eastAsia"/>
          <w:spacing w:val="-180"/>
        </w:rPr>
        <w:t>虔</w:t>
      </w:r>
      <w:r w:rsidRPr="005C410E">
        <w:rPr>
          <w:rFonts w:hint="eastAsia"/>
          <w:spacing w:val="-180"/>
          <w:position w:val="22"/>
        </w:rPr>
        <w:t>。</w:t>
      </w:r>
      <w:r>
        <w:rPr>
          <w:rFonts w:hint="eastAsia"/>
        </w:rPr>
        <w:t>爾意亦</w:t>
      </w:r>
      <w:r w:rsidRPr="005C410E">
        <w:rPr>
          <w:rFonts w:hint="eastAsia"/>
          <w:spacing w:val="-180"/>
        </w:rPr>
        <w:t>誠</w:t>
      </w:r>
      <w:r w:rsidRPr="005C410E">
        <w:rPr>
          <w:rFonts w:hint="eastAsia"/>
          <w:spacing w:val="-180"/>
          <w:position w:val="22"/>
        </w:rPr>
        <w:t>。</w:t>
      </w:r>
      <w:r>
        <w:rPr>
          <w:rFonts w:hint="eastAsia"/>
        </w:rPr>
        <w:t>此次像亦允爾所</w:t>
      </w:r>
      <w:r w:rsidRPr="005C410E">
        <w:rPr>
          <w:rFonts w:hint="eastAsia"/>
          <w:spacing w:val="-180"/>
        </w:rPr>
        <w:t>請</w:t>
      </w:r>
      <w:r w:rsidRPr="005C410E">
        <w:rPr>
          <w:rFonts w:hint="eastAsia"/>
          <w:spacing w:val="-180"/>
          <w:position w:val="22"/>
        </w:rPr>
        <w:t>。</w:t>
      </w:r>
      <w:r>
        <w:rPr>
          <w:rFonts w:hint="eastAsia"/>
        </w:rPr>
        <w:t>但輪心尚</w:t>
      </w:r>
      <w:r w:rsidRPr="005C410E">
        <w:rPr>
          <w:rFonts w:hint="eastAsia"/>
          <w:spacing w:val="-180"/>
        </w:rPr>
        <w:t>淺</w:t>
      </w:r>
      <w:r w:rsidRPr="005C410E">
        <w:rPr>
          <w:rFonts w:hint="eastAsia"/>
          <w:spacing w:val="-180"/>
          <w:position w:val="22"/>
        </w:rPr>
        <w:t>。</w:t>
      </w:r>
      <w:r>
        <w:rPr>
          <w:rFonts w:hint="eastAsia"/>
        </w:rPr>
        <w:t>尚須案牘之</w:t>
      </w:r>
      <w:r w:rsidRPr="005C410E">
        <w:rPr>
          <w:rFonts w:hint="eastAsia"/>
          <w:spacing w:val="-180"/>
        </w:rPr>
        <w:t>間</w:t>
      </w:r>
      <w:r w:rsidRPr="005C410E">
        <w:rPr>
          <w:rFonts w:hint="eastAsia"/>
          <w:spacing w:val="-180"/>
          <w:position w:val="22"/>
        </w:rPr>
        <w:t>。</w:t>
      </w:r>
      <w:r>
        <w:rPr>
          <w:rFonts w:hint="eastAsia"/>
        </w:rPr>
        <w:t>時加勤</w:t>
      </w:r>
      <w:r w:rsidRPr="005C410E">
        <w:rPr>
          <w:rFonts w:hint="eastAsia"/>
          <w:spacing w:val="-180"/>
        </w:rPr>
        <w:t>慎</w:t>
      </w:r>
      <w:r w:rsidRPr="005C410E">
        <w:rPr>
          <w:rFonts w:hint="eastAsia"/>
          <w:spacing w:val="-180"/>
          <w:position w:val="22"/>
        </w:rPr>
        <w:t>。</w:t>
      </w:r>
      <w:r>
        <w:rPr>
          <w:rFonts w:hint="eastAsia"/>
        </w:rPr>
        <w:t>自益進</w:t>
      </w:r>
      <w:r w:rsidRPr="005C410E">
        <w:rPr>
          <w:rFonts w:hint="eastAsia"/>
          <w:spacing w:val="-180"/>
        </w:rPr>
        <w:t>精</w:t>
      </w:r>
      <w:r w:rsidRPr="005C410E">
        <w:rPr>
          <w:rFonts w:hint="eastAsia"/>
          <w:spacing w:val="-180"/>
          <w:position w:val="22"/>
        </w:rPr>
        <w:t>。</w:t>
      </w:r>
      <w:r>
        <w:rPr>
          <w:rFonts w:hint="eastAsia"/>
        </w:rPr>
        <w:t>入於微</w:t>
      </w:r>
      <w:r w:rsidRPr="005C410E">
        <w:rPr>
          <w:rFonts w:hint="eastAsia"/>
          <w:spacing w:val="-180"/>
        </w:rPr>
        <w:t>妙</w:t>
      </w:r>
      <w:r w:rsidRPr="005C410E">
        <w:rPr>
          <w:rFonts w:hint="eastAsia"/>
          <w:spacing w:val="-180"/>
          <w:position w:val="22"/>
        </w:rPr>
        <w:t>。</w:t>
      </w:r>
      <w:r>
        <w:rPr>
          <w:rFonts w:hint="eastAsia"/>
        </w:rPr>
        <w:t>此地好自為</w:t>
      </w:r>
      <w:r w:rsidRPr="005C410E">
        <w:rPr>
          <w:rFonts w:hint="eastAsia"/>
          <w:spacing w:val="-180"/>
        </w:rPr>
        <w:t>之</w:t>
      </w:r>
      <w:r w:rsidRPr="005C410E">
        <w:rPr>
          <w:rFonts w:hint="eastAsia"/>
          <w:spacing w:val="-180"/>
          <w:position w:val="22"/>
        </w:rPr>
        <w:t>。</w:t>
      </w:r>
      <w:r>
        <w:rPr>
          <w:rFonts w:hint="eastAsia"/>
        </w:rPr>
        <w:t>馭民宜寬而有</w:t>
      </w:r>
      <w:r w:rsidRPr="005C410E">
        <w:rPr>
          <w:rFonts w:hint="eastAsia"/>
          <w:spacing w:val="-180"/>
        </w:rPr>
        <w:t>信</w:t>
      </w:r>
      <w:r w:rsidRPr="005C410E">
        <w:rPr>
          <w:rFonts w:hint="eastAsia"/>
          <w:spacing w:val="-180"/>
          <w:position w:val="22"/>
        </w:rPr>
        <w:t>。</w:t>
      </w:r>
      <w:r>
        <w:rPr>
          <w:rFonts w:hint="eastAsia"/>
        </w:rPr>
        <w:t>馭下宜嚴而去</w:t>
      </w:r>
      <w:r w:rsidRPr="005C410E">
        <w:rPr>
          <w:rFonts w:hint="eastAsia"/>
          <w:spacing w:val="-180"/>
        </w:rPr>
        <w:t>泛</w:t>
      </w:r>
      <w:r w:rsidRPr="005C410E">
        <w:rPr>
          <w:rFonts w:hint="eastAsia"/>
          <w:spacing w:val="-180"/>
          <w:position w:val="22"/>
        </w:rPr>
        <w:t>。</w:t>
      </w:r>
      <w:r>
        <w:rPr>
          <w:rFonts w:hint="eastAsia"/>
        </w:rPr>
        <w:t>得之不</w:t>
      </w:r>
      <w:r w:rsidRPr="005C410E">
        <w:rPr>
          <w:rFonts w:hint="eastAsia"/>
          <w:spacing w:val="-180"/>
        </w:rPr>
        <w:t>矜</w:t>
      </w:r>
      <w:r w:rsidRPr="005C410E">
        <w:rPr>
          <w:rFonts w:hint="eastAsia"/>
          <w:spacing w:val="-180"/>
          <w:position w:val="22"/>
        </w:rPr>
        <w:t>。</w:t>
      </w:r>
      <w:r>
        <w:rPr>
          <w:rFonts w:hint="eastAsia"/>
        </w:rPr>
        <w:t>有樂有</w:t>
      </w:r>
      <w:r w:rsidRPr="005C410E">
        <w:rPr>
          <w:rFonts w:hint="eastAsia"/>
          <w:spacing w:val="-180"/>
        </w:rPr>
        <w:t>喜</w:t>
      </w:r>
      <w:r w:rsidRPr="005C410E">
        <w:rPr>
          <w:rFonts w:hint="eastAsia"/>
          <w:spacing w:val="-180"/>
          <w:position w:val="22"/>
        </w:rPr>
        <w:t>。</w:t>
      </w:r>
      <w:r>
        <w:rPr>
          <w:rFonts w:hint="eastAsia"/>
        </w:rPr>
        <w:t>後來者</w:t>
      </w:r>
      <w:r w:rsidRPr="005C410E">
        <w:rPr>
          <w:rFonts w:hint="eastAsia"/>
          <w:spacing w:val="-180"/>
        </w:rPr>
        <w:t>大</w:t>
      </w:r>
      <w:r w:rsidRPr="005C410E">
        <w:rPr>
          <w:rFonts w:hint="eastAsia"/>
          <w:spacing w:val="-180"/>
          <w:position w:val="22"/>
        </w:rPr>
        <w:t>。</w:t>
      </w:r>
      <w:r>
        <w:rPr>
          <w:rFonts w:hint="eastAsia"/>
        </w:rPr>
        <w:t>勿自疎</w:t>
      </w:r>
      <w:r w:rsidRPr="005C410E">
        <w:rPr>
          <w:rFonts w:hint="eastAsia"/>
          <w:spacing w:val="-180"/>
        </w:rPr>
        <w:t>棄</w:t>
      </w:r>
      <w:r w:rsidRPr="005C410E">
        <w:rPr>
          <w:rFonts w:hint="eastAsia"/>
          <w:spacing w:val="-180"/>
          <w:position w:val="22"/>
        </w:rPr>
        <w:t>。</w:t>
      </w:r>
      <w:r>
        <w:rPr>
          <w:rFonts w:hint="eastAsia"/>
        </w:rPr>
        <w:t>像同華解具</w:t>
      </w:r>
      <w:r w:rsidRPr="005C410E">
        <w:rPr>
          <w:rFonts w:hint="eastAsia"/>
          <w:spacing w:val="-180"/>
        </w:rPr>
        <w:t>領</w:t>
      </w:r>
      <w:r w:rsidRPr="005C410E">
        <w:rPr>
          <w:rFonts w:hint="eastAsia"/>
          <w:spacing w:val="-180"/>
          <w:position w:val="22"/>
        </w:rPr>
        <w:t>。</w:t>
      </w:r>
      <w:r>
        <w:rPr>
          <w:rFonts w:hint="eastAsia"/>
        </w:rPr>
        <w:t>後六子各坐三庚如</w:t>
      </w:r>
      <w:r w:rsidRPr="005C410E">
        <w:rPr>
          <w:rFonts w:hint="eastAsia"/>
          <w:spacing w:val="-180"/>
        </w:rPr>
        <w:t>前</w:t>
      </w:r>
      <w:r w:rsidRPr="005C410E">
        <w:rPr>
          <w:rFonts w:hint="eastAsia"/>
          <w:spacing w:val="-180"/>
          <w:position w:val="22"/>
        </w:rPr>
        <w:t>。</w:t>
      </w:r>
      <w:r>
        <w:rPr>
          <w:rFonts w:hint="eastAsia"/>
        </w:rPr>
        <w:t>即可授</w:t>
      </w:r>
      <w:r w:rsidRPr="005C410E">
        <w:rPr>
          <w:rFonts w:hint="eastAsia"/>
          <w:spacing w:val="-180"/>
        </w:rPr>
        <w:t>經</w:t>
      </w:r>
      <w:r w:rsidRPr="005C410E">
        <w:rPr>
          <w:rFonts w:hint="eastAsia"/>
          <w:spacing w:val="-180"/>
          <w:position w:val="22"/>
        </w:rPr>
        <w:t>。</w:t>
      </w:r>
      <w:r>
        <w:rPr>
          <w:rFonts w:hint="eastAsia"/>
        </w:rPr>
        <w:t>授經時爾不在</w:t>
      </w:r>
      <w:r w:rsidRPr="005C410E">
        <w:rPr>
          <w:rFonts w:hint="eastAsia"/>
          <w:spacing w:val="-180"/>
        </w:rPr>
        <w:t>壇</w:t>
      </w:r>
      <w:r w:rsidRPr="005C410E">
        <w:rPr>
          <w:rFonts w:hint="eastAsia"/>
          <w:spacing w:val="-180"/>
          <w:position w:val="22"/>
        </w:rPr>
        <w:t>。</w:t>
      </w:r>
      <w:r>
        <w:rPr>
          <w:rFonts w:hint="eastAsia"/>
        </w:rPr>
        <w:t>亦可由同心上正字轉</w:t>
      </w:r>
      <w:r w:rsidRPr="005C410E">
        <w:rPr>
          <w:rFonts w:hint="eastAsia"/>
          <w:spacing w:val="-180"/>
        </w:rPr>
        <w:t>授</w:t>
      </w:r>
      <w:r w:rsidRPr="005C410E">
        <w:rPr>
          <w:rFonts w:hint="eastAsia"/>
          <w:spacing w:val="-180"/>
          <w:position w:val="22"/>
        </w:rPr>
        <w:t>。</w:t>
      </w:r>
      <w:r>
        <w:rPr>
          <w:rFonts w:hint="eastAsia"/>
        </w:rPr>
        <w:t>聽經有他規</w:t>
      </w:r>
      <w:r w:rsidRPr="005C410E">
        <w:rPr>
          <w:rFonts w:hint="eastAsia"/>
          <w:spacing w:val="-180"/>
        </w:rPr>
        <w:t>飭</w:t>
      </w:r>
      <w:r w:rsidRPr="005C410E">
        <w:rPr>
          <w:rFonts w:hint="eastAsia"/>
          <w:spacing w:val="-180"/>
          <w:position w:val="22"/>
        </w:rPr>
        <w:t>。</w:t>
      </w:r>
      <w:r>
        <w:rPr>
          <w:rFonts w:hint="eastAsia"/>
        </w:rPr>
        <w:t>三庚再語爾等輪心天</w:t>
      </w:r>
      <w:r w:rsidRPr="005C410E">
        <w:rPr>
          <w:rFonts w:hint="eastAsia"/>
          <w:spacing w:val="-180"/>
        </w:rPr>
        <w:t>經</w:t>
      </w:r>
      <w:r w:rsidRPr="005C410E">
        <w:rPr>
          <w:rFonts w:hint="eastAsia"/>
          <w:spacing w:val="-180"/>
          <w:position w:val="22"/>
        </w:rPr>
        <w:t>。</w:t>
      </w:r>
      <w:r>
        <w:rPr>
          <w:rFonts w:hint="eastAsia"/>
        </w:rPr>
        <w:t>旨有</w:t>
      </w:r>
      <w:r w:rsidRPr="005C410E">
        <w:rPr>
          <w:rFonts w:hint="eastAsia"/>
          <w:spacing w:val="-180"/>
        </w:rPr>
        <w:t>之</w:t>
      </w:r>
      <w:r w:rsidRPr="005C410E">
        <w:rPr>
          <w:rFonts w:hint="eastAsia"/>
          <w:spacing w:val="-180"/>
          <w:position w:val="22"/>
        </w:rPr>
        <w:t>。</w:t>
      </w:r>
      <w:r>
        <w:rPr>
          <w:rFonts w:hint="eastAsia"/>
        </w:rPr>
        <w:t>得經自</w:t>
      </w:r>
      <w:r w:rsidRPr="005C410E">
        <w:rPr>
          <w:rFonts w:hint="eastAsia"/>
          <w:spacing w:val="-180"/>
        </w:rPr>
        <w:t>解</w:t>
      </w:r>
      <w:r w:rsidRPr="005C410E">
        <w:rPr>
          <w:rFonts w:hint="eastAsia"/>
          <w:spacing w:val="-180"/>
          <w:position w:val="22"/>
        </w:rPr>
        <w:t>。</w:t>
      </w:r>
      <w:r>
        <w:rPr>
          <w:rFonts w:hint="eastAsia"/>
        </w:rPr>
        <w:t>不必問</w:t>
      </w:r>
      <w:r w:rsidRPr="005C410E">
        <w:rPr>
          <w:rFonts w:hint="eastAsia"/>
          <w:spacing w:val="-180"/>
        </w:rPr>
        <w:t>吾</w:t>
      </w:r>
      <w:r w:rsidRPr="005C410E">
        <w:rPr>
          <w:rFonts w:hint="eastAsia"/>
          <w:spacing w:val="-180"/>
          <w:position w:val="22"/>
        </w:rPr>
        <w:t>。</w:t>
      </w:r>
    </w:p>
    <w:p w:rsidR="00BB1D43" w:rsidRDefault="00BB1D43" w:rsidP="004535BC">
      <w:pPr>
        <w:pStyle w:val="a9"/>
      </w:pPr>
      <w:r>
        <w:rPr>
          <w:rFonts w:hint="eastAsia"/>
        </w:rPr>
        <w:t>九月初十日壬子金代庚壇　又訓敦促坐功</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鶴神到問事</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仙師兩度</w:t>
      </w:r>
      <w:r w:rsidRPr="005C410E">
        <w:rPr>
          <w:rFonts w:hint="eastAsia"/>
          <w:spacing w:val="-180"/>
        </w:rPr>
        <w:t>後</w:t>
      </w:r>
      <w:r w:rsidRPr="005C410E">
        <w:rPr>
          <w:rFonts w:hint="eastAsia"/>
          <w:spacing w:val="-180"/>
          <w:position w:val="22"/>
        </w:rPr>
        <w:t>。</w:t>
      </w:r>
      <w:r>
        <w:rPr>
          <w:rFonts w:hint="eastAsia"/>
        </w:rPr>
        <w:t>自玉樞宮</w:t>
      </w:r>
      <w:r w:rsidRPr="005C410E">
        <w:rPr>
          <w:rFonts w:hint="eastAsia"/>
          <w:spacing w:val="-180"/>
        </w:rPr>
        <w:t>來</w:t>
      </w:r>
      <w:r w:rsidRPr="005C410E">
        <w:rPr>
          <w:rFonts w:hint="eastAsia"/>
          <w:spacing w:val="-180"/>
          <w:position w:val="22"/>
        </w:rPr>
        <w:t>。</w:t>
      </w:r>
    </w:p>
    <w:p w:rsidR="00BB1D43" w:rsidRDefault="00BB1D43" w:rsidP="004535BC">
      <w:pPr>
        <w:pStyle w:val="a9"/>
      </w:pPr>
      <w:r>
        <w:rPr>
          <w:rFonts w:hint="eastAsia"/>
        </w:rPr>
        <w:t>老人來</w:t>
      </w:r>
      <w:r w:rsidRPr="005C410E">
        <w:rPr>
          <w:rFonts w:hint="eastAsia"/>
          <w:spacing w:val="-180"/>
        </w:rPr>
        <w:t>也</w:t>
      </w:r>
      <w:r w:rsidRPr="005C410E">
        <w:rPr>
          <w:rFonts w:hint="eastAsia"/>
          <w:spacing w:val="-180"/>
          <w:position w:val="22"/>
        </w:rPr>
        <w:t>。</w:t>
      </w:r>
      <w:r>
        <w:rPr>
          <w:rFonts w:hint="eastAsia"/>
        </w:rPr>
        <w:t>微宮誕</w:t>
      </w:r>
      <w:r w:rsidRPr="005C410E">
        <w:rPr>
          <w:rFonts w:hint="eastAsia"/>
          <w:spacing w:val="-180"/>
        </w:rPr>
        <w:t>滿</w:t>
      </w:r>
      <w:r w:rsidRPr="005C410E">
        <w:rPr>
          <w:rFonts w:hint="eastAsia"/>
          <w:spacing w:val="-180"/>
          <w:position w:val="22"/>
        </w:rPr>
        <w:t>。</w:t>
      </w:r>
      <w:r>
        <w:rPr>
          <w:rFonts w:hint="eastAsia"/>
        </w:rPr>
        <w:t>阻滯一</w:t>
      </w:r>
      <w:r w:rsidRPr="005C410E">
        <w:rPr>
          <w:rFonts w:hint="eastAsia"/>
          <w:spacing w:val="-180"/>
        </w:rPr>
        <w:t>庚</w:t>
      </w:r>
      <w:r w:rsidRPr="005C410E">
        <w:rPr>
          <w:rFonts w:hint="eastAsia"/>
          <w:spacing w:val="-180"/>
          <w:position w:val="22"/>
        </w:rPr>
        <w:t>。</w:t>
      </w:r>
      <w:r>
        <w:rPr>
          <w:rFonts w:hint="eastAsia"/>
        </w:rPr>
        <w:t>今夕待</w:t>
      </w:r>
      <w:r w:rsidRPr="005C410E">
        <w:rPr>
          <w:rFonts w:hint="eastAsia"/>
          <w:spacing w:val="-180"/>
        </w:rPr>
        <w:t>之</w:t>
      </w:r>
      <w:r w:rsidRPr="005C410E">
        <w:rPr>
          <w:rFonts w:hint="eastAsia"/>
          <w:spacing w:val="-180"/>
          <w:position w:val="22"/>
        </w:rPr>
        <w:t>。</w:t>
      </w:r>
      <w:r>
        <w:rPr>
          <w:rFonts w:hint="eastAsia"/>
        </w:rPr>
        <w:t>諸子問事求</w:t>
      </w:r>
      <w:r w:rsidRPr="005C410E">
        <w:rPr>
          <w:rFonts w:hint="eastAsia"/>
          <w:spacing w:val="-180"/>
        </w:rPr>
        <w:t>事</w:t>
      </w:r>
      <w:r w:rsidRPr="005C410E">
        <w:rPr>
          <w:rFonts w:hint="eastAsia"/>
          <w:spacing w:val="-180"/>
          <w:position w:val="22"/>
        </w:rPr>
        <w:t>。</w:t>
      </w:r>
      <w:r>
        <w:rPr>
          <w:rFonts w:hint="eastAsia"/>
        </w:rPr>
        <w:t>皆非其</w:t>
      </w:r>
      <w:r w:rsidRPr="005C410E">
        <w:rPr>
          <w:rFonts w:hint="eastAsia"/>
          <w:spacing w:val="-180"/>
        </w:rPr>
        <w:t>時</w:t>
      </w:r>
      <w:r w:rsidRPr="005C410E">
        <w:rPr>
          <w:rFonts w:hint="eastAsia"/>
          <w:spacing w:val="-180"/>
          <w:position w:val="22"/>
        </w:rPr>
        <w:t>。</w:t>
      </w:r>
      <w:r>
        <w:rPr>
          <w:rFonts w:hint="eastAsia"/>
        </w:rPr>
        <w:t>坐者多</w:t>
      </w:r>
      <w:r w:rsidRPr="005C410E">
        <w:rPr>
          <w:rFonts w:hint="eastAsia"/>
          <w:spacing w:val="-180"/>
        </w:rPr>
        <w:t>缺</w:t>
      </w:r>
      <w:r w:rsidRPr="005C410E">
        <w:rPr>
          <w:rFonts w:hint="eastAsia"/>
          <w:spacing w:val="-180"/>
          <w:position w:val="22"/>
        </w:rPr>
        <w:t>。</w:t>
      </w:r>
      <w:r>
        <w:rPr>
          <w:rFonts w:hint="eastAsia"/>
        </w:rPr>
        <w:t>新幕</w:t>
      </w:r>
      <w:r>
        <w:rPr>
          <w:rFonts w:hint="eastAsia"/>
        </w:rPr>
        <w:lastRenderedPageBreak/>
        <w:t>何日得</w:t>
      </w:r>
      <w:r w:rsidRPr="005C410E">
        <w:rPr>
          <w:rFonts w:hint="eastAsia"/>
          <w:spacing w:val="-180"/>
        </w:rPr>
        <w:t>垂</w:t>
      </w:r>
      <w:r w:rsidRPr="005C410E">
        <w:rPr>
          <w:rFonts w:hint="eastAsia"/>
          <w:spacing w:val="-180"/>
          <w:position w:val="22"/>
        </w:rPr>
        <w:t>。</w:t>
      </w:r>
      <w:r>
        <w:rPr>
          <w:rFonts w:hint="eastAsia"/>
        </w:rPr>
        <w:t>真經何日得</w:t>
      </w:r>
      <w:r w:rsidRPr="005C410E">
        <w:rPr>
          <w:rFonts w:hint="eastAsia"/>
          <w:spacing w:val="-180"/>
        </w:rPr>
        <w:t>授</w:t>
      </w:r>
      <w:r w:rsidRPr="005C410E">
        <w:rPr>
          <w:rFonts w:hint="eastAsia"/>
          <w:spacing w:val="-180"/>
          <w:position w:val="22"/>
        </w:rPr>
        <w:t>。</w:t>
      </w:r>
      <w:r>
        <w:rPr>
          <w:rFonts w:hint="eastAsia"/>
        </w:rPr>
        <w:t>再展一</w:t>
      </w:r>
      <w:r w:rsidRPr="005C410E">
        <w:rPr>
          <w:rFonts w:hint="eastAsia"/>
          <w:spacing w:val="-180"/>
        </w:rPr>
        <w:t>庚</w:t>
      </w:r>
      <w:r w:rsidRPr="005C410E">
        <w:rPr>
          <w:rFonts w:hint="eastAsia"/>
          <w:spacing w:val="-180"/>
          <w:position w:val="22"/>
        </w:rPr>
        <w:t>。</w:t>
      </w:r>
      <w:r>
        <w:rPr>
          <w:rFonts w:hint="eastAsia"/>
        </w:rPr>
        <w:t>缺者自</w:t>
      </w:r>
      <w:r w:rsidRPr="005C410E">
        <w:rPr>
          <w:rFonts w:hint="eastAsia"/>
          <w:spacing w:val="-180"/>
        </w:rPr>
        <w:t>補</w:t>
      </w:r>
      <w:r w:rsidRPr="005C410E">
        <w:rPr>
          <w:rFonts w:hint="eastAsia"/>
          <w:spacing w:val="-180"/>
          <w:position w:val="22"/>
        </w:rPr>
        <w:t>。</w:t>
      </w:r>
      <w:r>
        <w:rPr>
          <w:rFonts w:hint="eastAsia"/>
        </w:rPr>
        <w:t>朔庚即下月上旬之</w:t>
      </w:r>
      <w:r w:rsidRPr="005C410E">
        <w:rPr>
          <w:rFonts w:hint="eastAsia"/>
          <w:spacing w:val="-180"/>
        </w:rPr>
        <w:t>庚</w:t>
      </w:r>
      <w:r w:rsidRPr="005C410E">
        <w:rPr>
          <w:rFonts w:hint="eastAsia"/>
          <w:spacing w:val="-180"/>
          <w:position w:val="22"/>
        </w:rPr>
        <w:t>。</w:t>
      </w:r>
      <w:r>
        <w:rPr>
          <w:rFonts w:hint="eastAsia"/>
        </w:rPr>
        <w:t>為授示訓程之</w:t>
      </w:r>
      <w:r w:rsidRPr="005C410E">
        <w:rPr>
          <w:rFonts w:hint="eastAsia"/>
          <w:spacing w:val="-180"/>
        </w:rPr>
        <w:t>日</w:t>
      </w:r>
      <w:r w:rsidRPr="005C410E">
        <w:rPr>
          <w:rFonts w:hint="eastAsia"/>
          <w:spacing w:val="-180"/>
          <w:position w:val="22"/>
        </w:rPr>
        <w:t>。</w:t>
      </w:r>
      <w:r>
        <w:rPr>
          <w:rFonts w:hint="eastAsia"/>
        </w:rPr>
        <w:t>過此不</w:t>
      </w:r>
      <w:r w:rsidRPr="005C410E">
        <w:rPr>
          <w:rFonts w:hint="eastAsia"/>
          <w:spacing w:val="-180"/>
        </w:rPr>
        <w:t>補</w:t>
      </w:r>
      <w:r w:rsidRPr="005C410E">
        <w:rPr>
          <w:rFonts w:hint="eastAsia"/>
          <w:spacing w:val="-180"/>
          <w:position w:val="22"/>
        </w:rPr>
        <w:t>。</w:t>
      </w:r>
      <w:r>
        <w:rPr>
          <w:rFonts w:hint="eastAsia"/>
        </w:rPr>
        <w:t>不能再與經規法篇中列名</w:t>
      </w:r>
      <w:r w:rsidRPr="005C410E">
        <w:rPr>
          <w:rFonts w:hint="eastAsia"/>
          <w:spacing w:val="-180"/>
        </w:rPr>
        <w:t>也</w:t>
      </w:r>
      <w:r w:rsidRPr="005C410E">
        <w:rPr>
          <w:rFonts w:hint="eastAsia"/>
          <w:spacing w:val="-180"/>
          <w:position w:val="22"/>
        </w:rPr>
        <w:t>。</w:t>
      </w:r>
    </w:p>
    <w:p w:rsidR="00BB1D43" w:rsidRDefault="00BB1D43" w:rsidP="00FB3A59">
      <w:pPr>
        <w:pStyle w:val="ae"/>
      </w:pPr>
      <w:r>
        <w:rPr>
          <w:rFonts w:hint="eastAsia"/>
        </w:rPr>
        <w:t>謹案七月十七</w:t>
      </w:r>
      <w:r w:rsidRPr="005C410E">
        <w:rPr>
          <w:rFonts w:hint="eastAsia"/>
          <w:spacing w:val="-180"/>
        </w:rPr>
        <w:t>日</w:t>
      </w:r>
      <w:r w:rsidRPr="005C410E">
        <w:rPr>
          <w:rFonts w:hint="eastAsia"/>
          <w:spacing w:val="-180"/>
          <w:position w:val="22"/>
        </w:rPr>
        <w:t>。</w:t>
      </w:r>
      <w:r>
        <w:rPr>
          <w:rFonts w:hint="eastAsia"/>
        </w:rPr>
        <w:t>講道講坐</w:t>
      </w:r>
      <w:r w:rsidRPr="005C410E">
        <w:rPr>
          <w:rFonts w:hint="eastAsia"/>
          <w:spacing w:val="-180"/>
        </w:rPr>
        <w:t>起</w:t>
      </w:r>
      <w:r w:rsidRPr="005C410E">
        <w:rPr>
          <w:rFonts w:hint="eastAsia"/>
          <w:spacing w:val="-180"/>
          <w:position w:val="22"/>
        </w:rPr>
        <w:t>。</w:t>
      </w:r>
      <w:r>
        <w:rPr>
          <w:rFonts w:hint="eastAsia"/>
        </w:rPr>
        <w:t>即命各弟子先坐三</w:t>
      </w:r>
      <w:r w:rsidRPr="005C410E">
        <w:rPr>
          <w:rFonts w:hint="eastAsia"/>
          <w:spacing w:val="-180"/>
        </w:rPr>
        <w:t>庚</w:t>
      </w:r>
      <w:r w:rsidRPr="005C410E">
        <w:rPr>
          <w:rFonts w:hint="eastAsia"/>
          <w:spacing w:val="-180"/>
          <w:position w:val="22"/>
        </w:rPr>
        <w:t>。</w:t>
      </w:r>
      <w:r>
        <w:rPr>
          <w:rFonts w:hint="eastAsia"/>
        </w:rPr>
        <w:t>十庚以</w:t>
      </w:r>
      <w:r w:rsidRPr="005C410E">
        <w:rPr>
          <w:rFonts w:hint="eastAsia"/>
          <w:spacing w:val="-180"/>
        </w:rPr>
        <w:t>內</w:t>
      </w:r>
      <w:r w:rsidRPr="005C410E">
        <w:rPr>
          <w:rFonts w:hint="eastAsia"/>
          <w:spacing w:val="-180"/>
          <w:position w:val="22"/>
        </w:rPr>
        <w:t>。</w:t>
      </w:r>
      <w:r>
        <w:rPr>
          <w:rFonts w:hint="eastAsia"/>
        </w:rPr>
        <w:t>即可傳</w:t>
      </w:r>
      <w:r w:rsidRPr="005C410E">
        <w:rPr>
          <w:rFonts w:hint="eastAsia"/>
          <w:spacing w:val="-180"/>
        </w:rPr>
        <w:t>經</w:t>
      </w:r>
      <w:r w:rsidRPr="005C410E">
        <w:rPr>
          <w:rFonts w:hint="eastAsia"/>
          <w:spacing w:val="-180"/>
          <w:position w:val="22"/>
        </w:rPr>
        <w:t>。</w:t>
      </w:r>
      <w:r>
        <w:rPr>
          <w:rFonts w:hint="eastAsia"/>
        </w:rPr>
        <w:t>嗣每求入壇</w:t>
      </w:r>
      <w:r w:rsidRPr="005C410E">
        <w:rPr>
          <w:rFonts w:hint="eastAsia"/>
          <w:spacing w:val="-180"/>
        </w:rPr>
        <w:t>者</w:t>
      </w:r>
      <w:r w:rsidRPr="005C410E">
        <w:rPr>
          <w:rFonts w:hint="eastAsia"/>
          <w:spacing w:val="-180"/>
          <w:position w:val="22"/>
        </w:rPr>
        <w:t>。</w:t>
      </w:r>
      <w:r>
        <w:rPr>
          <w:rFonts w:hint="eastAsia"/>
        </w:rPr>
        <w:t>無不先令坐三</w:t>
      </w:r>
      <w:r w:rsidRPr="005C410E">
        <w:rPr>
          <w:rFonts w:hint="eastAsia"/>
          <w:spacing w:val="-180"/>
        </w:rPr>
        <w:t>庚</w:t>
      </w:r>
      <w:r w:rsidRPr="005C410E">
        <w:rPr>
          <w:rFonts w:hint="eastAsia"/>
          <w:spacing w:val="-180"/>
          <w:position w:val="22"/>
        </w:rPr>
        <w:t>。</w:t>
      </w:r>
      <w:r>
        <w:rPr>
          <w:rFonts w:hint="eastAsia"/>
        </w:rPr>
        <w:t>諄諄告</w:t>
      </w:r>
      <w:r w:rsidRPr="005C410E">
        <w:rPr>
          <w:rFonts w:hint="eastAsia"/>
          <w:spacing w:val="-180"/>
        </w:rPr>
        <w:t>勉</w:t>
      </w:r>
      <w:r w:rsidRPr="005C410E">
        <w:rPr>
          <w:rFonts w:hint="eastAsia"/>
          <w:spacing w:val="-180"/>
          <w:position w:val="22"/>
        </w:rPr>
        <w:t>。</w:t>
      </w:r>
      <w:r>
        <w:rPr>
          <w:rFonts w:hint="eastAsia"/>
        </w:rPr>
        <w:t>無如坐者固</w:t>
      </w:r>
      <w:r w:rsidRPr="005C410E">
        <w:rPr>
          <w:rFonts w:hint="eastAsia"/>
          <w:spacing w:val="-180"/>
        </w:rPr>
        <w:t>多</w:t>
      </w:r>
      <w:r w:rsidRPr="005C410E">
        <w:rPr>
          <w:rFonts w:hint="eastAsia"/>
          <w:spacing w:val="-180"/>
          <w:position w:val="22"/>
        </w:rPr>
        <w:t>。</w:t>
      </w:r>
      <w:r>
        <w:rPr>
          <w:rFonts w:hint="eastAsia"/>
        </w:rPr>
        <w:t>而或坐或輟</w:t>
      </w:r>
      <w:r w:rsidRPr="005C410E">
        <w:rPr>
          <w:rFonts w:hint="eastAsia"/>
          <w:spacing w:val="-180"/>
        </w:rPr>
        <w:t>者</w:t>
      </w:r>
      <w:r w:rsidRPr="005C410E">
        <w:rPr>
          <w:rFonts w:hint="eastAsia"/>
          <w:spacing w:val="-180"/>
          <w:position w:val="22"/>
        </w:rPr>
        <w:t>。</w:t>
      </w:r>
      <w:r>
        <w:rPr>
          <w:rFonts w:hint="eastAsia"/>
        </w:rPr>
        <w:t>所在不</w:t>
      </w:r>
      <w:r w:rsidRPr="005C410E">
        <w:rPr>
          <w:rFonts w:hint="eastAsia"/>
          <w:spacing w:val="-180"/>
        </w:rPr>
        <w:t>少</w:t>
      </w:r>
      <w:r w:rsidRPr="005C410E">
        <w:rPr>
          <w:rFonts w:hint="eastAsia"/>
          <w:spacing w:val="-180"/>
          <w:position w:val="22"/>
        </w:rPr>
        <w:t>。</w:t>
      </w:r>
      <w:r>
        <w:rPr>
          <w:rFonts w:hint="eastAsia"/>
        </w:rPr>
        <w:t>今有敦</w:t>
      </w:r>
      <w:r w:rsidRPr="005C410E">
        <w:rPr>
          <w:rFonts w:hint="eastAsia"/>
          <w:spacing w:val="-180"/>
        </w:rPr>
        <w:t>促</w:t>
      </w:r>
      <w:r w:rsidRPr="005C410E">
        <w:rPr>
          <w:rFonts w:hint="eastAsia"/>
          <w:spacing w:val="-180"/>
          <w:position w:val="22"/>
        </w:rPr>
        <w:t>。</w:t>
      </w:r>
      <w:r>
        <w:rPr>
          <w:rFonts w:hint="eastAsia"/>
        </w:rPr>
        <w:t>又展一</w:t>
      </w:r>
      <w:r w:rsidRPr="005C410E">
        <w:rPr>
          <w:rFonts w:hint="eastAsia"/>
          <w:spacing w:val="-180"/>
        </w:rPr>
        <w:t>庚</w:t>
      </w:r>
      <w:r w:rsidRPr="005C410E">
        <w:rPr>
          <w:rFonts w:hint="eastAsia"/>
          <w:spacing w:val="-180"/>
          <w:position w:val="22"/>
        </w:rPr>
        <w:t>。</w:t>
      </w:r>
      <w:r>
        <w:rPr>
          <w:rFonts w:hint="eastAsia"/>
        </w:rPr>
        <w:t>過此不</w:t>
      </w:r>
      <w:r w:rsidRPr="005C410E">
        <w:rPr>
          <w:rFonts w:hint="eastAsia"/>
          <w:spacing w:val="-180"/>
        </w:rPr>
        <w:t>補</w:t>
      </w:r>
      <w:r w:rsidRPr="005C410E">
        <w:rPr>
          <w:rFonts w:hint="eastAsia"/>
          <w:spacing w:val="-180"/>
          <w:position w:val="22"/>
        </w:rPr>
        <w:t>。</w:t>
      </w:r>
      <w:r>
        <w:rPr>
          <w:rFonts w:hint="eastAsia"/>
        </w:rPr>
        <w:t>即不准經壇列名</w:t>
      </w:r>
      <w:r w:rsidRPr="005C410E">
        <w:rPr>
          <w:rFonts w:hint="eastAsia"/>
          <w:spacing w:val="-180"/>
        </w:rPr>
        <w:t>矣</w:t>
      </w:r>
      <w:r w:rsidRPr="005C410E">
        <w:rPr>
          <w:rFonts w:hint="eastAsia"/>
          <w:spacing w:val="-180"/>
          <w:position w:val="22"/>
        </w:rPr>
        <w:t>。</w:t>
      </w:r>
      <w:r>
        <w:rPr>
          <w:rFonts w:hint="eastAsia"/>
        </w:rPr>
        <w:t>人謂求道之</w:t>
      </w:r>
      <w:r w:rsidRPr="005C410E">
        <w:rPr>
          <w:rFonts w:hint="eastAsia"/>
          <w:spacing w:val="-180"/>
        </w:rPr>
        <w:t>人</w:t>
      </w:r>
      <w:r w:rsidRPr="005C410E">
        <w:rPr>
          <w:rFonts w:hint="eastAsia"/>
          <w:spacing w:val="-180"/>
          <w:position w:val="22"/>
        </w:rPr>
        <w:t>。</w:t>
      </w:r>
      <w:r>
        <w:rPr>
          <w:rFonts w:hint="eastAsia"/>
        </w:rPr>
        <w:t>切於求</w:t>
      </w:r>
      <w:r w:rsidRPr="005C410E">
        <w:rPr>
          <w:rFonts w:hint="eastAsia"/>
          <w:spacing w:val="-180"/>
        </w:rPr>
        <w:t>師</w:t>
      </w:r>
      <w:r w:rsidRPr="005C410E">
        <w:rPr>
          <w:rFonts w:hint="eastAsia"/>
          <w:spacing w:val="-180"/>
          <w:position w:val="22"/>
        </w:rPr>
        <w:t>。</w:t>
      </w:r>
      <w:r>
        <w:rPr>
          <w:rFonts w:hint="eastAsia"/>
        </w:rPr>
        <w:t>而不知</w:t>
      </w:r>
      <w:r w:rsidR="00916C2D">
        <w:t xml:space="preserve">　</w:t>
      </w:r>
      <w:r w:rsidR="00916C2D" w:rsidRPr="00916C2D">
        <w:rPr>
          <w:rFonts w:hint="eastAsia"/>
          <w:color w:val="FF0000"/>
        </w:rPr>
        <w:t>老祖</w:t>
      </w:r>
      <w:r>
        <w:rPr>
          <w:rFonts w:hint="eastAsia"/>
        </w:rPr>
        <w:t>求好道弟子之</w:t>
      </w:r>
      <w:r w:rsidRPr="005C410E">
        <w:rPr>
          <w:rFonts w:hint="eastAsia"/>
          <w:spacing w:val="-180"/>
        </w:rPr>
        <w:t>心</w:t>
      </w:r>
      <w:r w:rsidRPr="005C410E">
        <w:rPr>
          <w:rFonts w:hint="eastAsia"/>
          <w:spacing w:val="-180"/>
          <w:position w:val="22"/>
        </w:rPr>
        <w:t>。</w:t>
      </w:r>
      <w:r>
        <w:rPr>
          <w:rFonts w:hint="eastAsia"/>
        </w:rPr>
        <w:t>尤更切</w:t>
      </w:r>
      <w:r w:rsidRPr="005C410E">
        <w:rPr>
          <w:rFonts w:hint="eastAsia"/>
          <w:spacing w:val="-180"/>
        </w:rPr>
        <w:t>也</w:t>
      </w:r>
      <w:r w:rsidRPr="005C410E">
        <w:rPr>
          <w:rFonts w:hint="eastAsia"/>
          <w:spacing w:val="-180"/>
          <w:position w:val="22"/>
        </w:rPr>
        <w:t>。</w:t>
      </w:r>
      <w:r>
        <w:rPr>
          <w:rFonts w:hint="eastAsia"/>
        </w:rPr>
        <w:t>觀此訓可</w:t>
      </w:r>
      <w:r w:rsidRPr="005C410E">
        <w:rPr>
          <w:rFonts w:hint="eastAsia"/>
          <w:spacing w:val="-180"/>
        </w:rPr>
        <w:t>知</w:t>
      </w:r>
      <w:r w:rsidRPr="005C410E">
        <w:rPr>
          <w:rFonts w:hint="eastAsia"/>
          <w:spacing w:val="-180"/>
          <w:position w:val="22"/>
        </w:rPr>
        <w:t>。</w:t>
      </w:r>
    </w:p>
    <w:p w:rsidR="00BB1D43" w:rsidRDefault="00BB1D43" w:rsidP="004535BC">
      <w:pPr>
        <w:pStyle w:val="a9"/>
      </w:pPr>
      <w:r>
        <w:rPr>
          <w:rFonts w:hint="eastAsia"/>
        </w:rPr>
        <w:t>九月十八日庚申正期</w:t>
      </w:r>
      <w:r w:rsidRPr="00FB3A59">
        <w:rPr>
          <w:rFonts w:hint="eastAsia"/>
          <w:spacing w:val="60"/>
        </w:rPr>
        <w:t>壇</w:t>
      </w:r>
      <w:r w:rsidRPr="00FB3A59">
        <w:rPr>
          <w:rFonts w:hint="eastAsia"/>
          <w:sz w:val="24"/>
          <w:szCs w:val="24"/>
        </w:rPr>
        <w:t>是日疏叩者多</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福神青微弟子奉</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師命</w:t>
      </w:r>
      <w:r w:rsidRPr="005C410E">
        <w:rPr>
          <w:rFonts w:hint="eastAsia"/>
          <w:spacing w:val="-180"/>
        </w:rPr>
        <w:t>來</w:t>
      </w:r>
      <w:r w:rsidRPr="005C410E">
        <w:rPr>
          <w:rFonts w:hint="eastAsia"/>
          <w:spacing w:val="-180"/>
          <w:position w:val="22"/>
        </w:rPr>
        <w:t>。</w:t>
      </w:r>
      <w:r>
        <w:rPr>
          <w:rFonts w:hint="eastAsia"/>
        </w:rPr>
        <w:t>師有爾民極大要</w:t>
      </w:r>
      <w:r w:rsidRPr="005C410E">
        <w:rPr>
          <w:rFonts w:hint="eastAsia"/>
          <w:spacing w:val="-180"/>
        </w:rPr>
        <w:t>德</w:t>
      </w:r>
      <w:r w:rsidRPr="005C410E">
        <w:rPr>
          <w:rFonts w:hint="eastAsia"/>
          <w:spacing w:val="-180"/>
          <w:position w:val="22"/>
        </w:rPr>
        <w:t>。</w:t>
      </w:r>
      <w:r>
        <w:rPr>
          <w:rFonts w:hint="eastAsia"/>
        </w:rPr>
        <w:t>巡乎川粵滇桂之</w:t>
      </w:r>
      <w:r w:rsidRPr="005C410E">
        <w:rPr>
          <w:rFonts w:hint="eastAsia"/>
          <w:spacing w:val="-180"/>
        </w:rPr>
        <w:t>間</w:t>
      </w:r>
      <w:r w:rsidRPr="005C410E">
        <w:rPr>
          <w:rFonts w:hint="eastAsia"/>
          <w:spacing w:val="-180"/>
          <w:position w:val="22"/>
        </w:rPr>
        <w:t>。</w:t>
      </w:r>
      <w:r>
        <w:rPr>
          <w:rFonts w:hint="eastAsia"/>
        </w:rPr>
        <w:t>南來不過三</w:t>
      </w:r>
      <w:r w:rsidRPr="005C410E">
        <w:rPr>
          <w:rFonts w:hint="eastAsia"/>
          <w:spacing w:val="-180"/>
        </w:rPr>
        <w:t>庚</w:t>
      </w:r>
      <w:r w:rsidRPr="005C410E">
        <w:rPr>
          <w:rFonts w:hint="eastAsia"/>
          <w:spacing w:val="-180"/>
          <w:position w:val="22"/>
        </w:rPr>
        <w:t>。</w:t>
      </w:r>
      <w:r>
        <w:rPr>
          <w:rFonts w:hint="eastAsia"/>
        </w:rPr>
        <w:t>信道與</w:t>
      </w:r>
      <w:r w:rsidRPr="005C410E">
        <w:rPr>
          <w:rFonts w:hint="eastAsia"/>
          <w:spacing w:val="-180"/>
        </w:rPr>
        <w:t>坐</w:t>
      </w:r>
      <w:r w:rsidRPr="005C410E">
        <w:rPr>
          <w:rFonts w:hint="eastAsia"/>
          <w:spacing w:val="-180"/>
          <w:position w:val="22"/>
        </w:rPr>
        <w:t>。</w:t>
      </w:r>
      <w:r>
        <w:rPr>
          <w:rFonts w:hint="eastAsia"/>
        </w:rPr>
        <w:t>或可免此一重人群化合之重劫</w:t>
      </w:r>
      <w:r w:rsidRPr="005C410E">
        <w:rPr>
          <w:rFonts w:hint="eastAsia"/>
          <w:spacing w:val="-180"/>
        </w:rPr>
        <w:t>也</w:t>
      </w:r>
      <w:r w:rsidRPr="005C410E">
        <w:rPr>
          <w:rFonts w:hint="eastAsia"/>
          <w:spacing w:val="-180"/>
          <w:position w:val="22"/>
        </w:rPr>
        <w:t>。</w:t>
      </w:r>
      <w:r>
        <w:rPr>
          <w:rFonts w:hint="eastAsia"/>
        </w:rPr>
        <w:t>民有斯</w:t>
      </w:r>
      <w:r w:rsidRPr="005C410E">
        <w:rPr>
          <w:rFonts w:hint="eastAsia"/>
          <w:spacing w:val="-180"/>
        </w:rPr>
        <w:t>疾</w:t>
      </w:r>
      <w:r w:rsidRPr="005C410E">
        <w:rPr>
          <w:rFonts w:hint="eastAsia"/>
          <w:spacing w:val="-180"/>
          <w:position w:val="22"/>
        </w:rPr>
        <w:t>。</w:t>
      </w:r>
      <w:r>
        <w:rPr>
          <w:rFonts w:hint="eastAsia"/>
        </w:rPr>
        <w:t>國猶是</w:t>
      </w:r>
      <w:r w:rsidRPr="005C410E">
        <w:rPr>
          <w:rFonts w:hint="eastAsia"/>
          <w:spacing w:val="-180"/>
        </w:rPr>
        <w:t>疾</w:t>
      </w:r>
      <w:r w:rsidRPr="005C410E">
        <w:rPr>
          <w:rFonts w:hint="eastAsia"/>
          <w:spacing w:val="-180"/>
          <w:position w:val="22"/>
        </w:rPr>
        <w:t>。</w:t>
      </w:r>
      <w:r>
        <w:rPr>
          <w:rFonts w:hint="eastAsia"/>
        </w:rPr>
        <w:t>諸子今夕一</w:t>
      </w:r>
      <w:r w:rsidRPr="005C410E">
        <w:rPr>
          <w:rFonts w:hint="eastAsia"/>
          <w:spacing w:val="-180"/>
        </w:rPr>
        <w:t>壇</w:t>
      </w:r>
      <w:r w:rsidRPr="005C410E">
        <w:rPr>
          <w:rFonts w:hint="eastAsia"/>
          <w:spacing w:val="-180"/>
          <w:position w:val="22"/>
        </w:rPr>
        <w:t>。</w:t>
      </w:r>
      <w:r>
        <w:rPr>
          <w:rFonts w:hint="eastAsia"/>
        </w:rPr>
        <w:t>香花聚</w:t>
      </w:r>
      <w:r w:rsidRPr="005C410E">
        <w:rPr>
          <w:rFonts w:hint="eastAsia"/>
          <w:spacing w:val="-180"/>
        </w:rPr>
        <w:t>拜</w:t>
      </w:r>
      <w:r w:rsidRPr="005C410E">
        <w:rPr>
          <w:rFonts w:hint="eastAsia"/>
          <w:spacing w:val="-180"/>
          <w:position w:val="22"/>
        </w:rPr>
        <w:t>。</w:t>
      </w:r>
      <w:r>
        <w:rPr>
          <w:rFonts w:hint="eastAsia"/>
        </w:rPr>
        <w:t>盛事樂</w:t>
      </w:r>
      <w:r w:rsidRPr="005C410E">
        <w:rPr>
          <w:rFonts w:hint="eastAsia"/>
          <w:spacing w:val="-180"/>
        </w:rPr>
        <w:t>景</w:t>
      </w:r>
      <w:r w:rsidRPr="005C410E">
        <w:rPr>
          <w:rFonts w:hint="eastAsia"/>
          <w:spacing w:val="-180"/>
          <w:position w:val="22"/>
        </w:rPr>
        <w:t>。</w:t>
      </w:r>
      <w:r>
        <w:rPr>
          <w:rFonts w:hint="eastAsia"/>
        </w:rPr>
        <w:t>即足以驗諸虔動</w:t>
      </w:r>
      <w:r w:rsidRPr="005C410E">
        <w:rPr>
          <w:rFonts w:hint="eastAsia"/>
          <w:spacing w:val="-180"/>
        </w:rPr>
        <w:t>機</w:t>
      </w:r>
      <w:r w:rsidRPr="005C410E">
        <w:rPr>
          <w:rFonts w:hint="eastAsia"/>
          <w:spacing w:val="-180"/>
          <w:position w:val="22"/>
        </w:rPr>
        <w:t>。</w:t>
      </w:r>
      <w:r>
        <w:rPr>
          <w:rFonts w:hint="eastAsia"/>
        </w:rPr>
        <w:t>吉</w:t>
      </w:r>
      <w:r w:rsidRPr="00FB3A59">
        <w:rPr>
          <w:rFonts w:hint="eastAsia"/>
          <w:spacing w:val="60"/>
        </w:rPr>
        <w:t>子</w:t>
      </w:r>
      <w:r w:rsidRPr="00FB3A59">
        <w:rPr>
          <w:rFonts w:hint="eastAsia"/>
          <w:spacing w:val="60"/>
          <w:position w:val="4"/>
          <w:sz w:val="48"/>
          <w:eastAsianLayout w:id="1718839040" w:combine="1"/>
        </w:rPr>
        <w:t>吉中</w:t>
      </w:r>
      <w:r>
        <w:rPr>
          <w:rFonts w:hint="eastAsia"/>
        </w:rPr>
        <w:t>進補天籙一</w:t>
      </w:r>
      <w:r w:rsidRPr="005C410E">
        <w:rPr>
          <w:rFonts w:hint="eastAsia"/>
          <w:spacing w:val="-180"/>
        </w:rPr>
        <w:t>等</w:t>
      </w:r>
      <w:r w:rsidRPr="005C410E">
        <w:rPr>
          <w:rFonts w:hint="eastAsia"/>
          <w:spacing w:val="-180"/>
          <w:position w:val="22"/>
        </w:rPr>
        <w:t>。</w:t>
      </w:r>
      <w:r>
        <w:rPr>
          <w:rFonts w:hint="eastAsia"/>
        </w:rPr>
        <w:t>下庚授像可</w:t>
      </w:r>
      <w:r w:rsidRPr="005C410E">
        <w:rPr>
          <w:rFonts w:hint="eastAsia"/>
          <w:spacing w:val="-180"/>
        </w:rPr>
        <w:t>也</w:t>
      </w:r>
      <w:r w:rsidRPr="005C410E">
        <w:rPr>
          <w:rFonts w:hint="eastAsia"/>
          <w:spacing w:val="-180"/>
          <w:position w:val="22"/>
        </w:rPr>
        <w:t>。</w:t>
      </w:r>
      <w:r>
        <w:rPr>
          <w:rFonts w:hint="eastAsia"/>
        </w:rPr>
        <w:t>至授經</w:t>
      </w:r>
      <w:r w:rsidRPr="005C410E">
        <w:rPr>
          <w:rFonts w:hint="eastAsia"/>
          <w:spacing w:val="-180"/>
        </w:rPr>
        <w:t>時</w:t>
      </w:r>
      <w:r w:rsidRPr="005C410E">
        <w:rPr>
          <w:rFonts w:hint="eastAsia"/>
          <w:spacing w:val="-180"/>
          <w:position w:val="22"/>
        </w:rPr>
        <w:t>。</w:t>
      </w:r>
      <w:r>
        <w:rPr>
          <w:rFonts w:hint="eastAsia"/>
        </w:rPr>
        <w:t>代慧列</w:t>
      </w:r>
      <w:r w:rsidRPr="005C410E">
        <w:rPr>
          <w:rFonts w:hint="eastAsia"/>
          <w:spacing w:val="-180"/>
        </w:rPr>
        <w:t>壇</w:t>
      </w:r>
      <w:r w:rsidRPr="005C410E">
        <w:rPr>
          <w:rFonts w:hint="eastAsia"/>
          <w:spacing w:val="-180"/>
          <w:position w:val="22"/>
        </w:rPr>
        <w:t>。</w:t>
      </w:r>
      <w:r w:rsidRPr="00FB3A59">
        <w:rPr>
          <w:rFonts w:hint="eastAsia"/>
          <w:position w:val="4"/>
          <w:sz w:val="48"/>
          <w:eastAsianLayout w:id="1718839040" w:combine="1"/>
        </w:rPr>
        <w:t>蕭慧緣赴寧陽縣任。命吉中代。</w:t>
      </w:r>
      <w:r>
        <w:rPr>
          <w:rFonts w:hint="eastAsia"/>
        </w:rPr>
        <w:t>毋忘毋</w:t>
      </w:r>
      <w:r w:rsidRPr="005C410E">
        <w:rPr>
          <w:rFonts w:hint="eastAsia"/>
          <w:spacing w:val="-180"/>
        </w:rPr>
        <w:t>忽</w:t>
      </w:r>
      <w:r w:rsidRPr="005C410E">
        <w:rPr>
          <w:rFonts w:hint="eastAsia"/>
          <w:spacing w:val="-180"/>
          <w:position w:val="22"/>
        </w:rPr>
        <w:t>。</w:t>
      </w:r>
      <w:r>
        <w:rPr>
          <w:rFonts w:hint="eastAsia"/>
        </w:rPr>
        <w:t>疏多代呈</w:t>
      </w:r>
    </w:p>
    <w:p w:rsidR="00BB1D43" w:rsidRDefault="00BB1D43" w:rsidP="004535BC">
      <w:pPr>
        <w:pStyle w:val="a9"/>
      </w:pPr>
      <w:r>
        <w:rPr>
          <w:rFonts w:hint="eastAsia"/>
        </w:rPr>
        <w:lastRenderedPageBreak/>
        <w:t>師</w:t>
      </w:r>
      <w:r w:rsidRPr="005C410E">
        <w:rPr>
          <w:rFonts w:hint="eastAsia"/>
          <w:spacing w:val="-180"/>
        </w:rPr>
        <w:t>閱</w:t>
      </w:r>
      <w:r w:rsidRPr="005C410E">
        <w:rPr>
          <w:rFonts w:hint="eastAsia"/>
          <w:spacing w:val="-180"/>
          <w:position w:val="22"/>
        </w:rPr>
        <w:t>。</w:t>
      </w:r>
      <w:r>
        <w:rPr>
          <w:rFonts w:hint="eastAsia"/>
        </w:rPr>
        <w:t>因有非吾所能答</w:t>
      </w:r>
      <w:r w:rsidRPr="005C410E">
        <w:rPr>
          <w:rFonts w:hint="eastAsia"/>
          <w:spacing w:val="-180"/>
        </w:rPr>
        <w:t>者</w:t>
      </w:r>
      <w:r w:rsidRPr="005C410E">
        <w:rPr>
          <w:rFonts w:hint="eastAsia"/>
          <w:spacing w:val="-180"/>
          <w:position w:val="22"/>
        </w:rPr>
        <w:t>。</w:t>
      </w:r>
      <w:r>
        <w:rPr>
          <w:rFonts w:hint="eastAsia"/>
        </w:rPr>
        <w:t>爾亦當速</w:t>
      </w:r>
      <w:r w:rsidRPr="005C410E">
        <w:rPr>
          <w:rFonts w:hint="eastAsia"/>
          <w:spacing w:val="-180"/>
        </w:rPr>
        <w:t>坐</w:t>
      </w:r>
      <w:r w:rsidRPr="005C410E">
        <w:rPr>
          <w:rFonts w:hint="eastAsia"/>
          <w:spacing w:val="-180"/>
          <w:position w:val="22"/>
        </w:rPr>
        <w:t>。</w:t>
      </w:r>
      <w:r>
        <w:rPr>
          <w:rFonts w:hint="eastAsia"/>
        </w:rPr>
        <w:t>坐久自能了</w:t>
      </w:r>
      <w:r w:rsidRPr="005C410E">
        <w:rPr>
          <w:rFonts w:hint="eastAsia"/>
          <w:spacing w:val="-180"/>
        </w:rPr>
        <w:t>悟</w:t>
      </w:r>
      <w:r w:rsidRPr="005C410E">
        <w:rPr>
          <w:rFonts w:hint="eastAsia"/>
          <w:spacing w:val="-180"/>
          <w:position w:val="22"/>
        </w:rPr>
        <w:t>。</w:t>
      </w:r>
      <w:r>
        <w:rPr>
          <w:rFonts w:hint="eastAsia"/>
        </w:rPr>
        <w:t>記之勿</w:t>
      </w:r>
      <w:r w:rsidRPr="005C410E">
        <w:rPr>
          <w:rFonts w:hint="eastAsia"/>
          <w:spacing w:val="-180"/>
        </w:rPr>
        <w:t>忽</w:t>
      </w:r>
      <w:r w:rsidRPr="005C410E">
        <w:rPr>
          <w:rFonts w:hint="eastAsia"/>
          <w:spacing w:val="-180"/>
          <w:position w:val="22"/>
        </w:rPr>
        <w:t>。</w:t>
      </w:r>
      <w:r>
        <w:rPr>
          <w:rFonts w:hint="eastAsia"/>
        </w:rPr>
        <w:t>修子其抑以為然</w:t>
      </w:r>
      <w:r w:rsidRPr="005C410E">
        <w:rPr>
          <w:rFonts w:hint="eastAsia"/>
          <w:spacing w:val="-180"/>
        </w:rPr>
        <w:t>耶</w:t>
      </w:r>
      <w:r w:rsidRPr="00FB3A59">
        <w:rPr>
          <w:rFonts w:hint="eastAsia"/>
          <w:spacing w:val="-100"/>
          <w:position w:val="22"/>
        </w:rPr>
        <w:t>。</w:t>
      </w:r>
      <w:r w:rsidRPr="0074123B">
        <w:rPr>
          <w:rFonts w:hint="eastAsia"/>
          <w:spacing w:val="20"/>
          <w:position w:val="4"/>
          <w:sz w:val="48"/>
          <w:eastAsianLayout w:id="1718839040" w:combine="1"/>
        </w:rPr>
        <w:t>楊硯農道名慈修。</w:t>
      </w:r>
      <w:r>
        <w:rPr>
          <w:rFonts w:hint="eastAsia"/>
        </w:rPr>
        <w:t>得了悟</w:t>
      </w:r>
      <w:r w:rsidRPr="005C410E">
        <w:rPr>
          <w:rFonts w:hint="eastAsia"/>
          <w:spacing w:val="-180"/>
        </w:rPr>
        <w:t>處</w:t>
      </w:r>
      <w:r w:rsidRPr="005C410E">
        <w:rPr>
          <w:rFonts w:hint="eastAsia"/>
          <w:spacing w:val="-180"/>
          <w:position w:val="22"/>
        </w:rPr>
        <w:t>。</w:t>
      </w:r>
      <w:r>
        <w:rPr>
          <w:rFonts w:hint="eastAsia"/>
        </w:rPr>
        <w:t>非可以暫功求</w:t>
      </w:r>
      <w:r w:rsidRPr="005C410E">
        <w:rPr>
          <w:rFonts w:hint="eastAsia"/>
          <w:spacing w:val="-180"/>
        </w:rPr>
        <w:t>之</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r>
        <w:rPr>
          <w:rFonts w:hint="eastAsia"/>
        </w:rPr>
        <w:t>和子心</w:t>
      </w:r>
      <w:r w:rsidRPr="005C410E">
        <w:rPr>
          <w:rFonts w:hint="eastAsia"/>
          <w:spacing w:val="-180"/>
        </w:rPr>
        <w:t>唧</w:t>
      </w:r>
      <w:r w:rsidRPr="00FB3A59">
        <w:rPr>
          <w:rFonts w:hint="eastAsia"/>
          <w:spacing w:val="-100"/>
          <w:position w:val="22"/>
        </w:rPr>
        <w:t>。</w:t>
      </w:r>
      <w:r w:rsidRPr="00FB3A59">
        <w:rPr>
          <w:rFonts w:hint="eastAsia"/>
          <w:position w:val="4"/>
          <w:sz w:val="48"/>
          <w:eastAsianLayout w:id="1718839040" w:combine="1"/>
        </w:rPr>
        <w:t>和真心有所叩未答</w:t>
      </w:r>
      <w:r>
        <w:rPr>
          <w:rFonts w:hint="eastAsia"/>
        </w:rPr>
        <w:t>吾師四度後重瀘</w:t>
      </w:r>
      <w:r w:rsidRPr="005C410E">
        <w:rPr>
          <w:rFonts w:hint="eastAsia"/>
          <w:spacing w:val="-180"/>
        </w:rPr>
        <w:t>來</w:t>
      </w:r>
      <w:r w:rsidRPr="005C410E">
        <w:rPr>
          <w:rFonts w:hint="eastAsia"/>
          <w:spacing w:val="-180"/>
          <w:position w:val="22"/>
        </w:rPr>
        <w:t>。</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仙師命來受</w:t>
      </w:r>
      <w:r w:rsidRPr="005C410E">
        <w:rPr>
          <w:rFonts w:hint="eastAsia"/>
          <w:spacing w:val="-180"/>
        </w:rPr>
        <w:t>疏</w:t>
      </w:r>
      <w:r w:rsidRPr="005C410E">
        <w:rPr>
          <w:rFonts w:hint="eastAsia"/>
          <w:spacing w:val="-180"/>
          <w:position w:val="22"/>
        </w:rPr>
        <w:t>。</w:t>
      </w:r>
      <w:r>
        <w:rPr>
          <w:rFonts w:hint="eastAsia"/>
        </w:rPr>
        <w:t>取香領</w:t>
      </w:r>
      <w:r w:rsidRPr="005C410E">
        <w:rPr>
          <w:rFonts w:hint="eastAsia"/>
          <w:spacing w:val="-180"/>
        </w:rPr>
        <w:t>酒</w:t>
      </w:r>
      <w:r w:rsidRPr="005C410E">
        <w:rPr>
          <w:rFonts w:hint="eastAsia"/>
          <w:spacing w:val="-180"/>
          <w:position w:val="22"/>
        </w:rPr>
        <w:t>。</w:t>
      </w:r>
      <w:r>
        <w:rPr>
          <w:rFonts w:hint="eastAsia"/>
        </w:rPr>
        <w:t>赤幛童子</w:t>
      </w:r>
      <w:r w:rsidRPr="005C410E">
        <w:rPr>
          <w:rFonts w:hint="eastAsia"/>
          <w:spacing w:val="-180"/>
        </w:rPr>
        <w:t>到</w:t>
      </w:r>
      <w:r w:rsidRPr="005C410E">
        <w:rPr>
          <w:rFonts w:hint="eastAsia"/>
          <w:spacing w:val="-180"/>
          <w:position w:val="22"/>
        </w:rPr>
        <w:t>。</w:t>
      </w:r>
      <w:r>
        <w:rPr>
          <w:rFonts w:hint="eastAsia"/>
        </w:rPr>
        <w:t>回盫</w:t>
      </w:r>
      <w:r w:rsidRPr="005C410E">
        <w:rPr>
          <w:rFonts w:hint="eastAsia"/>
          <w:spacing w:val="-180"/>
        </w:rPr>
        <w:t>去</w:t>
      </w:r>
      <w:r w:rsidRPr="00FB3A59">
        <w:rPr>
          <w:rFonts w:hint="eastAsia"/>
          <w:spacing w:val="-100"/>
          <w:position w:val="22"/>
        </w:rPr>
        <w:t>。</w:t>
      </w:r>
      <w:r w:rsidRPr="00FB3A59">
        <w:rPr>
          <w:rFonts w:hint="eastAsia"/>
          <w:position w:val="4"/>
          <w:sz w:val="48"/>
          <w:eastAsianLayout w:id="1718839040" w:combine="1"/>
        </w:rPr>
        <w:t>仙師像幕。均有童子值衛。取香酒回盫也。</w:t>
      </w:r>
      <w:r w:rsidRPr="00FB3A59">
        <w:rPr>
          <w:rFonts w:hint="eastAsia"/>
        </w:rPr>
        <w:t>司馬</w:t>
      </w:r>
      <w:r>
        <w:rPr>
          <w:rFonts w:hint="eastAsia"/>
        </w:rPr>
        <w:t>子實即君</w:t>
      </w:r>
      <w:r w:rsidRPr="005C410E">
        <w:rPr>
          <w:rFonts w:hint="eastAsia"/>
          <w:spacing w:val="-180"/>
        </w:rPr>
        <w:t>實</w:t>
      </w:r>
      <w:r w:rsidRPr="005C410E">
        <w:rPr>
          <w:rFonts w:hint="eastAsia"/>
          <w:spacing w:val="-180"/>
          <w:position w:val="22"/>
        </w:rPr>
        <w:t>。</w:t>
      </w:r>
      <w:r>
        <w:rPr>
          <w:rFonts w:hint="eastAsia"/>
        </w:rPr>
        <w:t>吾護籙秘經鶴神是</w:t>
      </w:r>
      <w:r w:rsidRPr="005C410E">
        <w:rPr>
          <w:rFonts w:hint="eastAsia"/>
          <w:spacing w:val="-180"/>
        </w:rPr>
        <w:t>也</w:t>
      </w:r>
      <w:r w:rsidRPr="005C410E">
        <w:rPr>
          <w:rFonts w:hint="eastAsia"/>
          <w:spacing w:val="-180"/>
          <w:position w:val="22"/>
        </w:rPr>
        <w:t>。</w:t>
      </w:r>
      <w:r>
        <w:rPr>
          <w:rFonts w:hint="eastAsia"/>
        </w:rPr>
        <w:t>二庚授經日</w:t>
      </w:r>
      <w:r w:rsidRPr="005C410E">
        <w:rPr>
          <w:rFonts w:hint="eastAsia"/>
          <w:spacing w:val="-180"/>
        </w:rPr>
        <w:t>也</w:t>
      </w:r>
      <w:r w:rsidRPr="005C410E">
        <w:rPr>
          <w:rFonts w:hint="eastAsia"/>
          <w:spacing w:val="-180"/>
          <w:position w:val="22"/>
        </w:rPr>
        <w:t>。</w:t>
      </w:r>
      <w:r>
        <w:rPr>
          <w:rFonts w:hint="eastAsia"/>
        </w:rPr>
        <w:t>南來之</w:t>
      </w:r>
      <w:r w:rsidRPr="005C410E">
        <w:rPr>
          <w:rFonts w:hint="eastAsia"/>
          <w:spacing w:val="-180"/>
        </w:rPr>
        <w:t>日</w:t>
      </w:r>
      <w:r w:rsidRPr="005C410E">
        <w:rPr>
          <w:rFonts w:hint="eastAsia"/>
          <w:spacing w:val="-180"/>
          <w:position w:val="22"/>
        </w:rPr>
        <w:t>。</w:t>
      </w:r>
      <w:r>
        <w:rPr>
          <w:rFonts w:hint="eastAsia"/>
        </w:rPr>
        <w:t>除本日不</w:t>
      </w:r>
      <w:r w:rsidRPr="005C410E">
        <w:rPr>
          <w:rFonts w:hint="eastAsia"/>
          <w:spacing w:val="-180"/>
        </w:rPr>
        <w:t>記</w:t>
      </w:r>
      <w:r w:rsidRPr="005C410E">
        <w:rPr>
          <w:rFonts w:hint="eastAsia"/>
          <w:spacing w:val="-180"/>
          <w:position w:val="22"/>
        </w:rPr>
        <w:t>。</w:t>
      </w:r>
      <w:r>
        <w:rPr>
          <w:rFonts w:hint="eastAsia"/>
        </w:rPr>
        <w:t>下庚算</w:t>
      </w:r>
      <w:r w:rsidRPr="005C410E">
        <w:rPr>
          <w:rFonts w:hint="eastAsia"/>
          <w:spacing w:val="-180"/>
        </w:rPr>
        <w:t>起</w:t>
      </w:r>
      <w:r w:rsidRPr="00FB3A59">
        <w:rPr>
          <w:rFonts w:hint="eastAsia"/>
          <w:spacing w:val="-100"/>
          <w:position w:val="22"/>
        </w:rPr>
        <w:t>。</w:t>
      </w:r>
      <w:r w:rsidRPr="00FB3A59">
        <w:rPr>
          <w:rFonts w:hint="eastAsia"/>
          <w:spacing w:val="20"/>
          <w:position w:val="4"/>
          <w:sz w:val="48"/>
          <w:eastAsianLayout w:id="1718839040" w:combine="1"/>
        </w:rPr>
        <w:t>自庚午算起二庚為庚辰</w:t>
      </w:r>
      <w:r w:rsidR="00FB3A59">
        <w:rPr>
          <w:position w:val="4"/>
          <w:sz w:val="48"/>
          <w:eastAsianLayout w:id="1718839040" w:combine="1"/>
        </w:rPr>
        <w:br/>
      </w:r>
      <w:r w:rsidR="00FB3A59" w:rsidRPr="00FB3A59">
        <w:rPr>
          <w:rFonts w:hint="eastAsia"/>
          <w:spacing w:val="20"/>
          <w:position w:val="4"/>
          <w:sz w:val="48"/>
          <w:eastAsianLayout w:id="1718839040" w:combine="1"/>
        </w:rPr>
        <w:t>。</w:t>
      </w:r>
      <w:r w:rsidRPr="00FB3A59">
        <w:rPr>
          <w:rFonts w:hint="eastAsia"/>
          <w:spacing w:val="20"/>
          <w:position w:val="4"/>
          <w:sz w:val="48"/>
          <w:eastAsianLayout w:id="1718839040" w:combine="1"/>
        </w:rPr>
        <w:t>是十月初八日為授經日。</w:t>
      </w:r>
      <w:r>
        <w:rPr>
          <w:rFonts w:hint="eastAsia"/>
        </w:rPr>
        <w:t>好自堅</w:t>
      </w:r>
      <w:r w:rsidRPr="005C410E">
        <w:rPr>
          <w:rFonts w:hint="eastAsia"/>
          <w:spacing w:val="-180"/>
        </w:rPr>
        <w:t>坐</w:t>
      </w:r>
      <w:r w:rsidRPr="005C410E">
        <w:rPr>
          <w:rFonts w:hint="eastAsia"/>
          <w:spacing w:val="-180"/>
          <w:position w:val="22"/>
        </w:rPr>
        <w:t>。</w:t>
      </w:r>
      <w:r>
        <w:rPr>
          <w:rFonts w:hint="eastAsia"/>
        </w:rPr>
        <w:t>有大佳境於無形中獲</w:t>
      </w:r>
      <w:r w:rsidRPr="005C410E">
        <w:rPr>
          <w:rFonts w:hint="eastAsia"/>
          <w:spacing w:val="-180"/>
        </w:rPr>
        <w:t>之</w:t>
      </w:r>
      <w:r w:rsidRPr="00FB3A59">
        <w:rPr>
          <w:rFonts w:hint="eastAsia"/>
          <w:spacing w:val="-100"/>
          <w:position w:val="22"/>
        </w:rPr>
        <w:t>。</w:t>
      </w:r>
      <w:r w:rsidRPr="0074123B">
        <w:rPr>
          <w:rFonts w:hint="eastAsia"/>
          <w:spacing w:val="20"/>
          <w:position w:val="4"/>
          <w:sz w:val="48"/>
          <w:eastAsianLayout w:id="1718839040" w:combine="1"/>
        </w:rPr>
        <w:t>有人問事</w:t>
      </w:r>
      <w:r>
        <w:rPr>
          <w:rFonts w:hint="eastAsia"/>
        </w:rPr>
        <w:t>吾本不言休</w:t>
      </w:r>
      <w:r w:rsidRPr="005C410E">
        <w:rPr>
          <w:rFonts w:hint="eastAsia"/>
          <w:spacing w:val="-180"/>
        </w:rPr>
        <w:t>咎</w:t>
      </w:r>
      <w:r w:rsidRPr="005C410E">
        <w:rPr>
          <w:rFonts w:hint="eastAsia"/>
          <w:spacing w:val="-180"/>
          <w:position w:val="22"/>
        </w:rPr>
        <w:t>。</w:t>
      </w:r>
    </w:p>
    <w:p w:rsidR="00BB1D43" w:rsidRDefault="00BB1D43" w:rsidP="004535BC">
      <w:pPr>
        <w:pStyle w:val="a9"/>
      </w:pPr>
      <w:r>
        <w:rPr>
          <w:rFonts w:hint="eastAsia"/>
        </w:rPr>
        <w:t>師命不敢</w:t>
      </w:r>
      <w:r w:rsidRPr="005C410E">
        <w:rPr>
          <w:rFonts w:hint="eastAsia"/>
          <w:spacing w:val="-180"/>
        </w:rPr>
        <w:t>違</w:t>
      </w:r>
      <w:r w:rsidRPr="005C410E">
        <w:rPr>
          <w:rFonts w:hint="eastAsia"/>
          <w:spacing w:val="-180"/>
          <w:position w:val="22"/>
        </w:rPr>
        <w:t>。</w:t>
      </w:r>
      <w:r>
        <w:rPr>
          <w:rFonts w:hint="eastAsia"/>
        </w:rPr>
        <w:t>回</w:t>
      </w:r>
      <w:r w:rsidRPr="005C410E">
        <w:rPr>
          <w:rFonts w:hint="eastAsia"/>
          <w:spacing w:val="-180"/>
        </w:rPr>
        <w:t>宮</w:t>
      </w:r>
      <w:r w:rsidRPr="005C410E">
        <w:rPr>
          <w:rFonts w:hint="eastAsia"/>
          <w:spacing w:val="-180"/>
          <w:position w:val="22"/>
        </w:rPr>
        <w:t>。</w:t>
      </w:r>
    </w:p>
    <w:p w:rsidR="00BB1D43" w:rsidRDefault="00BB1D43" w:rsidP="004535BC">
      <w:pPr>
        <w:pStyle w:val="a9"/>
      </w:pPr>
      <w:r>
        <w:rPr>
          <w:rFonts w:hint="eastAsia"/>
        </w:rPr>
        <w:t>九月二十二日甲子請</w:t>
      </w:r>
      <w:r w:rsidRPr="0074123B">
        <w:rPr>
          <w:rFonts w:hint="eastAsia"/>
          <w:spacing w:val="60"/>
        </w:rPr>
        <w:t>訓</w:t>
      </w:r>
      <w:r w:rsidRPr="00FB3A59">
        <w:rPr>
          <w:rFonts w:hint="eastAsia"/>
          <w:position w:val="4"/>
          <w:sz w:val="48"/>
          <w:eastAsianLayout w:id="1718839040" w:combine="1"/>
        </w:rPr>
        <w:t>因授經之期將屆預請　訓示</w:t>
      </w:r>
      <w:r w:rsidR="00301212" w:rsidRPr="00301212">
        <w:rPr>
          <w:rFonts w:ascii="MS Gothic" w:eastAsia="MS Gothic" w:hAnsi="MS Gothic" w:cs="MS Gothic" w:hint="eastAsia"/>
          <w:position w:val="18"/>
        </w:rPr>
        <w:t> </w:t>
      </w:r>
    </w:p>
    <w:p w:rsidR="00BB1D43" w:rsidRPr="004F20D6" w:rsidRDefault="00BB1D43" w:rsidP="004535BC">
      <w:pPr>
        <w:pStyle w:val="a9"/>
        <w:rPr>
          <w:position w:val="4"/>
          <w:sz w:val="48"/>
          <w:eastAsianLayout w:id="1718839040" w:combine="1"/>
        </w:rPr>
      </w:pPr>
      <w:r>
        <w:rPr>
          <w:rFonts w:hint="eastAsia"/>
        </w:rPr>
        <w:t>老人過</w:t>
      </w:r>
      <w:r w:rsidRPr="005C410E">
        <w:rPr>
          <w:rFonts w:hint="eastAsia"/>
          <w:spacing w:val="-180"/>
        </w:rPr>
        <w:t>此</w:t>
      </w:r>
      <w:r w:rsidRPr="005C410E">
        <w:rPr>
          <w:rFonts w:hint="eastAsia"/>
          <w:spacing w:val="-180"/>
          <w:position w:val="22"/>
        </w:rPr>
        <w:t>。</w:t>
      </w:r>
      <w:r>
        <w:rPr>
          <w:rFonts w:hint="eastAsia"/>
        </w:rPr>
        <w:t>所問之</w:t>
      </w:r>
      <w:r w:rsidRPr="005C410E">
        <w:rPr>
          <w:rFonts w:hint="eastAsia"/>
          <w:spacing w:val="-180"/>
        </w:rPr>
        <w:t>疏</w:t>
      </w:r>
      <w:r w:rsidRPr="005C410E">
        <w:rPr>
          <w:rFonts w:hint="eastAsia"/>
          <w:spacing w:val="-180"/>
          <w:position w:val="22"/>
        </w:rPr>
        <w:t>。</w:t>
      </w:r>
      <w:r>
        <w:rPr>
          <w:rFonts w:hint="eastAsia"/>
        </w:rPr>
        <w:t>授經前三</w:t>
      </w:r>
      <w:r w:rsidRPr="005C410E">
        <w:rPr>
          <w:rFonts w:hint="eastAsia"/>
          <w:spacing w:val="-180"/>
        </w:rPr>
        <w:t>日</w:t>
      </w:r>
      <w:r w:rsidRPr="005C410E">
        <w:rPr>
          <w:rFonts w:hint="eastAsia"/>
          <w:spacing w:val="-180"/>
          <w:position w:val="22"/>
        </w:rPr>
        <w:t>。</w:t>
      </w:r>
      <w:r>
        <w:rPr>
          <w:rFonts w:hint="eastAsia"/>
        </w:rPr>
        <w:t>淨壇領</w:t>
      </w:r>
      <w:r w:rsidRPr="005C410E">
        <w:rPr>
          <w:rFonts w:hint="eastAsia"/>
          <w:spacing w:val="-180"/>
        </w:rPr>
        <w:t>訓</w:t>
      </w:r>
      <w:r w:rsidRPr="005C410E">
        <w:rPr>
          <w:rFonts w:hint="eastAsia"/>
          <w:spacing w:val="-180"/>
          <w:position w:val="22"/>
        </w:rPr>
        <w:t>。</w:t>
      </w:r>
      <w:r>
        <w:rPr>
          <w:rFonts w:hint="eastAsia"/>
        </w:rPr>
        <w:t>一日不</w:t>
      </w:r>
      <w:r w:rsidRPr="005C410E">
        <w:rPr>
          <w:rFonts w:hint="eastAsia"/>
          <w:spacing w:val="-180"/>
        </w:rPr>
        <w:t>缺</w:t>
      </w:r>
      <w:r w:rsidRPr="005C410E">
        <w:rPr>
          <w:rFonts w:hint="eastAsia"/>
          <w:spacing w:val="-180"/>
          <w:position w:val="22"/>
        </w:rPr>
        <w:t>。</w:t>
      </w:r>
      <w:r>
        <w:rPr>
          <w:rFonts w:hint="eastAsia"/>
        </w:rPr>
        <w:t>四日乩</w:t>
      </w:r>
      <w:r w:rsidRPr="005C410E">
        <w:rPr>
          <w:rFonts w:hint="eastAsia"/>
          <w:spacing w:val="-180"/>
        </w:rPr>
        <w:t>壇</w:t>
      </w:r>
      <w:r w:rsidRPr="005C410E">
        <w:rPr>
          <w:rFonts w:hint="eastAsia"/>
          <w:spacing w:val="-180"/>
          <w:position w:val="22"/>
        </w:rPr>
        <w:t>。</w:t>
      </w:r>
      <w:r>
        <w:rPr>
          <w:rFonts w:hint="eastAsia"/>
        </w:rPr>
        <w:t>香花水果酒</w:t>
      </w:r>
      <w:r w:rsidRPr="005C410E">
        <w:rPr>
          <w:rFonts w:hint="eastAsia"/>
          <w:spacing w:val="-180"/>
        </w:rPr>
        <w:t>穀</w:t>
      </w:r>
      <w:r w:rsidRPr="005C410E">
        <w:rPr>
          <w:rFonts w:hint="eastAsia"/>
          <w:spacing w:val="-180"/>
          <w:position w:val="22"/>
        </w:rPr>
        <w:t>。</w:t>
      </w:r>
      <w:r>
        <w:rPr>
          <w:rFonts w:hint="eastAsia"/>
        </w:rPr>
        <w:t>一律供養勿</w:t>
      </w:r>
      <w:r w:rsidRPr="005C410E">
        <w:rPr>
          <w:rFonts w:hint="eastAsia"/>
          <w:spacing w:val="-180"/>
        </w:rPr>
        <w:t>缺</w:t>
      </w:r>
      <w:r w:rsidRPr="005C410E">
        <w:rPr>
          <w:rFonts w:hint="eastAsia"/>
          <w:spacing w:val="-180"/>
          <w:position w:val="22"/>
        </w:rPr>
        <w:t>。</w:t>
      </w:r>
      <w:r w:rsidR="009B0B33" w:rsidRPr="009B0B33">
        <w:rPr>
          <w:rFonts w:hint="eastAsia"/>
          <w:color w:val="FF0000"/>
        </w:rPr>
        <w:t>清</w:t>
      </w:r>
      <w:r>
        <w:rPr>
          <w:rFonts w:hint="eastAsia"/>
        </w:rPr>
        <w:t>壇為最要</w:t>
      </w:r>
      <w:r w:rsidRPr="005C410E">
        <w:rPr>
          <w:rFonts w:hint="eastAsia"/>
          <w:spacing w:val="-180"/>
        </w:rPr>
        <w:t>事</w:t>
      </w:r>
      <w:r w:rsidRPr="005C410E">
        <w:rPr>
          <w:rFonts w:hint="eastAsia"/>
          <w:spacing w:val="-180"/>
          <w:position w:val="22"/>
        </w:rPr>
        <w:t>。</w:t>
      </w:r>
      <w:r>
        <w:rPr>
          <w:rFonts w:hint="eastAsia"/>
        </w:rPr>
        <w:t>其餘皆在庚</w:t>
      </w:r>
      <w:r w:rsidRPr="005C410E">
        <w:rPr>
          <w:rFonts w:hint="eastAsia"/>
          <w:spacing w:val="-180"/>
        </w:rPr>
        <w:t>前</w:t>
      </w:r>
      <w:r w:rsidRPr="005C410E">
        <w:rPr>
          <w:rFonts w:hint="eastAsia"/>
          <w:spacing w:val="-180"/>
          <w:position w:val="22"/>
        </w:rPr>
        <w:t>。</w:t>
      </w:r>
      <w:r>
        <w:rPr>
          <w:rFonts w:hint="eastAsia"/>
        </w:rPr>
        <w:t>從容為諸子言</w:t>
      </w:r>
      <w:r w:rsidRPr="005C410E">
        <w:rPr>
          <w:rFonts w:hint="eastAsia"/>
          <w:spacing w:val="-180"/>
        </w:rPr>
        <w:t>之</w:t>
      </w:r>
      <w:r w:rsidRPr="005C410E">
        <w:rPr>
          <w:rFonts w:hint="eastAsia"/>
          <w:spacing w:val="-180"/>
          <w:position w:val="22"/>
        </w:rPr>
        <w:t>。</w:t>
      </w:r>
      <w:r>
        <w:rPr>
          <w:rFonts w:hint="eastAsia"/>
        </w:rPr>
        <w:t>郭子松暄虔</w:t>
      </w:r>
      <w:r w:rsidRPr="005C410E">
        <w:rPr>
          <w:rFonts w:hint="eastAsia"/>
          <w:spacing w:val="-180"/>
        </w:rPr>
        <w:t>求</w:t>
      </w:r>
      <w:r w:rsidRPr="005C410E">
        <w:rPr>
          <w:rFonts w:hint="eastAsia"/>
          <w:spacing w:val="-180"/>
          <w:position w:val="22"/>
        </w:rPr>
        <w:t>。</w:t>
      </w:r>
      <w:r>
        <w:rPr>
          <w:rFonts w:hint="eastAsia"/>
        </w:rPr>
        <w:t>求名</w:t>
      </w:r>
      <w:r w:rsidRPr="005C410E">
        <w:rPr>
          <w:rFonts w:hint="eastAsia"/>
          <w:spacing w:val="-180"/>
        </w:rPr>
        <w:t>乎</w:t>
      </w:r>
      <w:r w:rsidRPr="005C410E">
        <w:rPr>
          <w:rFonts w:hint="eastAsia"/>
          <w:spacing w:val="-180"/>
          <w:position w:val="22"/>
        </w:rPr>
        <w:t>。</w:t>
      </w:r>
      <w:r>
        <w:rPr>
          <w:rFonts w:hint="eastAsia"/>
        </w:rPr>
        <w:t>求像</w:t>
      </w:r>
      <w:r w:rsidRPr="005C410E">
        <w:rPr>
          <w:rFonts w:hint="eastAsia"/>
          <w:spacing w:val="-180"/>
        </w:rPr>
        <w:t>乎</w:t>
      </w:r>
      <w:r w:rsidRPr="005C410E">
        <w:rPr>
          <w:rFonts w:hint="eastAsia"/>
          <w:spacing w:val="-180"/>
          <w:position w:val="22"/>
        </w:rPr>
        <w:t>。</w:t>
      </w:r>
      <w:r>
        <w:rPr>
          <w:rFonts w:hint="eastAsia"/>
        </w:rPr>
        <w:t>名曰宣</w:t>
      </w:r>
      <w:r w:rsidRPr="005C410E">
        <w:rPr>
          <w:rFonts w:hint="eastAsia"/>
          <w:spacing w:val="-180"/>
        </w:rPr>
        <w:t>望</w:t>
      </w:r>
      <w:r w:rsidRPr="005C410E">
        <w:rPr>
          <w:rFonts w:hint="eastAsia"/>
          <w:spacing w:val="-180"/>
          <w:position w:val="22"/>
        </w:rPr>
        <w:t>。</w:t>
      </w:r>
      <w:r>
        <w:rPr>
          <w:rFonts w:hint="eastAsia"/>
        </w:rPr>
        <w:t>用爾望道人鐫錄之</w:t>
      </w:r>
      <w:r w:rsidRPr="005C410E">
        <w:rPr>
          <w:rFonts w:hint="eastAsia"/>
          <w:spacing w:val="-180"/>
        </w:rPr>
        <w:t>誠</w:t>
      </w:r>
      <w:r w:rsidRPr="005C410E">
        <w:rPr>
          <w:rFonts w:hint="eastAsia"/>
          <w:spacing w:val="-180"/>
          <w:position w:val="22"/>
        </w:rPr>
        <w:t>。</w:t>
      </w:r>
      <w:r>
        <w:rPr>
          <w:rFonts w:hint="eastAsia"/>
        </w:rPr>
        <w:t>及坐善之</w:t>
      </w:r>
      <w:r w:rsidRPr="005C410E">
        <w:rPr>
          <w:rFonts w:hint="eastAsia"/>
          <w:spacing w:val="-180"/>
        </w:rPr>
        <w:t>功</w:t>
      </w:r>
      <w:r w:rsidRPr="00FB3A59">
        <w:rPr>
          <w:rFonts w:hint="eastAsia"/>
          <w:spacing w:val="-100"/>
          <w:position w:val="22"/>
        </w:rPr>
        <w:t>。</w:t>
      </w:r>
      <w:r w:rsidRPr="00FB3A59">
        <w:rPr>
          <w:rFonts w:hint="eastAsia"/>
          <w:position w:val="4"/>
          <w:sz w:val="48"/>
          <w:eastAsianLayout w:id="1718839040" w:combine="1"/>
        </w:rPr>
        <w:t>己未年福緣與宣望問道於同善社。因合資刊印太乙金華宗旨。跋尾題名。曰望道人某</w:t>
      </w:r>
      <w:r w:rsidR="009B0B33" w:rsidRPr="009B0B33">
        <w:rPr>
          <w:rFonts w:hint="eastAsia"/>
          <w:color w:val="FF0000"/>
          <w:position w:val="4"/>
          <w:sz w:val="48"/>
          <w:eastAsianLayout w:id="1718839040" w:combine="1"/>
        </w:rPr>
        <w:t>某</w:t>
      </w:r>
      <w:r w:rsidRPr="00FB3A59">
        <w:rPr>
          <w:rFonts w:hint="eastAsia"/>
          <w:position w:val="4"/>
          <w:sz w:val="48"/>
          <w:eastAsianLayout w:id="1718839040" w:combine="1"/>
        </w:rPr>
        <w:t>合刊。</w:t>
      </w:r>
      <w:r>
        <w:rPr>
          <w:rFonts w:hint="eastAsia"/>
        </w:rPr>
        <w:t>先賜爾</w:t>
      </w:r>
      <w:r w:rsidRPr="005C410E">
        <w:rPr>
          <w:rFonts w:hint="eastAsia"/>
          <w:spacing w:val="-180"/>
        </w:rPr>
        <w:t>名</w:t>
      </w:r>
      <w:r w:rsidRPr="005C410E">
        <w:rPr>
          <w:rFonts w:hint="eastAsia"/>
          <w:spacing w:val="-180"/>
          <w:position w:val="22"/>
        </w:rPr>
        <w:t>。</w:t>
      </w:r>
      <w:r>
        <w:rPr>
          <w:rFonts w:hint="eastAsia"/>
        </w:rPr>
        <w:t>像須坐至近</w:t>
      </w:r>
      <w:r w:rsidRPr="005C410E">
        <w:rPr>
          <w:rFonts w:hint="eastAsia"/>
          <w:spacing w:val="-180"/>
        </w:rPr>
        <w:t>庚</w:t>
      </w:r>
      <w:r w:rsidRPr="005C410E">
        <w:rPr>
          <w:rFonts w:hint="eastAsia"/>
          <w:spacing w:val="-180"/>
          <w:position w:val="22"/>
        </w:rPr>
        <w:t>。</w:t>
      </w:r>
      <w:r>
        <w:rPr>
          <w:rFonts w:hint="eastAsia"/>
        </w:rPr>
        <w:t>一午不</w:t>
      </w:r>
      <w:r w:rsidRPr="005C410E">
        <w:rPr>
          <w:rFonts w:hint="eastAsia"/>
          <w:spacing w:val="-180"/>
        </w:rPr>
        <w:t>缺</w:t>
      </w:r>
      <w:r w:rsidRPr="005C410E">
        <w:rPr>
          <w:rFonts w:hint="eastAsia"/>
          <w:spacing w:val="-180"/>
          <w:position w:val="22"/>
        </w:rPr>
        <w:t>。</w:t>
      </w:r>
      <w:r>
        <w:rPr>
          <w:rFonts w:hint="eastAsia"/>
        </w:rPr>
        <w:t>亦可與吉中同時受</w:t>
      </w:r>
      <w:r w:rsidRPr="005C410E">
        <w:rPr>
          <w:rFonts w:hint="eastAsia"/>
          <w:spacing w:val="-180"/>
        </w:rPr>
        <w:t>領</w:t>
      </w:r>
      <w:r w:rsidRPr="005C410E">
        <w:rPr>
          <w:rFonts w:hint="eastAsia"/>
          <w:spacing w:val="-180"/>
          <w:position w:val="22"/>
        </w:rPr>
        <w:t>。</w:t>
      </w:r>
      <w:r w:rsidRPr="0074123B">
        <w:rPr>
          <w:rFonts w:hint="eastAsia"/>
          <w:spacing w:val="60"/>
        </w:rPr>
        <w:t>華</w:t>
      </w:r>
      <w:r w:rsidRPr="0074123B">
        <w:rPr>
          <w:rFonts w:hint="eastAsia"/>
          <w:spacing w:val="60"/>
          <w:sz w:val="24"/>
          <w:szCs w:val="24"/>
        </w:rPr>
        <w:t>普</w:t>
      </w:r>
      <w:r>
        <w:rPr>
          <w:rFonts w:hint="eastAsia"/>
        </w:rPr>
        <w:t>疏有所</w:t>
      </w:r>
      <w:r>
        <w:rPr>
          <w:rFonts w:hint="eastAsia"/>
        </w:rPr>
        <w:lastRenderedPageBreak/>
        <w:t>不</w:t>
      </w:r>
      <w:r w:rsidRPr="005C410E">
        <w:rPr>
          <w:rFonts w:hint="eastAsia"/>
          <w:spacing w:val="-180"/>
        </w:rPr>
        <w:t>決</w:t>
      </w:r>
      <w:r w:rsidRPr="005C410E">
        <w:rPr>
          <w:rFonts w:hint="eastAsia"/>
          <w:spacing w:val="-180"/>
          <w:position w:val="22"/>
        </w:rPr>
        <w:t>。</w:t>
      </w:r>
      <w:r>
        <w:rPr>
          <w:rFonts w:hint="eastAsia"/>
        </w:rPr>
        <w:t>不必偏</w:t>
      </w:r>
      <w:r w:rsidRPr="005C410E">
        <w:rPr>
          <w:rFonts w:hint="eastAsia"/>
          <w:spacing w:val="-180"/>
        </w:rPr>
        <w:t>思</w:t>
      </w:r>
      <w:r w:rsidRPr="005C410E">
        <w:rPr>
          <w:rFonts w:hint="eastAsia"/>
          <w:spacing w:val="-180"/>
          <w:position w:val="22"/>
        </w:rPr>
        <w:t>。</w:t>
      </w:r>
      <w:r>
        <w:rPr>
          <w:rFonts w:hint="eastAsia"/>
        </w:rPr>
        <w:t>爾心過</w:t>
      </w:r>
      <w:r w:rsidRPr="005C410E">
        <w:rPr>
          <w:rFonts w:hint="eastAsia"/>
          <w:spacing w:val="-180"/>
        </w:rPr>
        <w:t>篤</w:t>
      </w:r>
      <w:r w:rsidRPr="005C410E">
        <w:rPr>
          <w:rFonts w:hint="eastAsia"/>
          <w:spacing w:val="-180"/>
          <w:position w:val="22"/>
        </w:rPr>
        <w:t>。</w:t>
      </w:r>
      <w:r>
        <w:rPr>
          <w:rFonts w:hint="eastAsia"/>
        </w:rPr>
        <w:t>吾來自</w:t>
      </w:r>
      <w:r w:rsidRPr="005C410E">
        <w:rPr>
          <w:rFonts w:hint="eastAsia"/>
          <w:spacing w:val="-180"/>
        </w:rPr>
        <w:t>來</w:t>
      </w:r>
      <w:r w:rsidRPr="005C410E">
        <w:rPr>
          <w:rFonts w:hint="eastAsia"/>
          <w:spacing w:val="-180"/>
          <w:position w:val="22"/>
        </w:rPr>
        <w:t>。</w:t>
      </w:r>
      <w:r>
        <w:rPr>
          <w:rFonts w:hint="eastAsia"/>
        </w:rPr>
        <w:t>他人作如是觀</w:t>
      </w:r>
      <w:r w:rsidRPr="005C410E">
        <w:rPr>
          <w:rFonts w:hint="eastAsia"/>
          <w:spacing w:val="-180"/>
        </w:rPr>
        <w:t>耳</w:t>
      </w:r>
      <w:r w:rsidRPr="005C410E">
        <w:rPr>
          <w:rFonts w:hint="eastAsia"/>
          <w:spacing w:val="-180"/>
          <w:position w:val="22"/>
        </w:rPr>
        <w:t>。</w:t>
      </w:r>
      <w:r>
        <w:rPr>
          <w:rFonts w:hint="eastAsia"/>
        </w:rPr>
        <w:t>吾有要</w:t>
      </w:r>
      <w:r w:rsidRPr="005C410E">
        <w:rPr>
          <w:rFonts w:hint="eastAsia"/>
          <w:spacing w:val="-180"/>
        </w:rPr>
        <w:t>言</w:t>
      </w:r>
      <w:r w:rsidRPr="005C410E">
        <w:rPr>
          <w:rFonts w:hint="eastAsia"/>
          <w:spacing w:val="-180"/>
          <w:position w:val="22"/>
        </w:rPr>
        <w:t>。</w:t>
      </w:r>
      <w:r>
        <w:rPr>
          <w:rFonts w:hint="eastAsia"/>
        </w:rPr>
        <w:t>前三日連乩</w:t>
      </w:r>
      <w:r w:rsidRPr="005C410E">
        <w:rPr>
          <w:rFonts w:hint="eastAsia"/>
          <w:spacing w:val="-180"/>
        </w:rPr>
        <w:t>時</w:t>
      </w:r>
      <w:r w:rsidRPr="005C410E">
        <w:rPr>
          <w:rFonts w:hint="eastAsia"/>
          <w:spacing w:val="-180"/>
          <w:position w:val="22"/>
        </w:rPr>
        <w:t>。</w:t>
      </w:r>
      <w:r>
        <w:rPr>
          <w:rFonts w:hint="eastAsia"/>
        </w:rPr>
        <w:t>均在午正至</w:t>
      </w:r>
      <w:r w:rsidRPr="005C410E">
        <w:rPr>
          <w:rFonts w:hint="eastAsia"/>
          <w:spacing w:val="-180"/>
        </w:rPr>
        <w:t>未</w:t>
      </w:r>
      <w:r w:rsidRPr="005C410E">
        <w:rPr>
          <w:rFonts w:hint="eastAsia"/>
          <w:spacing w:val="-180"/>
          <w:position w:val="22"/>
        </w:rPr>
        <w:t>。</w:t>
      </w:r>
      <w:r>
        <w:rPr>
          <w:rFonts w:hint="eastAsia"/>
        </w:rPr>
        <w:t>過時不</w:t>
      </w:r>
      <w:r w:rsidRPr="005C410E">
        <w:rPr>
          <w:rFonts w:hint="eastAsia"/>
          <w:spacing w:val="-180"/>
        </w:rPr>
        <w:t>來</w:t>
      </w:r>
      <w:r w:rsidRPr="005C410E">
        <w:rPr>
          <w:rFonts w:hint="eastAsia"/>
          <w:spacing w:val="-180"/>
          <w:position w:val="22"/>
        </w:rPr>
        <w:t>。</w:t>
      </w:r>
      <w:r>
        <w:rPr>
          <w:rFonts w:hint="eastAsia"/>
        </w:rPr>
        <w:t>佛</w:t>
      </w:r>
      <w:r w:rsidRPr="004F20D6">
        <w:rPr>
          <w:rFonts w:hint="eastAsia"/>
          <w:spacing w:val="60"/>
        </w:rPr>
        <w:t>子</w:t>
      </w:r>
      <w:r w:rsidRPr="004F20D6">
        <w:rPr>
          <w:rFonts w:hint="eastAsia"/>
          <w:spacing w:val="16"/>
          <w:position w:val="4"/>
          <w:sz w:val="48"/>
          <w:eastAsianLayout w:id="1718839040" w:combine="1"/>
        </w:rPr>
        <w:t>佛鳳叩禱列名經冊</w:t>
      </w:r>
      <w:r>
        <w:rPr>
          <w:rFonts w:hint="eastAsia"/>
        </w:rPr>
        <w:t>能坐吾道上元氣功</w:t>
      </w:r>
      <w:r w:rsidRPr="005C410E">
        <w:rPr>
          <w:rFonts w:hint="eastAsia"/>
          <w:spacing w:val="-180"/>
        </w:rPr>
        <w:t>也</w:t>
      </w:r>
      <w:r w:rsidRPr="005C410E">
        <w:rPr>
          <w:rFonts w:hint="eastAsia"/>
          <w:spacing w:val="-180"/>
          <w:position w:val="22"/>
        </w:rPr>
        <w:t>。</w:t>
      </w:r>
      <w:r>
        <w:rPr>
          <w:rFonts w:hint="eastAsia"/>
        </w:rPr>
        <w:t>能</w:t>
      </w:r>
      <w:r w:rsidRPr="005C410E">
        <w:rPr>
          <w:rFonts w:hint="eastAsia"/>
          <w:spacing w:val="-180"/>
        </w:rPr>
        <w:t>坐</w:t>
      </w:r>
      <w:r w:rsidRPr="005C410E">
        <w:rPr>
          <w:rFonts w:hint="eastAsia"/>
          <w:spacing w:val="-180"/>
          <w:position w:val="22"/>
        </w:rPr>
        <w:t>。</w:t>
      </w:r>
      <w:r>
        <w:rPr>
          <w:rFonts w:hint="eastAsia"/>
        </w:rPr>
        <w:t>佛子自成佛子</w:t>
      </w:r>
      <w:r w:rsidRPr="005C410E">
        <w:rPr>
          <w:rFonts w:hint="eastAsia"/>
          <w:spacing w:val="-180"/>
        </w:rPr>
        <w:t>矣</w:t>
      </w:r>
      <w:r w:rsidRPr="005C410E">
        <w:rPr>
          <w:rFonts w:hint="eastAsia"/>
          <w:spacing w:val="-180"/>
          <w:position w:val="22"/>
        </w:rPr>
        <w:t>。</w:t>
      </w:r>
      <w:r>
        <w:rPr>
          <w:rFonts w:hint="eastAsia"/>
        </w:rPr>
        <w:t>吾早當赴琿吉</w:t>
      </w:r>
      <w:r w:rsidRPr="005C410E">
        <w:rPr>
          <w:rFonts w:hint="eastAsia"/>
          <w:spacing w:val="-180"/>
        </w:rPr>
        <w:t>去</w:t>
      </w:r>
      <w:r w:rsidRPr="005C410E">
        <w:rPr>
          <w:rFonts w:hint="eastAsia"/>
          <w:spacing w:val="-180"/>
          <w:position w:val="22"/>
        </w:rPr>
        <w:t>。</w:t>
      </w:r>
      <w:r>
        <w:rPr>
          <w:rFonts w:hint="eastAsia"/>
        </w:rPr>
        <w:t>諸子虔</w:t>
      </w:r>
      <w:r w:rsidRPr="005C410E">
        <w:rPr>
          <w:rFonts w:hint="eastAsia"/>
          <w:spacing w:val="-180"/>
        </w:rPr>
        <w:t>求</w:t>
      </w:r>
      <w:r w:rsidRPr="005C410E">
        <w:rPr>
          <w:rFonts w:hint="eastAsia"/>
          <w:spacing w:val="-180"/>
          <w:position w:val="22"/>
        </w:rPr>
        <w:t>。</w:t>
      </w:r>
      <w:r>
        <w:rPr>
          <w:rFonts w:hint="eastAsia"/>
        </w:rPr>
        <w:t>不得不偷片刻之</w:t>
      </w:r>
      <w:r w:rsidRPr="005C410E">
        <w:rPr>
          <w:rFonts w:hint="eastAsia"/>
          <w:spacing w:val="-180"/>
        </w:rPr>
        <w:t>留</w:t>
      </w:r>
      <w:r w:rsidRPr="005C410E">
        <w:rPr>
          <w:rFonts w:hint="eastAsia"/>
          <w:spacing w:val="-180"/>
          <w:position w:val="22"/>
        </w:rPr>
        <w:t>。</w:t>
      </w:r>
      <w:r>
        <w:rPr>
          <w:rFonts w:hint="eastAsia"/>
        </w:rPr>
        <w:t>吾</w:t>
      </w:r>
      <w:r w:rsidRPr="005C410E">
        <w:rPr>
          <w:rFonts w:hint="eastAsia"/>
          <w:spacing w:val="-180"/>
        </w:rPr>
        <w:t>去</w:t>
      </w:r>
      <w:r w:rsidRPr="004F20D6">
        <w:rPr>
          <w:rFonts w:hint="eastAsia"/>
          <w:spacing w:val="-100"/>
          <w:position w:val="22"/>
        </w:rPr>
        <w:t>。</w:t>
      </w:r>
      <w:r w:rsidRPr="006D49EA">
        <w:rPr>
          <w:rFonts w:hint="eastAsia"/>
          <w:spacing w:val="10"/>
          <w:position w:val="4"/>
          <w:sz w:val="48"/>
          <w:eastAsianLayout w:id="1718839040" w:combine="1"/>
        </w:rPr>
        <w:t>按此時壇畢為時尚早。有人擬請張紫陽真人遂焚表請之到壇先畫一雲蓋。</w:t>
      </w:r>
    </w:p>
    <w:p w:rsidR="00BB1D43" w:rsidRDefault="00A3631C" w:rsidP="004535BC">
      <w:pPr>
        <w:pStyle w:val="a9"/>
      </w:pPr>
      <w:r w:rsidRPr="00A3631C">
        <w:rPr>
          <w:rFonts w:ascii="TYSymbols" w:eastAsia="TYSymbols" w:hAnsi="TYSymbols" w:hint="eastAsia"/>
          <w:position w:val="4"/>
          <w:sz w:val="44"/>
        </w:rPr>
        <w:t>󾐑</w:t>
      </w:r>
      <w:r w:rsidR="00BB1D43">
        <w:rPr>
          <w:rFonts w:hint="eastAsia"/>
        </w:rPr>
        <w:t>師前吾亦張雲</w:t>
      </w:r>
      <w:r w:rsidR="00BB1D43" w:rsidRPr="005C410E">
        <w:rPr>
          <w:rFonts w:hint="eastAsia"/>
          <w:spacing w:val="-180"/>
        </w:rPr>
        <w:t>蓋</w:t>
      </w:r>
      <w:r w:rsidR="00BB1D43" w:rsidRPr="005C410E">
        <w:rPr>
          <w:rFonts w:hint="eastAsia"/>
          <w:spacing w:val="-180"/>
          <w:position w:val="22"/>
        </w:rPr>
        <w:t>。</w:t>
      </w:r>
      <w:r w:rsidR="00BB1D43">
        <w:rPr>
          <w:rFonts w:hint="eastAsia"/>
        </w:rPr>
        <w:t>三叩</w:t>
      </w:r>
      <w:r w:rsidR="00BB1D43" w:rsidRPr="005C410E">
        <w:rPr>
          <w:rFonts w:hint="eastAsia"/>
          <w:spacing w:val="-180"/>
        </w:rPr>
        <w:t>入</w:t>
      </w:r>
      <w:r w:rsidR="00BB1D43" w:rsidRPr="005C410E">
        <w:rPr>
          <w:rFonts w:hint="eastAsia"/>
          <w:spacing w:val="-180"/>
          <w:position w:val="22"/>
        </w:rPr>
        <w:t>。</w:t>
      </w:r>
      <w:r w:rsidR="00BB1D43">
        <w:rPr>
          <w:rFonts w:hint="eastAsia"/>
        </w:rPr>
        <w:t>智</w:t>
      </w:r>
      <w:r w:rsidR="00BB1D43" w:rsidRPr="004F20D6">
        <w:rPr>
          <w:rFonts w:hint="eastAsia"/>
          <w:spacing w:val="60"/>
        </w:rPr>
        <w:t>子</w:t>
      </w:r>
      <w:r w:rsidR="00BB1D43" w:rsidRPr="004F20D6">
        <w:rPr>
          <w:rFonts w:hint="eastAsia"/>
          <w:spacing w:val="60"/>
          <w:sz w:val="24"/>
          <w:szCs w:val="24"/>
        </w:rPr>
        <w:t>真</w:t>
      </w:r>
      <w:r w:rsidR="00BB1D43">
        <w:rPr>
          <w:rFonts w:hint="eastAsia"/>
        </w:rPr>
        <w:t>跪代進</w:t>
      </w:r>
      <w:r w:rsidR="00BB1D43" w:rsidRPr="005C410E">
        <w:rPr>
          <w:rFonts w:hint="eastAsia"/>
          <w:spacing w:val="-180"/>
        </w:rPr>
        <w:t>酒</w:t>
      </w:r>
      <w:r w:rsidR="00BB1D43" w:rsidRPr="005C410E">
        <w:rPr>
          <w:rFonts w:hint="eastAsia"/>
          <w:spacing w:val="-180"/>
          <w:position w:val="22"/>
        </w:rPr>
        <w:t>。</w:t>
      </w:r>
      <w:r w:rsidR="00BB1D43">
        <w:rPr>
          <w:rFonts w:hint="eastAsia"/>
        </w:rPr>
        <w:t>哈</w:t>
      </w:r>
      <w:r w:rsidR="00BB1D43" w:rsidRPr="005C410E">
        <w:rPr>
          <w:rFonts w:hint="eastAsia"/>
          <w:spacing w:val="-180"/>
        </w:rPr>
        <w:t>哈</w:t>
      </w:r>
      <w:r w:rsidR="00BB1D43" w:rsidRPr="005C410E">
        <w:rPr>
          <w:rFonts w:hint="eastAsia"/>
          <w:spacing w:val="-180"/>
          <w:position w:val="22"/>
        </w:rPr>
        <w:t>。</w:t>
      </w:r>
      <w:r w:rsidR="00BB1D43">
        <w:rPr>
          <w:rFonts w:hint="eastAsia"/>
        </w:rPr>
        <w:t>歷城</w:t>
      </w:r>
      <w:r w:rsidR="00BB1D43" w:rsidRPr="005C410E">
        <w:rPr>
          <w:rFonts w:hint="eastAsia"/>
          <w:spacing w:val="-180"/>
        </w:rPr>
        <w:t>縣</w:t>
      </w:r>
      <w:r w:rsidR="00BB1D43" w:rsidRPr="005C410E">
        <w:rPr>
          <w:rFonts w:hint="eastAsia"/>
          <w:spacing w:val="-180"/>
          <w:position w:val="22"/>
        </w:rPr>
        <w:t>。</w:t>
      </w:r>
      <w:r w:rsidR="00BB1D43">
        <w:rPr>
          <w:rFonts w:hint="eastAsia"/>
        </w:rPr>
        <w:t>縣縣</w:t>
      </w:r>
      <w:r w:rsidR="00BB1D43" w:rsidRPr="005C410E">
        <w:rPr>
          <w:rFonts w:hint="eastAsia"/>
          <w:spacing w:val="-180"/>
        </w:rPr>
        <w:t>縣</w:t>
      </w:r>
      <w:r w:rsidR="00BB1D43" w:rsidRPr="005C410E">
        <w:rPr>
          <w:rFonts w:hint="eastAsia"/>
          <w:spacing w:val="-180"/>
          <w:position w:val="22"/>
        </w:rPr>
        <w:t>。</w:t>
      </w:r>
      <w:r w:rsidR="00BB1D43">
        <w:rPr>
          <w:rFonts w:hint="eastAsia"/>
        </w:rPr>
        <w:t>太太平平好過</w:t>
      </w:r>
      <w:r w:rsidR="00BB1D43" w:rsidRPr="005C410E">
        <w:rPr>
          <w:rFonts w:hint="eastAsia"/>
          <w:spacing w:val="-180"/>
        </w:rPr>
        <w:t>年</w:t>
      </w:r>
      <w:r w:rsidR="00BB1D43" w:rsidRPr="005C410E">
        <w:rPr>
          <w:rFonts w:hint="eastAsia"/>
          <w:spacing w:val="-180"/>
          <w:position w:val="22"/>
        </w:rPr>
        <w:t>。</w:t>
      </w:r>
      <w:r w:rsidR="00BB1D43">
        <w:rPr>
          <w:rFonts w:hint="eastAsia"/>
        </w:rPr>
        <w:t>年年好</w:t>
      </w:r>
      <w:r w:rsidR="00BB1D43" w:rsidRPr="005C410E">
        <w:rPr>
          <w:rFonts w:hint="eastAsia"/>
          <w:spacing w:val="-180"/>
        </w:rPr>
        <w:t>過</w:t>
      </w:r>
      <w:r w:rsidR="00BB1D43" w:rsidRPr="005C410E">
        <w:rPr>
          <w:rFonts w:hint="eastAsia"/>
          <w:spacing w:val="-180"/>
          <w:position w:val="22"/>
        </w:rPr>
        <w:t>。</w:t>
      </w:r>
      <w:r w:rsidR="00BB1D43">
        <w:rPr>
          <w:rFonts w:hint="eastAsia"/>
        </w:rPr>
        <w:t>來年爾亦</w:t>
      </w:r>
      <w:r w:rsidR="00BB1D43" w:rsidRPr="005C410E">
        <w:rPr>
          <w:rFonts w:hint="eastAsia"/>
          <w:spacing w:val="-180"/>
        </w:rPr>
        <w:t>好</w:t>
      </w:r>
      <w:r w:rsidR="00BB1D43" w:rsidRPr="005C410E">
        <w:rPr>
          <w:rFonts w:hint="eastAsia"/>
          <w:spacing w:val="-180"/>
          <w:position w:val="22"/>
        </w:rPr>
        <w:t>。</w:t>
      </w:r>
      <w:r w:rsidR="00BB1D43">
        <w:rPr>
          <w:rFonts w:hint="eastAsia"/>
        </w:rPr>
        <w:t>以下不必</w:t>
      </w:r>
      <w:r w:rsidR="00BB1D43" w:rsidRPr="005C410E">
        <w:rPr>
          <w:rFonts w:hint="eastAsia"/>
          <w:spacing w:val="-180"/>
        </w:rPr>
        <w:t>問</w:t>
      </w:r>
      <w:r w:rsidR="00BB1D43" w:rsidRPr="005C410E">
        <w:rPr>
          <w:rFonts w:hint="eastAsia"/>
          <w:spacing w:val="-180"/>
          <w:position w:val="22"/>
        </w:rPr>
        <w:t>。</w:t>
      </w:r>
      <w:r w:rsidR="00BB1D43">
        <w:rPr>
          <w:rFonts w:hint="eastAsia"/>
        </w:rPr>
        <w:t>大家看看好不</w:t>
      </w:r>
      <w:r w:rsidR="00BB1D43" w:rsidRPr="005C410E">
        <w:rPr>
          <w:rFonts w:hint="eastAsia"/>
          <w:spacing w:val="-180"/>
        </w:rPr>
        <w:t>好</w:t>
      </w:r>
      <w:r w:rsidR="00BB1D43" w:rsidRPr="005C410E">
        <w:rPr>
          <w:rFonts w:hint="eastAsia"/>
          <w:spacing w:val="-180"/>
          <w:position w:val="22"/>
        </w:rPr>
        <w:t>。</w:t>
      </w:r>
      <w:r w:rsidR="00BB1D43">
        <w:rPr>
          <w:rFonts w:hint="eastAsia"/>
        </w:rPr>
        <w:t>哈</w:t>
      </w:r>
      <w:r w:rsidR="00BB1D43" w:rsidRPr="005C410E">
        <w:rPr>
          <w:rFonts w:hint="eastAsia"/>
          <w:spacing w:val="-180"/>
        </w:rPr>
        <w:t>哈</w:t>
      </w:r>
      <w:r w:rsidR="00BB1D43" w:rsidRPr="005C410E">
        <w:rPr>
          <w:rFonts w:hint="eastAsia"/>
          <w:spacing w:val="-180"/>
          <w:position w:val="22"/>
        </w:rPr>
        <w:t>。</w:t>
      </w:r>
      <w:r w:rsidR="00BB1D43">
        <w:rPr>
          <w:rFonts w:hint="eastAsia"/>
        </w:rPr>
        <w:t>敦性心有所</w:t>
      </w:r>
      <w:r w:rsidR="00BB1D43" w:rsidRPr="005C410E">
        <w:rPr>
          <w:rFonts w:hint="eastAsia"/>
          <w:spacing w:val="-180"/>
        </w:rPr>
        <w:t>動</w:t>
      </w:r>
      <w:r w:rsidR="00BB1D43" w:rsidRPr="005C410E">
        <w:rPr>
          <w:rFonts w:hint="eastAsia"/>
          <w:spacing w:val="-180"/>
          <w:position w:val="22"/>
        </w:rPr>
        <w:t>。</w:t>
      </w:r>
      <w:r w:rsidR="00BB1D43">
        <w:rPr>
          <w:rFonts w:hint="eastAsia"/>
        </w:rPr>
        <w:t>速</w:t>
      </w:r>
      <w:r w:rsidR="00BB1D43" w:rsidRPr="005C410E">
        <w:rPr>
          <w:rFonts w:hint="eastAsia"/>
          <w:spacing w:val="-180"/>
        </w:rPr>
        <w:t>坐</w:t>
      </w:r>
      <w:r w:rsidR="00BB1D43" w:rsidRPr="005C410E">
        <w:rPr>
          <w:rFonts w:hint="eastAsia"/>
          <w:spacing w:val="-180"/>
          <w:position w:val="22"/>
        </w:rPr>
        <w:t>。</w:t>
      </w:r>
    </w:p>
    <w:p w:rsidR="00BB1D43" w:rsidRPr="009B0B33" w:rsidRDefault="00BB1D43" w:rsidP="004535BC">
      <w:pPr>
        <w:pStyle w:val="a9"/>
        <w:rPr>
          <w:sz w:val="24"/>
          <w:szCs w:val="24"/>
        </w:rPr>
      </w:pPr>
      <w:r>
        <w:rPr>
          <w:rFonts w:hint="eastAsia"/>
        </w:rPr>
        <w:t>師功努力培</w:t>
      </w:r>
      <w:r w:rsidRPr="005C410E">
        <w:rPr>
          <w:rFonts w:hint="eastAsia"/>
          <w:spacing w:val="-180"/>
        </w:rPr>
        <w:t>之</w:t>
      </w:r>
      <w:r w:rsidRPr="005C410E">
        <w:rPr>
          <w:rFonts w:hint="eastAsia"/>
          <w:spacing w:val="-180"/>
          <w:position w:val="22"/>
        </w:rPr>
        <w:t>。</w:t>
      </w:r>
      <w:r>
        <w:rPr>
          <w:rFonts w:hint="eastAsia"/>
        </w:rPr>
        <w:t>能</w:t>
      </w:r>
      <w:r w:rsidRPr="005C410E">
        <w:rPr>
          <w:rFonts w:hint="eastAsia"/>
          <w:spacing w:val="-180"/>
        </w:rPr>
        <w:t>坐</w:t>
      </w:r>
      <w:r w:rsidRPr="005C410E">
        <w:rPr>
          <w:rFonts w:hint="eastAsia"/>
          <w:spacing w:val="-180"/>
          <w:position w:val="22"/>
        </w:rPr>
        <w:t>。</w:t>
      </w:r>
      <w:r>
        <w:rPr>
          <w:rFonts w:hint="eastAsia"/>
        </w:rPr>
        <w:t>坐而言即能起而</w:t>
      </w:r>
      <w:r w:rsidRPr="005C410E">
        <w:rPr>
          <w:rFonts w:hint="eastAsia"/>
          <w:spacing w:val="-180"/>
        </w:rPr>
        <w:t>行</w:t>
      </w:r>
      <w:r w:rsidRPr="005C410E">
        <w:rPr>
          <w:rFonts w:hint="eastAsia"/>
          <w:spacing w:val="-180"/>
          <w:position w:val="22"/>
        </w:rPr>
        <w:t>。</w:t>
      </w:r>
      <w:r>
        <w:rPr>
          <w:rFonts w:hint="eastAsia"/>
        </w:rPr>
        <w:t>前因俱</w:t>
      </w:r>
      <w:r w:rsidRPr="005C410E">
        <w:rPr>
          <w:rFonts w:hint="eastAsia"/>
          <w:spacing w:val="-180"/>
        </w:rPr>
        <w:t>變</w:t>
      </w:r>
      <w:r w:rsidRPr="005C410E">
        <w:rPr>
          <w:rFonts w:hint="eastAsia"/>
          <w:spacing w:val="-180"/>
          <w:position w:val="22"/>
        </w:rPr>
        <w:t>。</w:t>
      </w:r>
      <w:r>
        <w:rPr>
          <w:rFonts w:hint="eastAsia"/>
        </w:rPr>
        <w:t>不可再</w:t>
      </w:r>
      <w:r w:rsidRPr="005C410E">
        <w:rPr>
          <w:rFonts w:hint="eastAsia"/>
          <w:spacing w:val="-180"/>
        </w:rPr>
        <w:t>誤</w:t>
      </w:r>
      <w:r w:rsidRPr="009B0B33">
        <w:rPr>
          <w:rFonts w:hint="eastAsia"/>
          <w:spacing w:val="-100"/>
          <w:position w:val="22"/>
        </w:rPr>
        <w:t>。</w:t>
      </w:r>
      <w:r w:rsidRPr="009B0B33">
        <w:rPr>
          <w:rFonts w:hint="eastAsia"/>
          <w:color w:val="FF0000"/>
          <w:sz w:val="24"/>
          <w:szCs w:val="24"/>
        </w:rPr>
        <w:t>華普問。</w:t>
      </w:r>
    </w:p>
    <w:p w:rsidR="00BB1D43" w:rsidRDefault="00BB1D43" w:rsidP="004535BC">
      <w:pPr>
        <w:pStyle w:val="a9"/>
      </w:pPr>
      <w:r>
        <w:rPr>
          <w:rFonts w:hint="eastAsia"/>
        </w:rPr>
        <w:t>師明明囑付在是字上一字着想便</w:t>
      </w:r>
      <w:r w:rsidRPr="005C410E">
        <w:rPr>
          <w:rFonts w:hint="eastAsia"/>
          <w:spacing w:val="-180"/>
        </w:rPr>
        <w:t>妙</w:t>
      </w:r>
      <w:r w:rsidRPr="005C410E">
        <w:rPr>
          <w:rFonts w:hint="eastAsia"/>
          <w:spacing w:val="-180"/>
          <w:position w:val="22"/>
        </w:rPr>
        <w:t>。</w:t>
      </w:r>
      <w:r>
        <w:rPr>
          <w:rFonts w:hint="eastAsia"/>
        </w:rPr>
        <w:t>吾</w:t>
      </w:r>
      <w:r w:rsidRPr="005C410E">
        <w:rPr>
          <w:rFonts w:hint="eastAsia"/>
          <w:spacing w:val="-180"/>
        </w:rPr>
        <w:t>去</w:t>
      </w:r>
      <w:r w:rsidRPr="004F20D6">
        <w:rPr>
          <w:rFonts w:hint="eastAsia"/>
          <w:spacing w:val="-100"/>
          <w:position w:val="22"/>
        </w:rPr>
        <w:t>。</w:t>
      </w:r>
      <w:r w:rsidRPr="004F20D6">
        <w:rPr>
          <w:rFonts w:hint="eastAsia"/>
          <w:position w:val="4"/>
          <w:sz w:val="48"/>
          <w:eastAsianLayout w:id="1718839040" w:combine="1"/>
        </w:rPr>
        <w:t>有人請留名</w:t>
      </w:r>
      <w:r>
        <w:rPr>
          <w:rFonts w:hint="eastAsia"/>
        </w:rPr>
        <w:t>留名</w:t>
      </w:r>
    </w:p>
    <w:p w:rsidR="00BB1D43" w:rsidRDefault="00BB1D43" w:rsidP="004535BC">
      <w:pPr>
        <w:pStyle w:val="a9"/>
      </w:pPr>
      <w:r>
        <w:rPr>
          <w:rFonts w:hint="eastAsia"/>
        </w:rPr>
        <w:t>師像前尚未能</w:t>
      </w:r>
      <w:r w:rsidRPr="005C410E">
        <w:rPr>
          <w:rFonts w:hint="eastAsia"/>
          <w:spacing w:val="-180"/>
        </w:rPr>
        <w:t>也</w:t>
      </w:r>
      <w:r w:rsidRPr="00FB22C2">
        <w:rPr>
          <w:rFonts w:hint="eastAsia"/>
          <w:position w:val="22"/>
        </w:rPr>
        <w:t>。</w:t>
      </w:r>
      <w:r w:rsidRPr="004F20D6">
        <w:rPr>
          <w:rFonts w:hint="eastAsia"/>
          <w:position w:val="4"/>
          <w:sz w:val="48"/>
          <w:eastAsianLayout w:id="1718839040" w:combine="1"/>
        </w:rPr>
        <w:t>因問是否紫陽真人</w:t>
      </w:r>
      <w:r>
        <w:rPr>
          <w:rFonts w:hint="eastAsia"/>
        </w:rPr>
        <w:t>是</w:t>
      </w:r>
      <w:r w:rsidRPr="005C410E">
        <w:rPr>
          <w:rFonts w:hint="eastAsia"/>
          <w:spacing w:val="-180"/>
        </w:rPr>
        <w:t>也</w:t>
      </w:r>
      <w:r w:rsidRPr="005C410E">
        <w:rPr>
          <w:rFonts w:hint="eastAsia"/>
          <w:spacing w:val="-180"/>
          <w:position w:val="22"/>
        </w:rPr>
        <w:t>。</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謹案十月初八</w:t>
      </w:r>
      <w:r w:rsidRPr="005C410E">
        <w:rPr>
          <w:rFonts w:hint="eastAsia"/>
          <w:spacing w:val="-180"/>
        </w:rPr>
        <w:t>日</w:t>
      </w:r>
      <w:r w:rsidRPr="005C410E">
        <w:rPr>
          <w:rFonts w:hint="eastAsia"/>
          <w:spacing w:val="-180"/>
          <w:position w:val="22"/>
        </w:rPr>
        <w:t>。</w:t>
      </w:r>
      <w:r>
        <w:rPr>
          <w:rFonts w:hint="eastAsia"/>
        </w:rPr>
        <w:t>仙師所定壇則第五</w:t>
      </w:r>
      <w:r w:rsidRPr="005C410E">
        <w:rPr>
          <w:rFonts w:hint="eastAsia"/>
          <w:spacing w:val="-180"/>
        </w:rPr>
        <w:t>目</w:t>
      </w:r>
      <w:r w:rsidRPr="005C410E">
        <w:rPr>
          <w:rFonts w:hint="eastAsia"/>
          <w:spacing w:val="-180"/>
          <w:position w:val="22"/>
        </w:rPr>
        <w:t>。</w:t>
      </w:r>
      <w:r>
        <w:rPr>
          <w:rFonts w:hint="eastAsia"/>
        </w:rPr>
        <w:t>授經</w:t>
      </w:r>
      <w:r w:rsidRPr="005C410E">
        <w:rPr>
          <w:rFonts w:hint="eastAsia"/>
          <w:spacing w:val="-180"/>
        </w:rPr>
        <w:t>後</w:t>
      </w:r>
      <w:r w:rsidRPr="005C410E">
        <w:rPr>
          <w:rFonts w:hint="eastAsia"/>
          <w:spacing w:val="-180"/>
          <w:position w:val="22"/>
        </w:rPr>
        <w:t>。</w:t>
      </w:r>
      <w:r>
        <w:rPr>
          <w:rFonts w:hint="eastAsia"/>
        </w:rPr>
        <w:t>壇各設</w:t>
      </w:r>
      <w:r w:rsidRPr="005C410E">
        <w:rPr>
          <w:rFonts w:hint="eastAsia"/>
          <w:spacing w:val="-180"/>
        </w:rPr>
        <w:t>幕</w:t>
      </w:r>
      <w:r w:rsidRPr="005C410E">
        <w:rPr>
          <w:rFonts w:hint="eastAsia"/>
          <w:spacing w:val="-180"/>
          <w:position w:val="22"/>
        </w:rPr>
        <w:t>。</w:t>
      </w:r>
      <w:r>
        <w:rPr>
          <w:rFonts w:hint="eastAsia"/>
        </w:rPr>
        <w:t>不可無事問</w:t>
      </w:r>
      <w:r w:rsidRPr="005C410E">
        <w:rPr>
          <w:rFonts w:hint="eastAsia"/>
          <w:spacing w:val="-180"/>
        </w:rPr>
        <w:t>事</w:t>
      </w:r>
      <w:r w:rsidRPr="005C410E">
        <w:rPr>
          <w:rFonts w:hint="eastAsia"/>
          <w:spacing w:val="-180"/>
          <w:position w:val="22"/>
        </w:rPr>
        <w:t>。</w:t>
      </w:r>
      <w:r>
        <w:rPr>
          <w:rFonts w:hint="eastAsia"/>
        </w:rPr>
        <w:t>妄請異仙精怪天</w:t>
      </w:r>
      <w:r w:rsidRPr="005C410E">
        <w:rPr>
          <w:rFonts w:hint="eastAsia"/>
          <w:spacing w:val="-180"/>
        </w:rPr>
        <w:t>星</w:t>
      </w:r>
      <w:r w:rsidRPr="005C410E">
        <w:rPr>
          <w:rFonts w:hint="eastAsia"/>
          <w:spacing w:val="-180"/>
          <w:position w:val="22"/>
        </w:rPr>
        <w:t>。</w:t>
      </w:r>
      <w:r>
        <w:rPr>
          <w:rFonts w:hint="eastAsia"/>
        </w:rPr>
        <w:t>即指此而</w:t>
      </w:r>
      <w:r w:rsidRPr="005C410E">
        <w:rPr>
          <w:rFonts w:hint="eastAsia"/>
          <w:spacing w:val="-180"/>
        </w:rPr>
        <w:t>言</w:t>
      </w:r>
      <w:r w:rsidRPr="005C410E">
        <w:rPr>
          <w:rFonts w:hint="eastAsia"/>
          <w:spacing w:val="-180"/>
          <w:position w:val="22"/>
        </w:rPr>
        <w:t>。</w:t>
      </w:r>
      <w:r>
        <w:rPr>
          <w:rFonts w:hint="eastAsia"/>
        </w:rPr>
        <w:t>觀紫陽張雲蓋三叩</w:t>
      </w:r>
      <w:r w:rsidRPr="005C410E">
        <w:rPr>
          <w:rFonts w:hint="eastAsia"/>
          <w:spacing w:val="-180"/>
        </w:rPr>
        <w:t>入</w:t>
      </w:r>
      <w:r w:rsidRPr="005C410E">
        <w:rPr>
          <w:rFonts w:hint="eastAsia"/>
          <w:spacing w:val="-180"/>
          <w:position w:val="22"/>
        </w:rPr>
        <w:t>。</w:t>
      </w:r>
      <w:r>
        <w:rPr>
          <w:rFonts w:hint="eastAsia"/>
        </w:rPr>
        <w:t>及留名　師像前尚未能也等</w:t>
      </w:r>
      <w:r w:rsidRPr="005C410E">
        <w:rPr>
          <w:rFonts w:hint="eastAsia"/>
          <w:spacing w:val="-180"/>
        </w:rPr>
        <w:t>語</w:t>
      </w:r>
      <w:r w:rsidRPr="005C410E">
        <w:rPr>
          <w:rFonts w:hint="eastAsia"/>
          <w:spacing w:val="-180"/>
          <w:position w:val="22"/>
        </w:rPr>
        <w:t>。</w:t>
      </w:r>
      <w:r>
        <w:rPr>
          <w:rFonts w:hint="eastAsia"/>
        </w:rPr>
        <w:t>可知未奉　師</w:t>
      </w:r>
      <w:r w:rsidRPr="005C410E">
        <w:rPr>
          <w:rFonts w:hint="eastAsia"/>
          <w:spacing w:val="-180"/>
        </w:rPr>
        <w:t>命</w:t>
      </w:r>
      <w:r w:rsidRPr="005C410E">
        <w:rPr>
          <w:rFonts w:hint="eastAsia"/>
          <w:spacing w:val="-180"/>
          <w:position w:val="22"/>
        </w:rPr>
        <w:t>。</w:t>
      </w:r>
      <w:r>
        <w:rPr>
          <w:rFonts w:hint="eastAsia"/>
        </w:rPr>
        <w:t>不能到</w:t>
      </w:r>
      <w:r w:rsidRPr="005C410E">
        <w:rPr>
          <w:rFonts w:hint="eastAsia"/>
          <w:spacing w:val="-180"/>
        </w:rPr>
        <w:t>壇</w:t>
      </w:r>
      <w:r w:rsidRPr="005C410E">
        <w:rPr>
          <w:rFonts w:hint="eastAsia"/>
          <w:spacing w:val="-180"/>
          <w:position w:val="22"/>
        </w:rPr>
        <w:t>。</w:t>
      </w:r>
      <w:r>
        <w:rPr>
          <w:rFonts w:hint="eastAsia"/>
        </w:rPr>
        <w:t>而人靈一</w:t>
      </w:r>
      <w:r w:rsidRPr="005C410E">
        <w:rPr>
          <w:rFonts w:hint="eastAsia"/>
          <w:spacing w:val="-180"/>
        </w:rPr>
        <w:t>阻</w:t>
      </w:r>
      <w:r w:rsidRPr="005C410E">
        <w:rPr>
          <w:rFonts w:hint="eastAsia"/>
          <w:spacing w:val="-180"/>
          <w:position w:val="22"/>
        </w:rPr>
        <w:t>。</w:t>
      </w:r>
      <w:r>
        <w:rPr>
          <w:rFonts w:hint="eastAsia"/>
        </w:rPr>
        <w:t xml:space="preserve">　師靈亦不能</w:t>
      </w:r>
      <w:r w:rsidRPr="005C410E">
        <w:rPr>
          <w:rFonts w:hint="eastAsia"/>
          <w:spacing w:val="-180"/>
        </w:rPr>
        <w:t>合</w:t>
      </w:r>
      <w:r w:rsidRPr="005C410E">
        <w:rPr>
          <w:rFonts w:hint="eastAsia"/>
          <w:spacing w:val="-180"/>
          <w:position w:val="22"/>
        </w:rPr>
        <w:t>。</w:t>
      </w:r>
      <w:r>
        <w:rPr>
          <w:rFonts w:hint="eastAsia"/>
        </w:rPr>
        <w:t>可不懼</w:t>
      </w:r>
      <w:r w:rsidRPr="005C410E">
        <w:rPr>
          <w:rFonts w:hint="eastAsia"/>
          <w:spacing w:val="-180"/>
        </w:rPr>
        <w:t>哉</w:t>
      </w:r>
      <w:r w:rsidRPr="005C410E">
        <w:rPr>
          <w:rFonts w:hint="eastAsia"/>
          <w:spacing w:val="-180"/>
          <w:position w:val="22"/>
        </w:rPr>
        <w:t>。</w:t>
      </w:r>
    </w:p>
    <w:p w:rsidR="00BB1D43" w:rsidRDefault="00BB1D43" w:rsidP="004535BC">
      <w:pPr>
        <w:pStyle w:val="a9"/>
      </w:pPr>
      <w:r>
        <w:rPr>
          <w:rFonts w:hint="eastAsia"/>
        </w:rPr>
        <w:t>九月二十八日庚午賜吉中宣望敦性嬰芝畫像</w:t>
      </w:r>
      <w:r w:rsidR="00CE54DD" w:rsidRPr="00CE54DD">
        <w:rPr>
          <w:rFonts w:ascii="MS Gothic" w:eastAsia="MS Gothic" w:hAnsi="MS Gothic" w:cs="MS Gothic" w:hint="eastAsia"/>
          <w:position w:val="14"/>
        </w:rPr>
        <w:t> </w:t>
      </w:r>
    </w:p>
    <w:p w:rsidR="00BB1D43" w:rsidRDefault="00BB1D43" w:rsidP="004535BC">
      <w:pPr>
        <w:pStyle w:val="a9"/>
      </w:pPr>
      <w:r>
        <w:rPr>
          <w:rFonts w:hint="eastAsia"/>
        </w:rPr>
        <w:lastRenderedPageBreak/>
        <w:t>吾等司職使</w:t>
      </w:r>
      <w:r w:rsidRPr="005C410E">
        <w:rPr>
          <w:rFonts w:hint="eastAsia"/>
          <w:spacing w:val="-180"/>
        </w:rPr>
        <w:t>者</w:t>
      </w:r>
      <w:r w:rsidRPr="005C410E">
        <w:rPr>
          <w:rFonts w:hint="eastAsia"/>
          <w:spacing w:val="-180"/>
          <w:position w:val="22"/>
        </w:rPr>
        <w:t>。</w:t>
      </w:r>
      <w:r>
        <w:rPr>
          <w:rFonts w:hint="eastAsia"/>
        </w:rPr>
        <w:t>早來半大度</w:t>
      </w:r>
      <w:r w:rsidRPr="005C410E">
        <w:rPr>
          <w:rFonts w:hint="eastAsia"/>
          <w:spacing w:val="-180"/>
        </w:rPr>
        <w:t>矣</w:t>
      </w:r>
      <w:r w:rsidRPr="005C410E">
        <w:rPr>
          <w:rFonts w:hint="eastAsia"/>
          <w:spacing w:val="-180"/>
          <w:position w:val="22"/>
        </w:rPr>
        <w:t>。</w:t>
      </w:r>
    </w:p>
    <w:p w:rsidR="00BB1D43" w:rsidRDefault="00BB1D43" w:rsidP="004535BC">
      <w:pPr>
        <w:pStyle w:val="a9"/>
      </w:pPr>
      <w:r>
        <w:rPr>
          <w:rFonts w:hint="eastAsia"/>
        </w:rPr>
        <w:t>仙師過此拈</w:t>
      </w:r>
      <w:r w:rsidRPr="005C410E">
        <w:rPr>
          <w:rFonts w:hint="eastAsia"/>
          <w:spacing w:val="-180"/>
        </w:rPr>
        <w:t>花</w:t>
      </w:r>
      <w:r w:rsidRPr="005C410E">
        <w:rPr>
          <w:rFonts w:hint="eastAsia"/>
          <w:spacing w:val="-180"/>
          <w:position w:val="22"/>
        </w:rPr>
        <w:t>。</w:t>
      </w:r>
      <w:r>
        <w:rPr>
          <w:rFonts w:hint="eastAsia"/>
        </w:rPr>
        <w:t>往珠江</w:t>
      </w:r>
      <w:r w:rsidRPr="005C410E">
        <w:rPr>
          <w:rFonts w:hint="eastAsia"/>
          <w:spacing w:val="-180"/>
        </w:rPr>
        <w:t>去</w:t>
      </w:r>
      <w:r w:rsidRPr="005C410E">
        <w:rPr>
          <w:rFonts w:hint="eastAsia"/>
          <w:spacing w:val="-180"/>
          <w:position w:val="22"/>
        </w:rPr>
        <w:t>。</w:t>
      </w:r>
      <w:r>
        <w:rPr>
          <w:rFonts w:hint="eastAsia"/>
        </w:rPr>
        <w:t>一度半</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賜像換</w:t>
      </w:r>
      <w:r w:rsidRPr="005C410E">
        <w:rPr>
          <w:rFonts w:hint="eastAsia"/>
          <w:spacing w:val="-180"/>
        </w:rPr>
        <w:t>盤</w:t>
      </w:r>
      <w:r w:rsidRPr="005C410E">
        <w:rPr>
          <w:rFonts w:hint="eastAsia"/>
          <w:spacing w:val="-180"/>
          <w:position w:val="22"/>
        </w:rPr>
        <w:t>。</w:t>
      </w:r>
      <w:r>
        <w:rPr>
          <w:rFonts w:hint="eastAsia"/>
        </w:rPr>
        <w:t>取硃筆</w:t>
      </w:r>
      <w:r w:rsidRPr="005C410E">
        <w:rPr>
          <w:rFonts w:hint="eastAsia"/>
          <w:spacing w:val="-180"/>
        </w:rPr>
        <w:t>紙</w:t>
      </w:r>
      <w:r w:rsidRPr="005C410E">
        <w:rPr>
          <w:rFonts w:hint="eastAsia"/>
          <w:spacing w:val="-180"/>
          <w:position w:val="22"/>
        </w:rPr>
        <w:t>。</w:t>
      </w:r>
    </w:p>
    <w:p w:rsidR="00BB1D43" w:rsidRPr="001B1CA3" w:rsidRDefault="00BB1D43" w:rsidP="004535BC">
      <w:pPr>
        <w:pStyle w:val="a9"/>
      </w:pPr>
      <w:r>
        <w:rPr>
          <w:rFonts w:hint="eastAsia"/>
        </w:rPr>
        <w:t>老人賜爾等</w:t>
      </w:r>
      <w:r w:rsidRPr="005C410E">
        <w:rPr>
          <w:rFonts w:hint="eastAsia"/>
          <w:spacing w:val="-180"/>
        </w:rPr>
        <w:t>像</w:t>
      </w:r>
      <w:r w:rsidRPr="005C410E">
        <w:rPr>
          <w:rFonts w:hint="eastAsia"/>
          <w:spacing w:val="-180"/>
          <w:position w:val="22"/>
        </w:rPr>
        <w:t>。</w:t>
      </w:r>
      <w:r>
        <w:rPr>
          <w:rFonts w:hint="eastAsia"/>
        </w:rPr>
        <w:t>限於坐</w:t>
      </w:r>
      <w:r w:rsidRPr="005C410E">
        <w:rPr>
          <w:rFonts w:hint="eastAsia"/>
          <w:spacing w:val="-180"/>
        </w:rPr>
        <w:t>庚</w:t>
      </w:r>
      <w:r w:rsidRPr="005C410E">
        <w:rPr>
          <w:rFonts w:hint="eastAsia"/>
          <w:spacing w:val="-180"/>
          <w:position w:val="22"/>
        </w:rPr>
        <w:t>。</w:t>
      </w:r>
      <w:r>
        <w:rPr>
          <w:rFonts w:hint="eastAsia"/>
        </w:rPr>
        <w:t>非盡然</w:t>
      </w:r>
      <w:r w:rsidRPr="005C410E">
        <w:rPr>
          <w:rFonts w:hint="eastAsia"/>
          <w:spacing w:val="-180"/>
        </w:rPr>
        <w:t>也</w:t>
      </w:r>
      <w:r w:rsidRPr="005C410E">
        <w:rPr>
          <w:rFonts w:hint="eastAsia"/>
          <w:spacing w:val="-180"/>
          <w:position w:val="22"/>
        </w:rPr>
        <w:t>。</w:t>
      </w:r>
      <w:r>
        <w:rPr>
          <w:rFonts w:hint="eastAsia"/>
        </w:rPr>
        <w:t>緩此度</w:t>
      </w:r>
      <w:r w:rsidRPr="005C410E">
        <w:rPr>
          <w:rFonts w:hint="eastAsia"/>
          <w:spacing w:val="-180"/>
        </w:rPr>
        <w:t>半</w:t>
      </w:r>
      <w:r w:rsidRPr="005C410E">
        <w:rPr>
          <w:rFonts w:hint="eastAsia"/>
          <w:spacing w:val="-180"/>
          <w:position w:val="22"/>
        </w:rPr>
        <w:t>。</w:t>
      </w:r>
      <w:r>
        <w:rPr>
          <w:rFonts w:hint="eastAsia"/>
        </w:rPr>
        <w:t>待後來諸</w:t>
      </w:r>
      <w:r w:rsidRPr="005C410E">
        <w:rPr>
          <w:rFonts w:hint="eastAsia"/>
          <w:spacing w:val="-180"/>
        </w:rPr>
        <w:t>子</w:t>
      </w:r>
      <w:r w:rsidRPr="005C410E">
        <w:rPr>
          <w:rFonts w:hint="eastAsia"/>
          <w:spacing w:val="-180"/>
          <w:position w:val="22"/>
        </w:rPr>
        <w:t>。</w:t>
      </w:r>
      <w:r>
        <w:rPr>
          <w:rFonts w:hint="eastAsia"/>
        </w:rPr>
        <w:t>今日得</w:t>
      </w:r>
      <w:r w:rsidRPr="005C410E">
        <w:rPr>
          <w:rFonts w:hint="eastAsia"/>
          <w:spacing w:val="-180"/>
        </w:rPr>
        <w:t>逢</w:t>
      </w:r>
      <w:r w:rsidRPr="008C5916">
        <w:rPr>
          <w:rFonts w:hint="eastAsia"/>
          <w:spacing w:val="-100"/>
          <w:position w:val="22"/>
        </w:rPr>
        <w:t>。</w:t>
      </w:r>
      <w:r w:rsidRPr="001B1CA3">
        <w:rPr>
          <w:rFonts w:hint="eastAsia"/>
          <w:spacing w:val="10"/>
          <w:position w:val="4"/>
          <w:sz w:val="48"/>
          <w:eastAsianLayout w:id="1718839040" w:combine="1"/>
        </w:rPr>
        <w:t>寫至此乩筆忽斷折。福緣悚惶至</w:t>
      </w:r>
      <w:r w:rsidR="008C5916">
        <w:rPr>
          <w:spacing w:val="10"/>
          <w:position w:val="4"/>
          <w:sz w:val="48"/>
          <w:eastAsianLayout w:id="1718839040" w:combine="1"/>
        </w:rPr>
        <w:br/>
      </w:r>
      <w:r w:rsidR="008C5916">
        <w:rPr>
          <w:rFonts w:hint="eastAsia"/>
          <w:spacing w:val="10"/>
          <w:position w:val="4"/>
          <w:sz w:val="48"/>
          <w:eastAsianLayout w:id="1718839040" w:combine="1"/>
        </w:rPr>
        <w:t>極</w:t>
      </w:r>
      <w:r>
        <w:rPr>
          <w:rFonts w:hint="eastAsia"/>
        </w:rPr>
        <w:t>哈</w:t>
      </w:r>
      <w:r w:rsidRPr="005C410E">
        <w:rPr>
          <w:rFonts w:hint="eastAsia"/>
          <w:spacing w:val="-180"/>
        </w:rPr>
        <w:t>哈</w:t>
      </w:r>
      <w:r w:rsidRPr="005C410E">
        <w:rPr>
          <w:rFonts w:hint="eastAsia"/>
          <w:spacing w:val="-180"/>
          <w:position w:val="22"/>
        </w:rPr>
        <w:t>。</w:t>
      </w:r>
      <w:r>
        <w:rPr>
          <w:rFonts w:hint="eastAsia"/>
        </w:rPr>
        <w:t>有蘭腥星過此毀乩</w:t>
      </w:r>
      <w:r w:rsidRPr="005C410E">
        <w:rPr>
          <w:rFonts w:hint="eastAsia"/>
          <w:spacing w:val="-180"/>
        </w:rPr>
        <w:t>首</w:t>
      </w:r>
      <w:r w:rsidRPr="005C410E">
        <w:rPr>
          <w:rFonts w:hint="eastAsia"/>
          <w:spacing w:val="-180"/>
          <w:position w:val="22"/>
        </w:rPr>
        <w:t>。</w:t>
      </w:r>
      <w:r>
        <w:rPr>
          <w:rFonts w:hint="eastAsia"/>
        </w:rPr>
        <w:t>不足為</w:t>
      </w:r>
      <w:r w:rsidRPr="005C410E">
        <w:rPr>
          <w:rFonts w:hint="eastAsia"/>
          <w:spacing w:val="-180"/>
        </w:rPr>
        <w:t>怪</w:t>
      </w:r>
      <w:r w:rsidRPr="005C410E">
        <w:rPr>
          <w:rFonts w:hint="eastAsia"/>
          <w:spacing w:val="-180"/>
          <w:position w:val="22"/>
        </w:rPr>
        <w:t>。</w:t>
      </w:r>
      <w:r>
        <w:rPr>
          <w:rFonts w:hint="eastAsia"/>
        </w:rPr>
        <w:t>非二鄭來</w:t>
      </w:r>
      <w:r w:rsidRPr="005C410E">
        <w:rPr>
          <w:rFonts w:hint="eastAsia"/>
          <w:spacing w:val="-180"/>
        </w:rPr>
        <w:t>遲</w:t>
      </w:r>
      <w:r w:rsidRPr="008C5916">
        <w:rPr>
          <w:rFonts w:hint="eastAsia"/>
          <w:spacing w:val="-100"/>
          <w:position w:val="22"/>
        </w:rPr>
        <w:t>。</w:t>
      </w:r>
      <w:r w:rsidRPr="001B1CA3">
        <w:rPr>
          <w:rFonts w:hint="eastAsia"/>
          <w:spacing w:val="10"/>
          <w:position w:val="4"/>
          <w:sz w:val="48"/>
          <w:eastAsianLayout w:id="1718839040" w:combine="1"/>
        </w:rPr>
        <w:t>拜表請壇。敦性嬰芝方到。</w:t>
      </w:r>
      <w:r>
        <w:rPr>
          <w:rFonts w:hint="eastAsia"/>
        </w:rPr>
        <w:t>有誠不</w:t>
      </w:r>
      <w:r w:rsidRPr="005C410E">
        <w:rPr>
          <w:rFonts w:hint="eastAsia"/>
          <w:spacing w:val="-180"/>
        </w:rPr>
        <w:t>誠</w:t>
      </w:r>
      <w:r w:rsidRPr="005C410E">
        <w:rPr>
          <w:rFonts w:hint="eastAsia"/>
          <w:spacing w:val="-180"/>
          <w:position w:val="22"/>
        </w:rPr>
        <w:t>。</w:t>
      </w:r>
      <w:r>
        <w:rPr>
          <w:rFonts w:hint="eastAsia"/>
        </w:rPr>
        <w:t>子何畏悚如是</w:t>
      </w:r>
      <w:r w:rsidRPr="005C410E">
        <w:rPr>
          <w:rFonts w:hint="eastAsia"/>
          <w:spacing w:val="-180"/>
        </w:rPr>
        <w:t>耶</w:t>
      </w:r>
      <w:r w:rsidRPr="008C5916">
        <w:rPr>
          <w:rFonts w:hint="eastAsia"/>
          <w:spacing w:val="-100"/>
          <w:position w:val="22"/>
        </w:rPr>
        <w:t>。</w:t>
      </w:r>
      <w:r w:rsidRPr="001B1CA3">
        <w:rPr>
          <w:rFonts w:hint="eastAsia"/>
          <w:spacing w:val="10"/>
          <w:position w:val="4"/>
          <w:sz w:val="48"/>
          <w:eastAsianLayout w:id="1718839040" w:combine="1"/>
        </w:rPr>
        <w:t>以下啣接逢字。</w:t>
      </w:r>
      <w:r>
        <w:rPr>
          <w:rFonts w:hint="eastAsia"/>
        </w:rPr>
        <w:t>此盛</w:t>
      </w:r>
      <w:r w:rsidRPr="005C410E">
        <w:rPr>
          <w:rFonts w:hint="eastAsia"/>
          <w:spacing w:val="-180"/>
        </w:rPr>
        <w:t>會</w:t>
      </w:r>
      <w:r w:rsidRPr="005C410E">
        <w:rPr>
          <w:rFonts w:hint="eastAsia"/>
          <w:spacing w:val="-180"/>
          <w:position w:val="22"/>
        </w:rPr>
        <w:t>。</w:t>
      </w:r>
      <w:r>
        <w:rPr>
          <w:rFonts w:hint="eastAsia"/>
        </w:rPr>
        <w:t>鄭子坐雖未</w:t>
      </w:r>
      <w:r w:rsidRPr="005C410E">
        <w:rPr>
          <w:rFonts w:hint="eastAsia"/>
          <w:spacing w:val="-180"/>
        </w:rPr>
        <w:t>久</w:t>
      </w:r>
      <w:r w:rsidRPr="005C410E">
        <w:rPr>
          <w:rFonts w:hint="eastAsia"/>
          <w:spacing w:val="-180"/>
          <w:position w:val="22"/>
        </w:rPr>
        <w:t>。</w:t>
      </w:r>
      <w:r>
        <w:rPr>
          <w:rFonts w:hint="eastAsia"/>
        </w:rPr>
        <w:t>亦可</w:t>
      </w:r>
      <w:r w:rsidRPr="005C410E">
        <w:rPr>
          <w:rFonts w:hint="eastAsia"/>
          <w:spacing w:val="-180"/>
        </w:rPr>
        <w:t>取</w:t>
      </w:r>
      <w:r w:rsidRPr="005C410E">
        <w:rPr>
          <w:rFonts w:hint="eastAsia"/>
          <w:spacing w:val="-180"/>
          <w:position w:val="22"/>
        </w:rPr>
        <w:t>。</w:t>
      </w:r>
      <w:r>
        <w:rPr>
          <w:rFonts w:hint="eastAsia"/>
        </w:rPr>
        <w:t>虔領</w:t>
      </w:r>
      <w:r w:rsidRPr="005C410E">
        <w:rPr>
          <w:rFonts w:hint="eastAsia"/>
          <w:spacing w:val="-180"/>
        </w:rPr>
        <w:t>像</w:t>
      </w:r>
      <w:r w:rsidRPr="005C410E">
        <w:rPr>
          <w:rFonts w:hint="eastAsia"/>
          <w:spacing w:val="-180"/>
          <w:position w:val="22"/>
        </w:rPr>
        <w:t>。</w:t>
      </w:r>
      <w:r>
        <w:rPr>
          <w:rFonts w:hint="eastAsia"/>
        </w:rPr>
        <w:t>敦性有</w:t>
      </w:r>
      <w:r w:rsidRPr="005C410E">
        <w:rPr>
          <w:rFonts w:hint="eastAsia"/>
          <w:spacing w:val="-180"/>
        </w:rPr>
        <w:t>名</w:t>
      </w:r>
      <w:r w:rsidRPr="005C410E">
        <w:rPr>
          <w:rFonts w:hint="eastAsia"/>
          <w:spacing w:val="-180"/>
          <w:position w:val="22"/>
        </w:rPr>
        <w:t>。</w:t>
      </w:r>
      <w:r>
        <w:rPr>
          <w:rFonts w:hint="eastAsia"/>
        </w:rPr>
        <w:t>嬰芝無</w:t>
      </w:r>
      <w:r w:rsidRPr="005C410E">
        <w:rPr>
          <w:rFonts w:hint="eastAsia"/>
          <w:spacing w:val="-180"/>
        </w:rPr>
        <w:t>名</w:t>
      </w:r>
      <w:r w:rsidRPr="008C5916">
        <w:rPr>
          <w:rFonts w:hint="eastAsia"/>
          <w:spacing w:val="-100"/>
          <w:position w:val="22"/>
        </w:rPr>
        <w:t>。</w:t>
      </w:r>
      <w:r w:rsidRPr="001B1CA3">
        <w:rPr>
          <w:rFonts w:hint="eastAsia"/>
          <w:spacing w:val="10"/>
          <w:position w:val="4"/>
          <w:sz w:val="48"/>
          <w:eastAsianLayout w:id="1718839040" w:combine="1"/>
        </w:rPr>
        <w:t>敦性之弟鄭幼</w:t>
      </w:r>
      <w:r w:rsidRPr="008C5916">
        <w:rPr>
          <w:rFonts w:hint="eastAsia"/>
          <w:position w:val="4"/>
          <w:sz w:val="48"/>
          <w:eastAsianLayout w:id="1718839040" w:combine="1"/>
        </w:rPr>
        <w:t>巖。賜名嬰芝。下壇後。擬請　仙師易賜。問其故。以尊人號芝巖。既號幼巖。又號嬰芝。是合二字為一。萬不敢承等語。此時列壇諸子。無知其尊人號芝巖者。福緣謂既號幼巖。與嬰芝何異。遂止。</w:t>
      </w:r>
      <w:r>
        <w:rPr>
          <w:rFonts w:hint="eastAsia"/>
        </w:rPr>
        <w:t>即以上二字賜敦子之</w:t>
      </w:r>
      <w:r w:rsidRPr="005C410E">
        <w:rPr>
          <w:rFonts w:hint="eastAsia"/>
          <w:spacing w:val="-180"/>
        </w:rPr>
        <w:t>弟</w:t>
      </w:r>
      <w:r w:rsidRPr="008C5916">
        <w:rPr>
          <w:rFonts w:hint="eastAsia"/>
          <w:spacing w:val="-100"/>
          <w:position w:val="22"/>
        </w:rPr>
        <w:t>。</w:t>
      </w:r>
      <w:r w:rsidRPr="008C5916">
        <w:rPr>
          <w:rFonts w:hint="eastAsia"/>
          <w:spacing w:val="60"/>
          <w:position w:val="4"/>
          <w:sz w:val="48"/>
          <w:eastAsianLayout w:id="1718839040" w:combine="1"/>
        </w:rPr>
        <w:t>幼巖</w:t>
      </w:r>
      <w:r>
        <w:rPr>
          <w:rFonts w:hint="eastAsia"/>
        </w:rPr>
        <w:t>不必問前</w:t>
      </w:r>
      <w:r w:rsidRPr="005C410E">
        <w:rPr>
          <w:rFonts w:hint="eastAsia"/>
          <w:spacing w:val="-180"/>
        </w:rPr>
        <w:t>生</w:t>
      </w:r>
      <w:r w:rsidRPr="005C410E">
        <w:rPr>
          <w:rFonts w:hint="eastAsia"/>
          <w:spacing w:val="-180"/>
          <w:position w:val="22"/>
        </w:rPr>
        <w:t>。</w:t>
      </w:r>
      <w:r>
        <w:rPr>
          <w:rFonts w:hint="eastAsia"/>
        </w:rPr>
        <w:t>吾經授過易</w:t>
      </w:r>
      <w:r w:rsidRPr="005C410E">
        <w:rPr>
          <w:rFonts w:hint="eastAsia"/>
          <w:spacing w:val="-180"/>
        </w:rPr>
        <w:t>地</w:t>
      </w:r>
      <w:r w:rsidRPr="005C410E">
        <w:rPr>
          <w:rFonts w:hint="eastAsia"/>
          <w:spacing w:val="-180"/>
          <w:position w:val="22"/>
        </w:rPr>
        <w:t>。</w:t>
      </w:r>
      <w:r>
        <w:rPr>
          <w:rFonts w:hint="eastAsia"/>
        </w:rPr>
        <w:t>再為爾等</w:t>
      </w:r>
      <w:r w:rsidRPr="005C410E">
        <w:rPr>
          <w:rFonts w:hint="eastAsia"/>
          <w:spacing w:val="-180"/>
        </w:rPr>
        <w:t>言</w:t>
      </w:r>
      <w:r w:rsidRPr="005C410E">
        <w:rPr>
          <w:rFonts w:hint="eastAsia"/>
          <w:spacing w:val="-180"/>
          <w:position w:val="22"/>
        </w:rPr>
        <w:t>。</w:t>
      </w:r>
      <w:r>
        <w:rPr>
          <w:rFonts w:hint="eastAsia"/>
        </w:rPr>
        <w:t>前途有</w:t>
      </w:r>
      <w:r w:rsidRPr="005C410E">
        <w:rPr>
          <w:rFonts w:hint="eastAsia"/>
          <w:spacing w:val="-180"/>
        </w:rPr>
        <w:t>定</w:t>
      </w:r>
      <w:r w:rsidRPr="005C410E">
        <w:rPr>
          <w:rFonts w:hint="eastAsia"/>
          <w:spacing w:val="-180"/>
          <w:position w:val="22"/>
        </w:rPr>
        <w:t>。</w:t>
      </w:r>
      <w:r>
        <w:rPr>
          <w:rFonts w:hint="eastAsia"/>
        </w:rPr>
        <w:t>進之在</w:t>
      </w:r>
      <w:r w:rsidRPr="005C410E">
        <w:rPr>
          <w:rFonts w:hint="eastAsia"/>
          <w:spacing w:val="-180"/>
        </w:rPr>
        <w:t>我</w:t>
      </w:r>
      <w:r w:rsidRPr="005C410E">
        <w:rPr>
          <w:rFonts w:hint="eastAsia"/>
          <w:spacing w:val="-180"/>
          <w:position w:val="22"/>
        </w:rPr>
        <w:t>。</w:t>
      </w:r>
      <w:r>
        <w:rPr>
          <w:rFonts w:hint="eastAsia"/>
        </w:rPr>
        <w:t>授之亦在</w:t>
      </w:r>
      <w:r w:rsidRPr="005C410E">
        <w:rPr>
          <w:rFonts w:hint="eastAsia"/>
          <w:spacing w:val="-180"/>
        </w:rPr>
        <w:t>我</w:t>
      </w:r>
      <w:r w:rsidRPr="005C410E">
        <w:rPr>
          <w:rFonts w:hint="eastAsia"/>
          <w:spacing w:val="-180"/>
          <w:position w:val="22"/>
        </w:rPr>
        <w:t>。</w:t>
      </w:r>
      <w:r>
        <w:rPr>
          <w:rFonts w:hint="eastAsia"/>
        </w:rPr>
        <w:t>功久自惺惺</w:t>
      </w:r>
      <w:r w:rsidRPr="005C410E">
        <w:rPr>
          <w:rFonts w:hint="eastAsia"/>
          <w:spacing w:val="-180"/>
        </w:rPr>
        <w:t>矣</w:t>
      </w:r>
      <w:r w:rsidRPr="005C410E">
        <w:rPr>
          <w:rFonts w:hint="eastAsia"/>
          <w:spacing w:val="-180"/>
          <w:position w:val="22"/>
        </w:rPr>
        <w:t>。</w:t>
      </w:r>
      <w:r>
        <w:rPr>
          <w:rFonts w:hint="eastAsia"/>
        </w:rPr>
        <w:t>餘三子前叩未能滿</w:t>
      </w:r>
      <w:r w:rsidRPr="005C410E">
        <w:rPr>
          <w:rFonts w:hint="eastAsia"/>
          <w:spacing w:val="-180"/>
        </w:rPr>
        <w:t>答</w:t>
      </w:r>
      <w:r w:rsidRPr="008C5916">
        <w:rPr>
          <w:rFonts w:hint="eastAsia"/>
          <w:spacing w:val="-100"/>
          <w:position w:val="22"/>
        </w:rPr>
        <w:t>。</w:t>
      </w:r>
      <w:r w:rsidRPr="008C5916">
        <w:rPr>
          <w:rFonts w:hint="eastAsia"/>
          <w:position w:val="4"/>
          <w:sz w:val="48"/>
          <w:eastAsianLayout w:id="1718839040" w:combine="1"/>
        </w:rPr>
        <w:t>殷遯一徐冠卿何如六三人早有叩問未答。</w:t>
      </w:r>
      <w:r>
        <w:rPr>
          <w:rFonts w:hint="eastAsia"/>
        </w:rPr>
        <w:t>其時不可為爾等</w:t>
      </w:r>
      <w:r w:rsidRPr="005C410E">
        <w:rPr>
          <w:rFonts w:hint="eastAsia"/>
          <w:spacing w:val="-180"/>
        </w:rPr>
        <w:t>言</w:t>
      </w:r>
      <w:r w:rsidRPr="005C410E">
        <w:rPr>
          <w:rFonts w:hint="eastAsia"/>
          <w:spacing w:val="-180"/>
          <w:position w:val="22"/>
        </w:rPr>
        <w:t>。</w:t>
      </w:r>
      <w:r>
        <w:rPr>
          <w:rFonts w:hint="eastAsia"/>
        </w:rPr>
        <w:t>他日再告爾</w:t>
      </w:r>
      <w:r w:rsidRPr="005C410E">
        <w:rPr>
          <w:rFonts w:hint="eastAsia"/>
          <w:spacing w:val="-180"/>
        </w:rPr>
        <w:t>等</w:t>
      </w:r>
      <w:r w:rsidRPr="005C410E">
        <w:rPr>
          <w:rFonts w:hint="eastAsia"/>
          <w:spacing w:val="-180"/>
          <w:position w:val="22"/>
        </w:rPr>
        <w:t>。</w:t>
      </w:r>
      <w:r>
        <w:rPr>
          <w:rFonts w:hint="eastAsia"/>
        </w:rPr>
        <w:t>三一三十一之比</w:t>
      </w:r>
      <w:r w:rsidRPr="005C410E">
        <w:rPr>
          <w:rFonts w:hint="eastAsia"/>
          <w:spacing w:val="-180"/>
        </w:rPr>
        <w:t>例</w:t>
      </w:r>
      <w:r w:rsidRPr="005C410E">
        <w:rPr>
          <w:rFonts w:hint="eastAsia"/>
          <w:spacing w:val="-180"/>
          <w:position w:val="22"/>
        </w:rPr>
        <w:t>。</w:t>
      </w:r>
      <w:r>
        <w:rPr>
          <w:rFonts w:hint="eastAsia"/>
        </w:rPr>
        <w:t>孰和綫</w:t>
      </w:r>
      <w:r w:rsidRPr="005C410E">
        <w:rPr>
          <w:rFonts w:hint="eastAsia"/>
          <w:spacing w:val="-180"/>
        </w:rPr>
        <w:t>是</w:t>
      </w:r>
      <w:r w:rsidRPr="005C410E">
        <w:rPr>
          <w:rFonts w:hint="eastAsia"/>
          <w:spacing w:val="-180"/>
          <w:position w:val="22"/>
        </w:rPr>
        <w:t>。</w:t>
      </w:r>
      <w:r>
        <w:rPr>
          <w:rFonts w:hint="eastAsia"/>
        </w:rPr>
        <w:t>孰絃綫</w:t>
      </w:r>
      <w:r w:rsidRPr="005C410E">
        <w:rPr>
          <w:rFonts w:hint="eastAsia"/>
          <w:spacing w:val="-180"/>
        </w:rPr>
        <w:t>是</w:t>
      </w:r>
      <w:r w:rsidRPr="005C410E">
        <w:rPr>
          <w:rFonts w:hint="eastAsia"/>
          <w:spacing w:val="-180"/>
          <w:position w:val="22"/>
        </w:rPr>
        <w:t>。</w:t>
      </w:r>
      <w:r>
        <w:rPr>
          <w:rFonts w:hint="eastAsia"/>
        </w:rPr>
        <w:t>較一得</w:t>
      </w:r>
      <w:r w:rsidRPr="005C410E">
        <w:rPr>
          <w:rFonts w:hint="eastAsia"/>
          <w:spacing w:val="-180"/>
        </w:rPr>
        <w:t>三</w:t>
      </w:r>
      <w:r w:rsidRPr="005C410E">
        <w:rPr>
          <w:rFonts w:hint="eastAsia"/>
          <w:spacing w:val="-180"/>
          <w:position w:val="22"/>
        </w:rPr>
        <w:t>。</w:t>
      </w:r>
      <w:r>
        <w:rPr>
          <w:rFonts w:hint="eastAsia"/>
        </w:rPr>
        <w:t>較三得</w:t>
      </w:r>
      <w:r w:rsidRPr="005C410E">
        <w:rPr>
          <w:rFonts w:hint="eastAsia"/>
          <w:spacing w:val="-180"/>
        </w:rPr>
        <w:t>一</w:t>
      </w:r>
      <w:r w:rsidRPr="005C410E">
        <w:rPr>
          <w:rFonts w:hint="eastAsia"/>
          <w:spacing w:val="-180"/>
          <w:position w:val="22"/>
        </w:rPr>
        <w:t>。</w:t>
      </w:r>
      <w:r>
        <w:rPr>
          <w:rFonts w:hint="eastAsia"/>
        </w:rPr>
        <w:t>此中求之可樂可</w:t>
      </w:r>
      <w:r w:rsidRPr="005C410E">
        <w:rPr>
          <w:rFonts w:hint="eastAsia"/>
          <w:spacing w:val="-180"/>
        </w:rPr>
        <w:t>賀</w:t>
      </w:r>
      <w:r w:rsidRPr="005C410E">
        <w:rPr>
          <w:rFonts w:hint="eastAsia"/>
          <w:spacing w:val="-180"/>
          <w:position w:val="22"/>
        </w:rPr>
        <w:t>。</w:t>
      </w:r>
      <w:r>
        <w:rPr>
          <w:rFonts w:hint="eastAsia"/>
        </w:rPr>
        <w:t>退沙陳</w:t>
      </w:r>
      <w:r w:rsidRPr="005C410E">
        <w:rPr>
          <w:rFonts w:hint="eastAsia"/>
          <w:spacing w:val="-180"/>
        </w:rPr>
        <w:t>紙</w:t>
      </w:r>
      <w:r w:rsidRPr="008C5916">
        <w:rPr>
          <w:rFonts w:hint="eastAsia"/>
          <w:spacing w:val="-100"/>
          <w:position w:val="22"/>
        </w:rPr>
        <w:t>。</w:t>
      </w:r>
      <w:r w:rsidRPr="008C5916">
        <w:rPr>
          <w:rFonts w:hint="eastAsia"/>
          <w:position w:val="4"/>
          <w:sz w:val="48"/>
          <w:eastAsianLayout w:id="1718839040" w:combine="1"/>
        </w:rPr>
        <w:t>謹案此壇賜像者四人。賜宣望像。以北極真人四字集成。賜敦性像。以微樞星君四字合成。賜嬰芝像。以精靈老人四字畫成。賜吉中像。</w:t>
      </w:r>
      <w:r w:rsidR="001B1CA3">
        <w:rPr>
          <w:spacing w:val="10"/>
          <w:position w:val="4"/>
          <w:sz w:val="48"/>
          <w:eastAsianLayout w:id="1718839040" w:combine="1"/>
        </w:rPr>
        <w:br/>
      </w:r>
      <w:r w:rsidRPr="001B1CA3">
        <w:rPr>
          <w:rFonts w:hint="eastAsia"/>
          <w:spacing w:val="10"/>
          <w:position w:val="4"/>
          <w:sz w:val="48"/>
          <w:eastAsianLayout w:id="1718839040" w:combine="1"/>
        </w:rPr>
        <w:t>五官皆備。道貌莊嚴。題曰太歲庚申賜像。老人石門授經時之化身面目也。吉中供養。</w:t>
      </w:r>
    </w:p>
    <w:p w:rsidR="00BB1D43" w:rsidRDefault="00BB1D43" w:rsidP="004535BC">
      <w:pPr>
        <w:pStyle w:val="a9"/>
      </w:pPr>
      <w:r>
        <w:rPr>
          <w:rFonts w:hint="eastAsia"/>
        </w:rPr>
        <w:lastRenderedPageBreak/>
        <w:t>十月初二日癸酉副壇</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吾老人到</w:t>
      </w:r>
      <w:r w:rsidRPr="005C410E">
        <w:rPr>
          <w:rFonts w:hint="eastAsia"/>
          <w:spacing w:val="-180"/>
        </w:rPr>
        <w:t>也</w:t>
      </w:r>
      <w:r w:rsidRPr="005C410E">
        <w:rPr>
          <w:rFonts w:hint="eastAsia"/>
          <w:spacing w:val="-180"/>
          <w:position w:val="22"/>
        </w:rPr>
        <w:t>。</w:t>
      </w:r>
      <w:r>
        <w:rPr>
          <w:rFonts w:hint="eastAsia"/>
        </w:rPr>
        <w:t>今日仍是朔</w:t>
      </w:r>
      <w:r w:rsidRPr="005C410E">
        <w:rPr>
          <w:rFonts w:hint="eastAsia"/>
          <w:spacing w:val="-180"/>
        </w:rPr>
        <w:t>日</w:t>
      </w:r>
      <w:r w:rsidRPr="008C5916">
        <w:rPr>
          <w:rFonts w:hint="eastAsia"/>
          <w:spacing w:val="-100"/>
          <w:position w:val="22"/>
        </w:rPr>
        <w:t>。</w:t>
      </w:r>
      <w:r w:rsidRPr="003C65E2">
        <w:rPr>
          <w:rFonts w:hint="eastAsia"/>
          <w:spacing w:val="9"/>
          <w:position w:val="4"/>
          <w:sz w:val="48"/>
          <w:eastAsianLayout w:id="1718839040" w:combine="1"/>
        </w:rPr>
        <w:t>按官曆九月小建。據市傳之本。有九月大建者。有小建者。外省呈請部示。仍是小建。但果系大建。則初二是初一也。</w:t>
      </w:r>
      <w:r>
        <w:rPr>
          <w:rFonts w:hint="eastAsia"/>
        </w:rPr>
        <w:t>上月建</w:t>
      </w:r>
      <w:r w:rsidRPr="005C410E">
        <w:rPr>
          <w:rFonts w:hint="eastAsia"/>
          <w:spacing w:val="-180"/>
        </w:rPr>
        <w:t>大</w:t>
      </w:r>
      <w:r w:rsidRPr="005C410E">
        <w:rPr>
          <w:rFonts w:hint="eastAsia"/>
          <w:spacing w:val="-180"/>
          <w:position w:val="22"/>
        </w:rPr>
        <w:t>。</w:t>
      </w:r>
      <w:r>
        <w:rPr>
          <w:rFonts w:hint="eastAsia"/>
        </w:rPr>
        <w:t>缺八五</w:t>
      </w:r>
      <w:r w:rsidRPr="005C410E">
        <w:rPr>
          <w:rFonts w:hint="eastAsia"/>
          <w:spacing w:val="-180"/>
        </w:rPr>
        <w:t>六</w:t>
      </w:r>
      <w:r w:rsidRPr="005C410E">
        <w:rPr>
          <w:rFonts w:hint="eastAsia"/>
          <w:spacing w:val="-180"/>
          <w:position w:val="22"/>
        </w:rPr>
        <w:t>。</w:t>
      </w:r>
      <w:r>
        <w:rPr>
          <w:rFonts w:hint="eastAsia"/>
        </w:rPr>
        <w:t>黍谷初</w:t>
      </w:r>
      <w:r w:rsidRPr="005C410E">
        <w:rPr>
          <w:rFonts w:hint="eastAsia"/>
          <w:spacing w:val="-180"/>
        </w:rPr>
        <w:t>盛</w:t>
      </w:r>
      <w:r w:rsidRPr="005C410E">
        <w:rPr>
          <w:rFonts w:hint="eastAsia"/>
          <w:spacing w:val="-180"/>
          <w:position w:val="22"/>
        </w:rPr>
        <w:t>。</w:t>
      </w:r>
      <w:r>
        <w:rPr>
          <w:rFonts w:hint="eastAsia"/>
        </w:rPr>
        <w:t>其餘閏歲兩建皆</w:t>
      </w:r>
      <w:r w:rsidRPr="005C410E">
        <w:rPr>
          <w:rFonts w:hint="eastAsia"/>
          <w:spacing w:val="-180"/>
        </w:rPr>
        <w:t>小</w:t>
      </w:r>
      <w:r w:rsidRPr="005C410E">
        <w:rPr>
          <w:rFonts w:hint="eastAsia"/>
          <w:spacing w:val="-180"/>
          <w:position w:val="22"/>
        </w:rPr>
        <w:t>。</w:t>
      </w:r>
      <w:r>
        <w:rPr>
          <w:rFonts w:hint="eastAsia"/>
        </w:rPr>
        <w:t>錯盈不能足</w:t>
      </w:r>
      <w:r w:rsidRPr="005C410E">
        <w:rPr>
          <w:rFonts w:hint="eastAsia"/>
          <w:spacing w:val="-180"/>
        </w:rPr>
        <w:t>日</w:t>
      </w:r>
      <w:r w:rsidRPr="005C410E">
        <w:rPr>
          <w:rFonts w:hint="eastAsia"/>
          <w:spacing w:val="-180"/>
          <w:position w:val="22"/>
        </w:rPr>
        <w:t>。</w:t>
      </w:r>
      <w:r>
        <w:rPr>
          <w:rFonts w:hint="eastAsia"/>
        </w:rPr>
        <w:t>故有一</w:t>
      </w:r>
      <w:r w:rsidRPr="003C65E2">
        <w:rPr>
          <w:rFonts w:hint="eastAsia"/>
          <w:spacing w:val="60"/>
        </w:rPr>
        <w:t>干</w:t>
      </w:r>
      <w:r w:rsidRPr="003C65E2">
        <w:rPr>
          <w:rFonts w:hint="eastAsia"/>
          <w:spacing w:val="120"/>
          <w:position w:val="4"/>
          <w:sz w:val="48"/>
          <w:eastAsianLayout w:id="1718839040" w:combine="1"/>
        </w:rPr>
        <w:t>干支之干</w:t>
      </w:r>
      <w:r>
        <w:rPr>
          <w:rFonts w:hint="eastAsia"/>
        </w:rPr>
        <w:t>月積朒虧而成日量滿積之</w:t>
      </w:r>
      <w:r w:rsidRPr="005C410E">
        <w:rPr>
          <w:rFonts w:hint="eastAsia"/>
          <w:spacing w:val="-180"/>
        </w:rPr>
        <w:t>數</w:t>
      </w:r>
      <w:r w:rsidRPr="005C410E">
        <w:rPr>
          <w:rFonts w:hint="eastAsia"/>
          <w:spacing w:val="-180"/>
          <w:position w:val="22"/>
        </w:rPr>
        <w:t>。</w:t>
      </w:r>
      <w:r>
        <w:rPr>
          <w:rFonts w:hint="eastAsia"/>
        </w:rPr>
        <w:t>以今為</w:t>
      </w:r>
      <w:r w:rsidRPr="005C410E">
        <w:rPr>
          <w:rFonts w:hint="eastAsia"/>
          <w:spacing w:val="-180"/>
        </w:rPr>
        <w:t>朔</w:t>
      </w:r>
      <w:r w:rsidRPr="005C410E">
        <w:rPr>
          <w:rFonts w:hint="eastAsia"/>
          <w:spacing w:val="-180"/>
          <w:position w:val="22"/>
        </w:rPr>
        <w:t>。</w:t>
      </w:r>
      <w:r>
        <w:rPr>
          <w:rFonts w:hint="eastAsia"/>
        </w:rPr>
        <w:t>司香值</w:t>
      </w:r>
      <w:r w:rsidRPr="005C410E">
        <w:rPr>
          <w:rFonts w:hint="eastAsia"/>
          <w:spacing w:val="-180"/>
        </w:rPr>
        <w:t>神</w:t>
      </w:r>
      <w:r w:rsidRPr="005C410E">
        <w:rPr>
          <w:rFonts w:hint="eastAsia"/>
          <w:spacing w:val="-180"/>
          <w:position w:val="22"/>
        </w:rPr>
        <w:t>。</w:t>
      </w:r>
      <w:r>
        <w:rPr>
          <w:rFonts w:hint="eastAsia"/>
        </w:rPr>
        <w:t>皆有攸</w:t>
      </w:r>
      <w:r w:rsidRPr="005C410E">
        <w:rPr>
          <w:rFonts w:hint="eastAsia"/>
          <w:spacing w:val="-180"/>
        </w:rPr>
        <w:t>責</w:t>
      </w:r>
      <w:r w:rsidRPr="005C410E">
        <w:rPr>
          <w:rFonts w:hint="eastAsia"/>
          <w:spacing w:val="-180"/>
          <w:position w:val="22"/>
        </w:rPr>
        <w:t>。</w:t>
      </w:r>
      <w:r>
        <w:rPr>
          <w:rFonts w:hint="eastAsia"/>
        </w:rPr>
        <w:t>昨非今</w:t>
      </w:r>
      <w:r w:rsidRPr="005C410E">
        <w:rPr>
          <w:rFonts w:hint="eastAsia"/>
          <w:spacing w:val="-180"/>
        </w:rPr>
        <w:t>是</w:t>
      </w:r>
      <w:r w:rsidRPr="005C410E">
        <w:rPr>
          <w:rFonts w:hint="eastAsia"/>
          <w:spacing w:val="-180"/>
          <w:position w:val="22"/>
        </w:rPr>
        <w:t>。</w:t>
      </w:r>
      <w:r>
        <w:rPr>
          <w:rFonts w:hint="eastAsia"/>
        </w:rPr>
        <w:t>實為今日事故之預言</w:t>
      </w:r>
      <w:r w:rsidRPr="005C410E">
        <w:rPr>
          <w:rFonts w:hint="eastAsia"/>
          <w:spacing w:val="-180"/>
        </w:rPr>
        <w:t>也</w:t>
      </w:r>
      <w:r w:rsidRPr="005C410E">
        <w:rPr>
          <w:rFonts w:hint="eastAsia"/>
          <w:spacing w:val="-180"/>
          <w:position w:val="22"/>
        </w:rPr>
        <w:t>。</w:t>
      </w:r>
      <w:r>
        <w:rPr>
          <w:rFonts w:hint="eastAsia"/>
        </w:rPr>
        <w:t>諸子不必問</w:t>
      </w:r>
      <w:r w:rsidRPr="005C410E">
        <w:rPr>
          <w:rFonts w:hint="eastAsia"/>
          <w:spacing w:val="-180"/>
        </w:rPr>
        <w:t>事</w:t>
      </w:r>
      <w:r w:rsidRPr="005C410E">
        <w:rPr>
          <w:rFonts w:hint="eastAsia"/>
          <w:spacing w:val="-180"/>
          <w:position w:val="22"/>
        </w:rPr>
        <w:t>。</w:t>
      </w:r>
      <w:r>
        <w:rPr>
          <w:rFonts w:hint="eastAsia"/>
        </w:rPr>
        <w:t>休咎有</w:t>
      </w:r>
      <w:r w:rsidRPr="005C410E">
        <w:rPr>
          <w:rFonts w:hint="eastAsia"/>
          <w:spacing w:val="-180"/>
        </w:rPr>
        <w:t>定</w:t>
      </w:r>
      <w:r w:rsidRPr="005C410E">
        <w:rPr>
          <w:rFonts w:hint="eastAsia"/>
          <w:spacing w:val="-180"/>
          <w:position w:val="22"/>
        </w:rPr>
        <w:t>。</w:t>
      </w:r>
      <w:r>
        <w:rPr>
          <w:rFonts w:hint="eastAsia"/>
        </w:rPr>
        <w:t>不求自</w:t>
      </w:r>
      <w:r w:rsidRPr="005C410E">
        <w:rPr>
          <w:rFonts w:hint="eastAsia"/>
          <w:spacing w:val="-180"/>
        </w:rPr>
        <w:t>得</w:t>
      </w:r>
      <w:r w:rsidRPr="005C410E">
        <w:rPr>
          <w:rFonts w:hint="eastAsia"/>
          <w:spacing w:val="-180"/>
          <w:position w:val="22"/>
        </w:rPr>
        <w:t>。</w:t>
      </w:r>
      <w:r>
        <w:rPr>
          <w:rFonts w:hint="eastAsia"/>
        </w:rPr>
        <w:t>不過此</w:t>
      </w:r>
      <w:r w:rsidRPr="005C410E">
        <w:rPr>
          <w:rFonts w:hint="eastAsia"/>
          <w:spacing w:val="-180"/>
        </w:rPr>
        <w:t>壇</w:t>
      </w:r>
      <w:r w:rsidRPr="005C410E">
        <w:rPr>
          <w:rFonts w:hint="eastAsia"/>
          <w:spacing w:val="-180"/>
          <w:position w:val="22"/>
        </w:rPr>
        <w:t>。</w:t>
      </w:r>
      <w:r>
        <w:rPr>
          <w:rFonts w:hint="eastAsia"/>
        </w:rPr>
        <w:t>經前一庚坐</w:t>
      </w:r>
      <w:r w:rsidRPr="005C410E">
        <w:rPr>
          <w:rFonts w:hint="eastAsia"/>
          <w:spacing w:val="-180"/>
        </w:rPr>
        <w:t>功</w:t>
      </w:r>
      <w:r w:rsidRPr="005C410E">
        <w:rPr>
          <w:rFonts w:hint="eastAsia"/>
          <w:spacing w:val="-180"/>
          <w:position w:val="22"/>
        </w:rPr>
        <w:t>。</w:t>
      </w:r>
      <w:r>
        <w:rPr>
          <w:rFonts w:hint="eastAsia"/>
        </w:rPr>
        <w:t>齋</w:t>
      </w:r>
      <w:r w:rsidRPr="005C410E">
        <w:rPr>
          <w:rFonts w:hint="eastAsia"/>
          <w:spacing w:val="-180"/>
        </w:rPr>
        <w:t>戒</w:t>
      </w:r>
      <w:r w:rsidRPr="005C410E">
        <w:rPr>
          <w:rFonts w:hint="eastAsia"/>
          <w:spacing w:val="-180"/>
          <w:position w:val="22"/>
        </w:rPr>
        <w:t>。</w:t>
      </w:r>
      <w:r>
        <w:rPr>
          <w:rFonts w:hint="eastAsia"/>
        </w:rPr>
        <w:t>最能澹靜心坫而光吾</w:t>
      </w:r>
      <w:r w:rsidRPr="005C410E">
        <w:rPr>
          <w:rFonts w:hint="eastAsia"/>
          <w:spacing w:val="-180"/>
        </w:rPr>
        <w:t>幕</w:t>
      </w:r>
      <w:r w:rsidRPr="005C410E">
        <w:rPr>
          <w:rFonts w:hint="eastAsia"/>
          <w:spacing w:val="-180"/>
          <w:position w:val="22"/>
        </w:rPr>
        <w:t>。</w:t>
      </w:r>
    </w:p>
    <w:p w:rsidR="00BB1D43" w:rsidRDefault="00BB1D43" w:rsidP="004535BC">
      <w:pPr>
        <w:pStyle w:val="a9"/>
      </w:pPr>
      <w:r>
        <w:rPr>
          <w:rFonts w:hint="eastAsia"/>
        </w:rPr>
        <w:t>赤幢童子</w:t>
      </w:r>
      <w:r w:rsidRPr="005C410E">
        <w:rPr>
          <w:rFonts w:hint="eastAsia"/>
          <w:spacing w:val="-180"/>
        </w:rPr>
        <w:t>言</w:t>
      </w:r>
      <w:r w:rsidRPr="005C410E">
        <w:rPr>
          <w:rFonts w:hint="eastAsia"/>
          <w:spacing w:val="-180"/>
          <w:position w:val="22"/>
        </w:rPr>
        <w:t>。</w:t>
      </w:r>
      <w:r>
        <w:rPr>
          <w:rFonts w:hint="eastAsia"/>
        </w:rPr>
        <w:t>每日坐</w:t>
      </w:r>
      <w:r w:rsidRPr="005C410E">
        <w:rPr>
          <w:rFonts w:hint="eastAsia"/>
          <w:spacing w:val="-180"/>
        </w:rPr>
        <w:t>時</w:t>
      </w:r>
      <w:r w:rsidRPr="005C410E">
        <w:rPr>
          <w:rFonts w:hint="eastAsia"/>
          <w:spacing w:val="-180"/>
          <w:position w:val="22"/>
        </w:rPr>
        <w:t>。</w:t>
      </w:r>
      <w:r>
        <w:rPr>
          <w:rFonts w:hint="eastAsia"/>
        </w:rPr>
        <w:t>吾報</w:t>
      </w:r>
    </w:p>
    <w:p w:rsidR="00BB1D43" w:rsidRDefault="00BB1D43" w:rsidP="003C65E2">
      <w:pPr>
        <w:pStyle w:val="a9"/>
        <w:kinsoku w:val="0"/>
      </w:pPr>
      <w:r>
        <w:rPr>
          <w:rFonts w:hint="eastAsia"/>
        </w:rPr>
        <w:t>仙師聖徒達摩老</w:t>
      </w:r>
      <w:r w:rsidRPr="005C410E">
        <w:rPr>
          <w:rFonts w:hint="eastAsia"/>
          <w:spacing w:val="-180"/>
        </w:rPr>
        <w:t>祖</w:t>
      </w:r>
      <w:r w:rsidRPr="005C410E">
        <w:rPr>
          <w:rFonts w:hint="eastAsia"/>
          <w:spacing w:val="-180"/>
          <w:position w:val="22"/>
        </w:rPr>
        <w:t>。</w:t>
      </w:r>
      <w:r>
        <w:rPr>
          <w:rFonts w:hint="eastAsia"/>
        </w:rPr>
        <w:t>與普淨尊者</w:t>
      </w:r>
      <w:r w:rsidRPr="005C410E">
        <w:rPr>
          <w:rFonts w:hint="eastAsia"/>
          <w:spacing w:val="-180"/>
        </w:rPr>
        <w:t>耳</w:t>
      </w:r>
      <w:r w:rsidRPr="005C410E">
        <w:rPr>
          <w:rFonts w:hint="eastAsia"/>
          <w:spacing w:val="-180"/>
          <w:position w:val="22"/>
        </w:rPr>
        <w:t>。</w:t>
      </w:r>
      <w:r>
        <w:rPr>
          <w:rFonts w:hint="eastAsia"/>
        </w:rPr>
        <w:t>不坐不</w:t>
      </w:r>
      <w:r w:rsidRPr="005C410E">
        <w:rPr>
          <w:rFonts w:hint="eastAsia"/>
          <w:spacing w:val="-180"/>
        </w:rPr>
        <w:t>臨</w:t>
      </w:r>
      <w:r w:rsidRPr="005C410E">
        <w:rPr>
          <w:rFonts w:hint="eastAsia"/>
          <w:spacing w:val="-180"/>
          <w:position w:val="22"/>
        </w:rPr>
        <w:t>。</w:t>
      </w:r>
      <w:r>
        <w:rPr>
          <w:rFonts w:hint="eastAsia"/>
        </w:rPr>
        <w:t>坐必靈光自</w:t>
      </w:r>
      <w:r w:rsidRPr="005C410E">
        <w:rPr>
          <w:rFonts w:hint="eastAsia"/>
          <w:spacing w:val="-180"/>
        </w:rPr>
        <w:t>通</w:t>
      </w:r>
      <w:r w:rsidRPr="005C410E">
        <w:rPr>
          <w:rFonts w:hint="eastAsia"/>
          <w:spacing w:val="-180"/>
          <w:position w:val="22"/>
        </w:rPr>
        <w:t>。</w:t>
      </w:r>
      <w:r>
        <w:rPr>
          <w:rFonts w:hint="eastAsia"/>
        </w:rPr>
        <w:t>不報二</w:t>
      </w:r>
      <w:r w:rsidRPr="005C410E">
        <w:rPr>
          <w:rFonts w:hint="eastAsia"/>
          <w:spacing w:val="-180"/>
        </w:rPr>
        <w:t>聖</w:t>
      </w:r>
      <w:r w:rsidRPr="005C410E">
        <w:rPr>
          <w:rFonts w:hint="eastAsia"/>
          <w:spacing w:val="-180"/>
          <w:position w:val="22"/>
        </w:rPr>
        <w:t>。</w:t>
      </w:r>
      <w:r>
        <w:rPr>
          <w:rFonts w:hint="eastAsia"/>
        </w:rPr>
        <w:t>神亦知</w:t>
      </w:r>
      <w:r w:rsidRPr="005C410E">
        <w:rPr>
          <w:rFonts w:hint="eastAsia"/>
          <w:spacing w:val="-180"/>
        </w:rPr>
        <w:t>之</w:t>
      </w:r>
      <w:r w:rsidRPr="005C410E">
        <w:rPr>
          <w:rFonts w:hint="eastAsia"/>
          <w:spacing w:val="-180"/>
          <w:position w:val="22"/>
        </w:rPr>
        <w:t>。</w:t>
      </w:r>
      <w:r>
        <w:rPr>
          <w:rFonts w:hint="eastAsia"/>
        </w:rPr>
        <w:t>摩師不酒不</w:t>
      </w:r>
      <w:r w:rsidRPr="005C410E">
        <w:rPr>
          <w:rFonts w:hint="eastAsia"/>
          <w:spacing w:val="-180"/>
        </w:rPr>
        <w:t>葷</w:t>
      </w:r>
      <w:r w:rsidRPr="005C410E">
        <w:rPr>
          <w:rFonts w:hint="eastAsia"/>
          <w:spacing w:val="-180"/>
          <w:position w:val="22"/>
        </w:rPr>
        <w:t>。</w:t>
      </w:r>
      <w:r>
        <w:rPr>
          <w:rFonts w:hint="eastAsia"/>
        </w:rPr>
        <w:t>經前誕日不遠</w:t>
      </w:r>
      <w:r w:rsidRPr="005C410E">
        <w:rPr>
          <w:rFonts w:hint="eastAsia"/>
          <w:spacing w:val="-180"/>
        </w:rPr>
        <w:t>矣</w:t>
      </w:r>
      <w:r w:rsidRPr="008C5916">
        <w:rPr>
          <w:rFonts w:hint="eastAsia"/>
          <w:spacing w:val="-100"/>
          <w:position w:val="22"/>
        </w:rPr>
        <w:t>。</w:t>
      </w:r>
      <w:r w:rsidRPr="008C5916">
        <w:rPr>
          <w:rFonts w:hint="eastAsia"/>
          <w:position w:val="4"/>
          <w:sz w:val="48"/>
          <w:eastAsianLayout w:id="1718839040" w:combine="1"/>
        </w:rPr>
        <w:t>智真問誕系何日。</w:t>
      </w:r>
      <w:r>
        <w:rPr>
          <w:rFonts w:hint="eastAsia"/>
        </w:rPr>
        <w:t>兩三日</w:t>
      </w:r>
      <w:r w:rsidRPr="005C410E">
        <w:rPr>
          <w:rFonts w:hint="eastAsia"/>
          <w:spacing w:val="-180"/>
        </w:rPr>
        <w:t>間</w:t>
      </w:r>
      <w:r w:rsidRPr="008C5916">
        <w:rPr>
          <w:rFonts w:hint="eastAsia"/>
          <w:spacing w:val="-100"/>
          <w:position w:val="22"/>
        </w:rPr>
        <w:t>。</w:t>
      </w:r>
      <w:r w:rsidRPr="008C5916">
        <w:rPr>
          <w:rFonts w:hint="eastAsia"/>
          <w:position w:val="4"/>
          <w:sz w:val="48"/>
          <w:eastAsianLayout w:id="1718839040" w:combine="1"/>
        </w:rPr>
        <w:t>查玉匣記為十月初五日。</w:t>
      </w:r>
      <w:r>
        <w:rPr>
          <w:rFonts w:hint="eastAsia"/>
        </w:rPr>
        <w:t>諸子水香燈果清</w:t>
      </w:r>
      <w:r w:rsidRPr="005C410E">
        <w:rPr>
          <w:rFonts w:hint="eastAsia"/>
          <w:spacing w:val="-180"/>
        </w:rPr>
        <w:t>供</w:t>
      </w:r>
      <w:r w:rsidRPr="005C410E">
        <w:rPr>
          <w:rFonts w:hint="eastAsia"/>
          <w:spacing w:val="-180"/>
          <w:position w:val="22"/>
        </w:rPr>
        <w:t>。</w:t>
      </w:r>
      <w:r>
        <w:rPr>
          <w:rFonts w:hint="eastAsia"/>
        </w:rPr>
        <w:t>可以作清壇之</w:t>
      </w:r>
      <w:r w:rsidRPr="005C410E">
        <w:rPr>
          <w:rFonts w:hint="eastAsia"/>
          <w:spacing w:val="-180"/>
        </w:rPr>
        <w:t>備</w:t>
      </w:r>
      <w:r w:rsidRPr="005C410E">
        <w:rPr>
          <w:rFonts w:hint="eastAsia"/>
          <w:spacing w:val="-180"/>
          <w:position w:val="22"/>
        </w:rPr>
        <w:t>。</w:t>
      </w:r>
      <w:r>
        <w:rPr>
          <w:rFonts w:hint="eastAsia"/>
        </w:rPr>
        <w:t>普師觀蜀志自知來歷誕</w:t>
      </w:r>
      <w:r w:rsidRPr="005C410E">
        <w:rPr>
          <w:rFonts w:hint="eastAsia"/>
          <w:spacing w:val="-180"/>
        </w:rPr>
        <w:t>日</w:t>
      </w:r>
      <w:r w:rsidRPr="008C5916">
        <w:rPr>
          <w:rFonts w:hint="eastAsia"/>
          <w:spacing w:val="-100"/>
          <w:position w:val="22"/>
        </w:rPr>
        <w:t>。</w:t>
      </w:r>
      <w:r w:rsidRPr="008C5916">
        <w:rPr>
          <w:rFonts w:hint="eastAsia"/>
          <w:position w:val="4"/>
          <w:sz w:val="48"/>
          <w:eastAsianLayout w:id="1718839040" w:combine="1"/>
        </w:rPr>
        <w:t>經壇監坐。為達摩祖師。普靜尊者。道院成立。為坐院正副掌籍。</w:t>
      </w:r>
      <w:r>
        <w:rPr>
          <w:rFonts w:hint="eastAsia"/>
        </w:rPr>
        <w:t>旦始元</w:t>
      </w:r>
      <w:r w:rsidRPr="005C410E">
        <w:rPr>
          <w:rFonts w:hint="eastAsia"/>
          <w:spacing w:val="-180"/>
        </w:rPr>
        <w:t>旦</w:t>
      </w:r>
      <w:r w:rsidRPr="005C410E">
        <w:rPr>
          <w:rFonts w:hint="eastAsia"/>
          <w:spacing w:val="-180"/>
          <w:position w:val="22"/>
        </w:rPr>
        <w:t>。</w:t>
      </w:r>
      <w:r>
        <w:rPr>
          <w:rFonts w:hint="eastAsia"/>
        </w:rPr>
        <w:t>吾有司幕之</w:t>
      </w:r>
      <w:r w:rsidRPr="005C410E">
        <w:rPr>
          <w:rFonts w:hint="eastAsia"/>
          <w:spacing w:val="-180"/>
        </w:rPr>
        <w:t>職</w:t>
      </w:r>
      <w:r w:rsidRPr="005C410E">
        <w:rPr>
          <w:rFonts w:hint="eastAsia"/>
          <w:spacing w:val="-180"/>
          <w:position w:val="22"/>
        </w:rPr>
        <w:t>。</w:t>
      </w:r>
      <w:r>
        <w:rPr>
          <w:rFonts w:hint="eastAsia"/>
        </w:rPr>
        <w:t>不奉</w:t>
      </w:r>
    </w:p>
    <w:p w:rsidR="00BB1D43" w:rsidRDefault="00BB1D43" w:rsidP="004535BC">
      <w:pPr>
        <w:pStyle w:val="a9"/>
      </w:pPr>
      <w:r>
        <w:rPr>
          <w:rFonts w:hint="eastAsia"/>
        </w:rPr>
        <w:t>師</w:t>
      </w:r>
      <w:r w:rsidRPr="005C410E">
        <w:rPr>
          <w:rFonts w:hint="eastAsia"/>
          <w:spacing w:val="-180"/>
        </w:rPr>
        <w:t>命</w:t>
      </w:r>
      <w:r w:rsidRPr="005C410E">
        <w:rPr>
          <w:rFonts w:hint="eastAsia"/>
          <w:spacing w:val="-180"/>
          <w:position w:val="22"/>
        </w:rPr>
        <w:t>。</w:t>
      </w:r>
      <w:r>
        <w:rPr>
          <w:rFonts w:hint="eastAsia"/>
        </w:rPr>
        <w:t>不能暢</w:t>
      </w:r>
      <w:r w:rsidRPr="005C410E">
        <w:rPr>
          <w:rFonts w:hint="eastAsia"/>
          <w:spacing w:val="-180"/>
        </w:rPr>
        <w:t>言</w:t>
      </w:r>
      <w:r w:rsidRPr="008C5916">
        <w:rPr>
          <w:rFonts w:hint="eastAsia"/>
          <w:spacing w:val="-100"/>
          <w:position w:val="22"/>
        </w:rPr>
        <w:t>。</w:t>
      </w:r>
      <w:r w:rsidRPr="003C65E2">
        <w:rPr>
          <w:rFonts w:hint="eastAsia"/>
          <w:position w:val="4"/>
          <w:sz w:val="48"/>
          <w:eastAsianLayout w:id="1718839040" w:combine="1"/>
        </w:rPr>
        <w:t>智真。問與家屬同坐如何。</w:t>
      </w:r>
      <w:r>
        <w:rPr>
          <w:rFonts w:hint="eastAsia"/>
        </w:rPr>
        <w:t>同案不</w:t>
      </w:r>
      <w:r w:rsidRPr="005C410E">
        <w:rPr>
          <w:rFonts w:hint="eastAsia"/>
          <w:spacing w:val="-180"/>
        </w:rPr>
        <w:t>妨</w:t>
      </w:r>
      <w:r w:rsidRPr="005C410E">
        <w:rPr>
          <w:rFonts w:hint="eastAsia"/>
          <w:spacing w:val="-180"/>
          <w:position w:val="22"/>
        </w:rPr>
        <w:t>。</w:t>
      </w:r>
      <w:r>
        <w:rPr>
          <w:rFonts w:hint="eastAsia"/>
        </w:rPr>
        <w:t>上下總須有</w:t>
      </w:r>
      <w:r w:rsidRPr="005C410E">
        <w:rPr>
          <w:rFonts w:hint="eastAsia"/>
          <w:spacing w:val="-180"/>
        </w:rPr>
        <w:t>序</w:t>
      </w:r>
      <w:r w:rsidRPr="005C410E">
        <w:rPr>
          <w:rFonts w:hint="eastAsia"/>
          <w:spacing w:val="-180"/>
          <w:position w:val="22"/>
        </w:rPr>
        <w:t>。</w:t>
      </w:r>
      <w:r>
        <w:rPr>
          <w:rFonts w:hint="eastAsia"/>
        </w:rPr>
        <w:t>偏南亦</w:t>
      </w:r>
      <w:r w:rsidRPr="005C410E">
        <w:rPr>
          <w:rFonts w:hint="eastAsia"/>
          <w:spacing w:val="-180"/>
        </w:rPr>
        <w:t>可</w:t>
      </w:r>
      <w:r w:rsidRPr="008C5916">
        <w:rPr>
          <w:rFonts w:hint="eastAsia"/>
          <w:spacing w:val="-100"/>
          <w:position w:val="22"/>
        </w:rPr>
        <w:t>。</w:t>
      </w:r>
      <w:r w:rsidRPr="003C65E2">
        <w:rPr>
          <w:rFonts w:hint="eastAsia"/>
          <w:position w:val="4"/>
          <w:sz w:val="48"/>
          <w:eastAsianLayout w:id="1718839040" w:combine="1"/>
        </w:rPr>
        <w:t>智真坐時或南或北且上下不齊</w:t>
      </w:r>
      <w:r>
        <w:rPr>
          <w:rFonts w:hint="eastAsia"/>
        </w:rPr>
        <w:t>心香挽</w:t>
      </w:r>
      <w:r>
        <w:rPr>
          <w:rFonts w:hint="eastAsia"/>
        </w:rPr>
        <w:lastRenderedPageBreak/>
        <w:t>吾言</w:t>
      </w:r>
      <w:r w:rsidRPr="005C410E">
        <w:rPr>
          <w:rFonts w:hint="eastAsia"/>
          <w:spacing w:val="-180"/>
        </w:rPr>
        <w:t>事</w:t>
      </w:r>
      <w:r w:rsidRPr="002E2B95">
        <w:rPr>
          <w:rFonts w:hint="eastAsia"/>
          <w:spacing w:val="-100"/>
          <w:position w:val="22"/>
        </w:rPr>
        <w:t>。</w:t>
      </w:r>
      <w:r w:rsidRPr="002E2B95">
        <w:rPr>
          <w:rFonts w:hint="eastAsia"/>
          <w:spacing w:val="9"/>
          <w:position w:val="4"/>
          <w:sz w:val="48"/>
          <w:eastAsianLayout w:id="1718839040" w:combine="1"/>
        </w:rPr>
        <w:t>孫仲香心叩</w:t>
      </w:r>
      <w:r>
        <w:rPr>
          <w:rFonts w:hint="eastAsia"/>
        </w:rPr>
        <w:t>爾亦吾道中</w:t>
      </w:r>
      <w:r w:rsidRPr="005C410E">
        <w:rPr>
          <w:rFonts w:hint="eastAsia"/>
          <w:spacing w:val="-180"/>
        </w:rPr>
        <w:t>人</w:t>
      </w:r>
      <w:r w:rsidRPr="005C410E">
        <w:rPr>
          <w:rFonts w:hint="eastAsia"/>
          <w:spacing w:val="-180"/>
          <w:position w:val="22"/>
        </w:rPr>
        <w:t>。</w:t>
      </w:r>
      <w:r w:rsidR="004F419A">
        <w:rPr>
          <w:rFonts w:hint="eastAsia"/>
        </w:rPr>
        <w:t xml:space="preserve">　</w:t>
      </w:r>
      <w:r>
        <w:rPr>
          <w:rFonts w:hint="eastAsia"/>
        </w:rPr>
        <w:t>師來不即</w:t>
      </w:r>
      <w:r w:rsidRPr="005C410E">
        <w:rPr>
          <w:rFonts w:hint="eastAsia"/>
          <w:spacing w:val="-180"/>
        </w:rPr>
        <w:t>求</w:t>
      </w:r>
      <w:r w:rsidRPr="005C410E">
        <w:rPr>
          <w:rFonts w:hint="eastAsia"/>
          <w:spacing w:val="-180"/>
          <w:position w:val="22"/>
        </w:rPr>
        <w:t>。</w:t>
      </w:r>
      <w:r>
        <w:rPr>
          <w:rFonts w:hint="eastAsia"/>
        </w:rPr>
        <w:t>問吾吾不能</w:t>
      </w:r>
      <w:r w:rsidRPr="005C410E">
        <w:rPr>
          <w:rFonts w:hint="eastAsia"/>
          <w:spacing w:val="-180"/>
        </w:rPr>
        <w:t>答</w:t>
      </w:r>
      <w:r w:rsidRPr="005C410E">
        <w:rPr>
          <w:rFonts w:hint="eastAsia"/>
          <w:spacing w:val="-180"/>
          <w:position w:val="22"/>
        </w:rPr>
        <w:t>。</w:t>
      </w:r>
      <w:r>
        <w:rPr>
          <w:rFonts w:hint="eastAsia"/>
        </w:rPr>
        <w:t>非吾能主其</w:t>
      </w:r>
      <w:r w:rsidRPr="005C410E">
        <w:rPr>
          <w:rFonts w:hint="eastAsia"/>
          <w:spacing w:val="-180"/>
        </w:rPr>
        <w:t>言</w:t>
      </w:r>
      <w:r w:rsidRPr="005C410E">
        <w:rPr>
          <w:rFonts w:hint="eastAsia"/>
          <w:spacing w:val="-180"/>
          <w:position w:val="22"/>
        </w:rPr>
        <w:t>。</w:t>
      </w:r>
      <w:r>
        <w:rPr>
          <w:rFonts w:hint="eastAsia"/>
        </w:rPr>
        <w:t>故不敢為爾</w:t>
      </w:r>
      <w:r w:rsidRPr="005C410E">
        <w:rPr>
          <w:rFonts w:hint="eastAsia"/>
          <w:spacing w:val="-180"/>
        </w:rPr>
        <w:t>言</w:t>
      </w:r>
      <w:r w:rsidRPr="005C410E">
        <w:rPr>
          <w:rFonts w:hint="eastAsia"/>
          <w:spacing w:val="-180"/>
          <w:position w:val="22"/>
        </w:rPr>
        <w:t>。</w:t>
      </w:r>
      <w:r>
        <w:rPr>
          <w:rFonts w:hint="eastAsia"/>
        </w:rPr>
        <w:t>孫子俟</w:t>
      </w:r>
      <w:r w:rsidRPr="005C410E">
        <w:rPr>
          <w:rFonts w:hint="eastAsia"/>
          <w:spacing w:val="-180"/>
        </w:rPr>
        <w:t>之</w:t>
      </w:r>
      <w:r w:rsidRPr="005C410E">
        <w:rPr>
          <w:rFonts w:hint="eastAsia"/>
          <w:spacing w:val="-180"/>
          <w:position w:val="22"/>
        </w:rPr>
        <w:t>。</w:t>
      </w:r>
      <w:r>
        <w:rPr>
          <w:rFonts w:hint="eastAsia"/>
        </w:rPr>
        <w:t>倩問亦</w:t>
      </w:r>
      <w:r w:rsidRPr="005C410E">
        <w:rPr>
          <w:rFonts w:hint="eastAsia"/>
          <w:spacing w:val="-180"/>
        </w:rPr>
        <w:t>可</w:t>
      </w:r>
      <w:r w:rsidRPr="002E2B95">
        <w:rPr>
          <w:rFonts w:hint="eastAsia"/>
          <w:spacing w:val="-100"/>
          <w:position w:val="22"/>
        </w:rPr>
        <w:t>。</w:t>
      </w:r>
      <w:r w:rsidRPr="002E2B95">
        <w:rPr>
          <w:rFonts w:hint="eastAsia"/>
          <w:spacing w:val="9"/>
          <w:position w:val="4"/>
          <w:sz w:val="48"/>
          <w:eastAsianLayout w:id="1718839040" w:combine="1"/>
        </w:rPr>
        <w:t>解空請留名</w:t>
      </w:r>
      <w:r>
        <w:rPr>
          <w:rFonts w:hint="eastAsia"/>
        </w:rPr>
        <w:t>吾赤幢童子不必</w:t>
      </w:r>
      <w:r w:rsidRPr="005C410E">
        <w:rPr>
          <w:rFonts w:hint="eastAsia"/>
          <w:spacing w:val="-180"/>
        </w:rPr>
        <w:t>問</w:t>
      </w:r>
      <w:r w:rsidRPr="005C410E">
        <w:rPr>
          <w:rFonts w:hint="eastAsia"/>
          <w:spacing w:val="-180"/>
          <w:position w:val="22"/>
        </w:rPr>
        <w:t>。</w:t>
      </w:r>
      <w:r>
        <w:rPr>
          <w:rFonts w:hint="eastAsia"/>
        </w:rPr>
        <w:t>學道尚未有</w:t>
      </w:r>
      <w:r w:rsidRPr="005C410E">
        <w:rPr>
          <w:rFonts w:hint="eastAsia"/>
          <w:spacing w:val="-180"/>
        </w:rPr>
        <w:t>進</w:t>
      </w:r>
      <w:r w:rsidRPr="005C410E">
        <w:rPr>
          <w:rFonts w:hint="eastAsia"/>
          <w:spacing w:val="-180"/>
          <w:position w:val="22"/>
        </w:rPr>
        <w:t>。</w:t>
      </w:r>
      <w:r>
        <w:rPr>
          <w:rFonts w:hint="eastAsia"/>
        </w:rPr>
        <w:t>樞功留吾姓</w:t>
      </w:r>
      <w:r w:rsidRPr="005C410E">
        <w:rPr>
          <w:rFonts w:hint="eastAsia"/>
          <w:spacing w:val="-180"/>
        </w:rPr>
        <w:t>名</w:t>
      </w:r>
      <w:r w:rsidRPr="005C410E">
        <w:rPr>
          <w:rFonts w:hint="eastAsia"/>
          <w:spacing w:val="-180"/>
          <w:position w:val="22"/>
        </w:rPr>
        <w:t>。</w:t>
      </w:r>
      <w:r>
        <w:rPr>
          <w:rFonts w:hint="eastAsia"/>
        </w:rPr>
        <w:t>時未到</w:t>
      </w:r>
      <w:r w:rsidRPr="005C410E">
        <w:rPr>
          <w:rFonts w:hint="eastAsia"/>
          <w:spacing w:val="-180"/>
        </w:rPr>
        <w:t>也</w:t>
      </w:r>
      <w:r w:rsidRPr="005C410E">
        <w:rPr>
          <w:rFonts w:hint="eastAsia"/>
          <w:spacing w:val="-180"/>
          <w:position w:val="22"/>
        </w:rPr>
        <w:t>。</w:t>
      </w:r>
      <w:r w:rsidR="002E2B95" w:rsidRPr="002E2B95">
        <w:rPr>
          <w:rFonts w:hint="eastAsia"/>
          <w:spacing w:val="-180"/>
          <w:highlight w:val="yellow"/>
        </w:rPr>
        <w:t>去</w:t>
      </w:r>
      <w:r w:rsidR="002E2B95" w:rsidRPr="002E2B95">
        <w:rPr>
          <w:rFonts w:hint="eastAsia"/>
          <w:spacing w:val="-100"/>
          <w:position w:val="22"/>
          <w:highlight w:val="yellow"/>
        </w:rPr>
        <w:t>。</w:t>
      </w:r>
      <w:r w:rsidR="002E2B95" w:rsidRPr="002E2B95">
        <w:rPr>
          <w:rFonts w:hint="eastAsia"/>
          <w:spacing w:val="9"/>
          <w:position w:val="4"/>
          <w:sz w:val="48"/>
          <w:eastAsianLayout w:id="1718839040" w:combine="1"/>
        </w:rPr>
        <w:t>學</w:t>
      </w:r>
      <w:r w:rsidRPr="002E2B95">
        <w:rPr>
          <w:rFonts w:hint="eastAsia"/>
          <w:spacing w:val="9"/>
          <w:position w:val="4"/>
          <w:sz w:val="48"/>
          <w:eastAsianLayout w:id="1718839040" w:combine="1"/>
        </w:rPr>
        <w:t>道未進。此固謙辭。然如幢輦幡蓋諸童子。皆以職書不留名。</w:t>
      </w:r>
    </w:p>
    <w:p w:rsidR="00BB1D43" w:rsidRDefault="00BB1D43" w:rsidP="004535BC">
      <w:pPr>
        <w:pStyle w:val="a9"/>
      </w:pPr>
      <w:r>
        <w:rPr>
          <w:rFonts w:hint="eastAsia"/>
        </w:rPr>
        <w:t>十月初五日丁丑</w:t>
      </w:r>
      <w:r w:rsidR="00301212" w:rsidRPr="00301212">
        <w:rPr>
          <w:rFonts w:ascii="MS Gothic" w:eastAsia="MS Gothic" w:hAnsi="MS Gothic" w:cs="MS Gothic" w:hint="eastAsia"/>
          <w:position w:val="18"/>
        </w:rPr>
        <w:t> </w:t>
      </w:r>
      <w:r w:rsidRPr="004F419A">
        <w:rPr>
          <w:rFonts w:hint="eastAsia"/>
          <w:spacing w:val="6"/>
          <w:position w:val="4"/>
          <w:sz w:val="48"/>
          <w:eastAsianLayout w:id="1718839040" w:combine="1"/>
        </w:rPr>
        <w:t>本日按官曆為初六日。遵　仙師正誤記載。是日福緣。華普。和真。智真。解空。敦性。嬰芝。宣望。吉中。慧緣。以慧緣赴</w:t>
      </w:r>
      <w:r w:rsidR="004F419A" w:rsidRPr="004F419A">
        <w:rPr>
          <w:rFonts w:hint="eastAsia"/>
          <w:spacing w:val="6"/>
          <w:position w:val="4"/>
          <w:sz w:val="48"/>
          <w:eastAsianLayout w:id="1718839040" w:combine="1"/>
        </w:rPr>
        <w:t>。</w:t>
      </w:r>
      <w:r w:rsidRPr="004F419A">
        <w:rPr>
          <w:rFonts w:hint="eastAsia"/>
          <w:spacing w:val="6"/>
          <w:position w:val="4"/>
          <w:sz w:val="48"/>
          <w:eastAsianLayout w:id="1718839040" w:combine="1"/>
        </w:rPr>
        <w:t>甯陽縣任。吉中代之。為內修十子。內修</w:t>
      </w:r>
      <w:r w:rsidRPr="002E2B95">
        <w:rPr>
          <w:rFonts w:hint="eastAsia"/>
          <w:spacing w:val="9"/>
          <w:position w:val="4"/>
          <w:sz w:val="48"/>
          <w:eastAsianLayout w:id="1718839040" w:combine="1"/>
        </w:rPr>
        <w:t>十子。皆於傳經前授像餘外修附修。各子皆於傳經時。先後賜像。依訓定之。貫清外修。今日亦到。正足十人之數。另在經壇外間設香花清供。恭祝</w:t>
      </w:r>
      <w:r w:rsidR="004F419A" w:rsidRPr="004F419A">
        <w:rPr>
          <w:rFonts w:hint="eastAsia"/>
          <w:spacing w:val="6"/>
          <w:position w:val="4"/>
          <w:sz w:val="48"/>
          <w:eastAsianLayout w:id="1718839040" w:combine="1"/>
        </w:rPr>
        <w:t xml:space="preserve">　</w:t>
      </w:r>
      <w:r w:rsidRPr="002E2B95">
        <w:rPr>
          <w:rFonts w:hint="eastAsia"/>
          <w:spacing w:val="9"/>
          <w:position w:val="4"/>
          <w:sz w:val="48"/>
          <w:eastAsianLayout w:id="1718839040" w:combine="1"/>
        </w:rPr>
        <w:t>達摩祖師聖誕。遵訓請乩</w:t>
      </w:r>
      <w:r w:rsidR="004F419A" w:rsidRPr="002E2B95">
        <w:rPr>
          <w:rFonts w:hint="eastAsia"/>
          <w:spacing w:val="9"/>
          <w:position w:val="4"/>
          <w:sz w:val="48"/>
          <w:eastAsianLayout w:id="1718839040" w:combine="1"/>
        </w:rPr>
        <w:t>。</w:t>
      </w:r>
      <w:r w:rsidR="00301212" w:rsidRPr="00301212">
        <w:rPr>
          <w:rFonts w:ascii="MS Gothic" w:eastAsia="MS Gothic" w:hAnsi="MS Gothic" w:cs="MS Gothic" w:hint="eastAsia"/>
          <w:position w:val="18"/>
        </w:rPr>
        <w:t> </w:t>
      </w:r>
    </w:p>
    <w:p w:rsidR="00BB1D43" w:rsidRDefault="00BB1D43" w:rsidP="004535BC">
      <w:pPr>
        <w:pStyle w:val="a9"/>
      </w:pPr>
      <w:r>
        <w:rPr>
          <w:rFonts w:hint="eastAsia"/>
        </w:rPr>
        <w:t>赤幢童子奉</w:t>
      </w:r>
      <w:r w:rsidR="00030030" w:rsidRPr="00030030">
        <w:rPr>
          <w:rFonts w:ascii="MS Gothic" w:eastAsia="MS Gothic" w:hAnsi="MS Gothic" w:cs="MS Gothic" w:hint="eastAsia"/>
          <w:position w:val="18"/>
        </w:rPr>
        <w:t> </w:t>
      </w:r>
    </w:p>
    <w:p w:rsidR="00BB1D43" w:rsidRDefault="00BB1D43" w:rsidP="004535BC">
      <w:pPr>
        <w:pStyle w:val="a9"/>
      </w:pPr>
      <w:r>
        <w:rPr>
          <w:rFonts w:hint="eastAsia"/>
        </w:rPr>
        <w:t>師命寄</w:t>
      </w:r>
      <w:r w:rsidRPr="005C410E">
        <w:rPr>
          <w:rFonts w:hint="eastAsia"/>
          <w:spacing w:val="-180"/>
        </w:rPr>
        <w:t>訓</w:t>
      </w:r>
      <w:r w:rsidRPr="005C410E">
        <w:rPr>
          <w:rFonts w:hint="eastAsia"/>
          <w:spacing w:val="-180"/>
          <w:position w:val="22"/>
        </w:rPr>
        <w:t>。</w:t>
      </w:r>
      <w:r>
        <w:rPr>
          <w:rFonts w:hint="eastAsia"/>
        </w:rPr>
        <w:t>爾等虔誠設</w:t>
      </w:r>
      <w:r w:rsidRPr="005C410E">
        <w:rPr>
          <w:rFonts w:hint="eastAsia"/>
          <w:spacing w:val="-180"/>
        </w:rPr>
        <w:t>幕</w:t>
      </w:r>
      <w:r w:rsidRPr="005C410E">
        <w:rPr>
          <w:rFonts w:hint="eastAsia"/>
          <w:spacing w:val="-180"/>
          <w:position w:val="22"/>
        </w:rPr>
        <w:t>。</w:t>
      </w:r>
      <w:r>
        <w:rPr>
          <w:rFonts w:hint="eastAsia"/>
        </w:rPr>
        <w:t>為達徒慶</w:t>
      </w:r>
      <w:r w:rsidRPr="005C410E">
        <w:rPr>
          <w:rFonts w:hint="eastAsia"/>
          <w:spacing w:val="-180"/>
        </w:rPr>
        <w:t>祝</w:t>
      </w:r>
      <w:r w:rsidRPr="005C410E">
        <w:rPr>
          <w:rFonts w:hint="eastAsia"/>
          <w:spacing w:val="-180"/>
          <w:position w:val="22"/>
        </w:rPr>
        <w:t>。</w:t>
      </w:r>
      <w:r>
        <w:rPr>
          <w:rFonts w:hint="eastAsia"/>
        </w:rPr>
        <w:t>上午越壇踰</w:t>
      </w:r>
      <w:r w:rsidRPr="005C410E">
        <w:rPr>
          <w:rFonts w:hint="eastAsia"/>
          <w:spacing w:val="-180"/>
        </w:rPr>
        <w:t>度</w:t>
      </w:r>
      <w:r w:rsidRPr="005C410E">
        <w:rPr>
          <w:rFonts w:hint="eastAsia"/>
          <w:spacing w:val="-180"/>
          <w:position w:val="22"/>
        </w:rPr>
        <w:t>。</w:t>
      </w:r>
      <w:r>
        <w:rPr>
          <w:rFonts w:hint="eastAsia"/>
        </w:rPr>
        <w:t>不能臨授壇下功</w:t>
      </w:r>
      <w:r w:rsidRPr="005C410E">
        <w:rPr>
          <w:rFonts w:hint="eastAsia"/>
          <w:spacing w:val="-180"/>
        </w:rPr>
        <w:t>則</w:t>
      </w:r>
      <w:r w:rsidRPr="005C410E">
        <w:rPr>
          <w:rFonts w:hint="eastAsia"/>
          <w:spacing w:val="-180"/>
          <w:position w:val="22"/>
        </w:rPr>
        <w:t>。</w:t>
      </w:r>
      <w:r>
        <w:rPr>
          <w:rFonts w:hint="eastAsia"/>
        </w:rPr>
        <w:t>清壇第三</w:t>
      </w:r>
      <w:r w:rsidRPr="005C410E">
        <w:rPr>
          <w:rFonts w:hint="eastAsia"/>
          <w:spacing w:val="-180"/>
        </w:rPr>
        <w:t>日</w:t>
      </w:r>
      <w:r w:rsidRPr="005C410E">
        <w:rPr>
          <w:rFonts w:hint="eastAsia"/>
          <w:spacing w:val="-180"/>
          <w:position w:val="22"/>
        </w:rPr>
        <w:t>。</w:t>
      </w:r>
      <w:r>
        <w:rPr>
          <w:rFonts w:hint="eastAsia"/>
        </w:rPr>
        <w:t>侍乩宜</w:t>
      </w:r>
      <w:r w:rsidRPr="005C410E">
        <w:rPr>
          <w:rFonts w:hint="eastAsia"/>
          <w:spacing w:val="-180"/>
        </w:rPr>
        <w:t>早</w:t>
      </w:r>
      <w:r w:rsidRPr="005C410E">
        <w:rPr>
          <w:rFonts w:hint="eastAsia"/>
          <w:spacing w:val="-180"/>
          <w:position w:val="22"/>
        </w:rPr>
        <w:t>。</w:t>
      </w:r>
      <w:r>
        <w:rPr>
          <w:rFonts w:hint="eastAsia"/>
        </w:rPr>
        <w:t>上午八</w:t>
      </w:r>
      <w:r w:rsidRPr="005C410E">
        <w:rPr>
          <w:rFonts w:hint="eastAsia"/>
          <w:spacing w:val="-180"/>
        </w:rPr>
        <w:t>點</w:t>
      </w:r>
      <w:r w:rsidRPr="005C410E">
        <w:rPr>
          <w:rFonts w:hint="eastAsia"/>
          <w:spacing w:val="-180"/>
          <w:position w:val="22"/>
        </w:rPr>
        <w:t>。</w:t>
      </w:r>
      <w:r>
        <w:rPr>
          <w:rFonts w:hint="eastAsia"/>
        </w:rPr>
        <w:t>今日清</w:t>
      </w:r>
      <w:r w:rsidRPr="005C410E">
        <w:rPr>
          <w:rFonts w:hint="eastAsia"/>
          <w:spacing w:val="-180"/>
        </w:rPr>
        <w:t>供</w:t>
      </w:r>
      <w:r w:rsidRPr="005C410E">
        <w:rPr>
          <w:rFonts w:hint="eastAsia"/>
          <w:spacing w:val="-180"/>
          <w:position w:val="22"/>
        </w:rPr>
        <w:t>。</w:t>
      </w:r>
      <w:r>
        <w:rPr>
          <w:rFonts w:hint="eastAsia"/>
        </w:rPr>
        <w:t>尚缺內壇一</w:t>
      </w:r>
      <w:r w:rsidRPr="005C410E">
        <w:rPr>
          <w:rFonts w:hint="eastAsia"/>
          <w:spacing w:val="-180"/>
        </w:rPr>
        <w:t>席</w:t>
      </w:r>
      <w:r w:rsidRPr="002E2B95">
        <w:rPr>
          <w:rFonts w:hint="eastAsia"/>
          <w:spacing w:val="-100"/>
          <w:position w:val="22"/>
        </w:rPr>
        <w:t>。</w:t>
      </w:r>
      <w:r w:rsidRPr="00F07412">
        <w:rPr>
          <w:rFonts w:hint="eastAsia"/>
          <w:position w:val="4"/>
          <w:sz w:val="48"/>
          <w:highlight w:val="yellow"/>
          <w:eastAsianLayout w:id="1718839040" w:combine="1"/>
        </w:rPr>
        <w:t>是日諸同人以遵訓為</w:t>
      </w:r>
      <w:r w:rsidR="005C31DE" w:rsidRPr="00F07412">
        <w:rPr>
          <w:rFonts w:hint="eastAsia"/>
          <w:spacing w:val="9"/>
          <w:position w:val="4"/>
          <w:sz w:val="48"/>
          <w:highlight w:val="yellow"/>
          <w:eastAsianLayout w:id="1718839040" w:combine="1"/>
        </w:rPr>
        <w:t xml:space="preserve">　</w:t>
      </w:r>
      <w:r w:rsidRPr="00F07412">
        <w:rPr>
          <w:rFonts w:hint="eastAsia"/>
          <w:position w:val="4"/>
          <w:sz w:val="48"/>
          <w:highlight w:val="yellow"/>
          <w:eastAsianLayout w:id="1718839040" w:combine="1"/>
        </w:rPr>
        <w:t>達師祝嘏。</w:t>
      </w:r>
      <w:r w:rsidR="005C31DE" w:rsidRPr="00F07412">
        <w:rPr>
          <w:rFonts w:hint="eastAsia"/>
          <w:spacing w:val="9"/>
          <w:position w:val="4"/>
          <w:sz w:val="48"/>
          <w:highlight w:val="yellow"/>
          <w:eastAsianLayout w:id="1718839040" w:combine="1"/>
        </w:rPr>
        <w:t xml:space="preserve">　</w:t>
      </w:r>
      <w:r w:rsidRPr="00F07412">
        <w:rPr>
          <w:rFonts w:hint="eastAsia"/>
          <w:position w:val="4"/>
          <w:sz w:val="48"/>
          <w:highlight w:val="yellow"/>
          <w:eastAsianLayout w:id="1718839040" w:combine="1"/>
        </w:rPr>
        <w:t>仙師像前未設清供。今蒙明訓。始知此理。今</w:t>
      </w:r>
      <w:r w:rsidRPr="00F07412">
        <w:rPr>
          <w:rFonts w:hint="eastAsia"/>
          <w:spacing w:val="16"/>
          <w:position w:val="4"/>
          <w:sz w:val="48"/>
          <w:highlight w:val="yellow"/>
          <w:eastAsianLayout w:id="1718839040" w:combine="1"/>
        </w:rPr>
        <w:t>道院無論何院聖神仙佛誕日。　老祖位前。皆另設供。遵此訓也</w:t>
      </w:r>
      <w:r>
        <w:rPr>
          <w:rFonts w:hint="eastAsia"/>
        </w:rPr>
        <w:t>去酒易</w:t>
      </w:r>
      <w:r w:rsidRPr="005C410E">
        <w:rPr>
          <w:rFonts w:hint="eastAsia"/>
          <w:spacing w:val="-180"/>
        </w:rPr>
        <w:t>供</w:t>
      </w:r>
      <w:r w:rsidRPr="005C410E">
        <w:rPr>
          <w:rFonts w:hint="eastAsia"/>
          <w:spacing w:val="-180"/>
          <w:position w:val="22"/>
        </w:rPr>
        <w:t>。</w:t>
      </w:r>
      <w:r>
        <w:rPr>
          <w:rFonts w:hint="eastAsia"/>
        </w:rPr>
        <w:t>授經</w:t>
      </w:r>
      <w:r w:rsidRPr="005C410E">
        <w:rPr>
          <w:rFonts w:hint="eastAsia"/>
          <w:spacing w:val="-180"/>
        </w:rPr>
        <w:t>日</w:t>
      </w:r>
      <w:r w:rsidRPr="005C410E">
        <w:rPr>
          <w:rFonts w:hint="eastAsia"/>
          <w:spacing w:val="-180"/>
          <w:position w:val="22"/>
        </w:rPr>
        <w:t>。</w:t>
      </w:r>
      <w:r>
        <w:rPr>
          <w:rFonts w:hint="eastAsia"/>
        </w:rPr>
        <w:t>此壇加意清</w:t>
      </w:r>
      <w:r w:rsidRPr="005C410E">
        <w:rPr>
          <w:rFonts w:hint="eastAsia"/>
          <w:spacing w:val="-180"/>
        </w:rPr>
        <w:t>潔</w:t>
      </w:r>
      <w:r w:rsidRPr="005C410E">
        <w:rPr>
          <w:rFonts w:hint="eastAsia"/>
          <w:spacing w:val="-180"/>
          <w:position w:val="22"/>
        </w:rPr>
        <w:t>。</w:t>
      </w:r>
      <w:r>
        <w:rPr>
          <w:rFonts w:hint="eastAsia"/>
        </w:rPr>
        <w:t>除花香水果燈</w:t>
      </w:r>
      <w:r w:rsidRPr="005C410E">
        <w:rPr>
          <w:rFonts w:hint="eastAsia"/>
          <w:spacing w:val="-180"/>
        </w:rPr>
        <w:t>穀</w:t>
      </w:r>
      <w:r w:rsidRPr="005C410E">
        <w:rPr>
          <w:rFonts w:hint="eastAsia"/>
          <w:spacing w:val="-180"/>
          <w:position w:val="22"/>
        </w:rPr>
        <w:t>。</w:t>
      </w:r>
      <w:r>
        <w:rPr>
          <w:rFonts w:hint="eastAsia"/>
        </w:rPr>
        <w:t>而地塵不能有一芥纖垢之</w:t>
      </w:r>
      <w:r w:rsidRPr="005C410E">
        <w:rPr>
          <w:rFonts w:hint="eastAsia"/>
          <w:spacing w:val="-180"/>
        </w:rPr>
        <w:t>存</w:t>
      </w:r>
      <w:r w:rsidRPr="005C410E">
        <w:rPr>
          <w:rFonts w:hint="eastAsia"/>
          <w:spacing w:val="-180"/>
          <w:position w:val="22"/>
        </w:rPr>
        <w:t>。</w:t>
      </w:r>
      <w:r>
        <w:rPr>
          <w:rFonts w:hint="eastAsia"/>
        </w:rPr>
        <w:t>零物殘紙移</w:t>
      </w:r>
      <w:r w:rsidRPr="005C410E">
        <w:rPr>
          <w:rFonts w:hint="eastAsia"/>
          <w:spacing w:val="-180"/>
        </w:rPr>
        <w:t>出</w:t>
      </w:r>
      <w:r w:rsidRPr="005C410E">
        <w:rPr>
          <w:rFonts w:hint="eastAsia"/>
          <w:spacing w:val="-180"/>
          <w:position w:val="22"/>
        </w:rPr>
        <w:t>。</w:t>
      </w:r>
      <w:r>
        <w:rPr>
          <w:rFonts w:hint="eastAsia"/>
        </w:rPr>
        <w:t>達師供命吾領</w:t>
      </w:r>
      <w:r w:rsidRPr="005C410E">
        <w:rPr>
          <w:rFonts w:hint="eastAsia"/>
          <w:spacing w:val="-180"/>
        </w:rPr>
        <w:t>繳</w:t>
      </w:r>
      <w:r w:rsidRPr="005C410E">
        <w:rPr>
          <w:rFonts w:hint="eastAsia"/>
          <w:spacing w:val="-180"/>
          <w:position w:val="22"/>
        </w:rPr>
        <w:t>。</w:t>
      </w:r>
      <w:r>
        <w:rPr>
          <w:rFonts w:hint="eastAsia"/>
        </w:rPr>
        <w:t>授爾等誠籙一</w:t>
      </w:r>
      <w:r w:rsidRPr="005C410E">
        <w:rPr>
          <w:rFonts w:hint="eastAsia"/>
          <w:spacing w:val="-180"/>
        </w:rPr>
        <w:t>次</w:t>
      </w:r>
      <w:r w:rsidRPr="005C410E">
        <w:rPr>
          <w:rFonts w:hint="eastAsia"/>
          <w:spacing w:val="-180"/>
          <w:position w:val="22"/>
        </w:rPr>
        <w:t>。</w:t>
      </w:r>
      <w:r>
        <w:rPr>
          <w:rFonts w:hint="eastAsia"/>
        </w:rPr>
        <w:t>供至百</w:t>
      </w:r>
      <w:r w:rsidRPr="005C410E">
        <w:rPr>
          <w:rFonts w:hint="eastAsia"/>
          <w:spacing w:val="-180"/>
        </w:rPr>
        <w:t>度</w:t>
      </w:r>
      <w:r w:rsidRPr="005C410E">
        <w:rPr>
          <w:rFonts w:hint="eastAsia"/>
          <w:spacing w:val="-180"/>
          <w:position w:val="22"/>
        </w:rPr>
        <w:t>。</w:t>
      </w:r>
      <w:r>
        <w:rPr>
          <w:rFonts w:hint="eastAsia"/>
        </w:rPr>
        <w:t>自知佛力於無聲色</w:t>
      </w:r>
      <w:r w:rsidRPr="005C410E">
        <w:rPr>
          <w:rFonts w:hint="eastAsia"/>
          <w:spacing w:val="-180"/>
        </w:rPr>
        <w:t>中</w:t>
      </w:r>
      <w:r w:rsidRPr="005C410E">
        <w:rPr>
          <w:rFonts w:hint="eastAsia"/>
          <w:spacing w:val="-180"/>
          <w:position w:val="22"/>
        </w:rPr>
        <w:t>。</w:t>
      </w:r>
      <w:r>
        <w:rPr>
          <w:rFonts w:hint="eastAsia"/>
        </w:rPr>
        <w:t>護持一切</w:t>
      </w:r>
      <w:r w:rsidRPr="005C410E">
        <w:rPr>
          <w:rFonts w:hint="eastAsia"/>
          <w:spacing w:val="-180"/>
        </w:rPr>
        <w:t>矣</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十月初六日戊寅清壇儀並二次證坐</w:t>
      </w:r>
      <w:r w:rsidRPr="00030030">
        <w:rPr>
          <w:rFonts w:hint="eastAsia"/>
          <w:spacing w:val="60"/>
        </w:rPr>
        <w:t>功</w:t>
      </w:r>
      <w:r w:rsidRPr="004F419A">
        <w:rPr>
          <w:rFonts w:hint="eastAsia"/>
          <w:spacing w:val="9"/>
          <w:position w:val="4"/>
          <w:sz w:val="48"/>
          <w:eastAsianLayout w:id="1718839040" w:combine="1"/>
        </w:rPr>
        <w:t>內修十子請訓。外修佛鳳貫清亦到</w:t>
      </w:r>
      <w:r w:rsidR="005C31DE" w:rsidRPr="004F419A">
        <w:rPr>
          <w:rFonts w:hint="eastAsia"/>
          <w:spacing w:val="9"/>
          <w:position w:val="4"/>
          <w:sz w:val="48"/>
          <w:eastAsianLayout w:id="1718839040" w:combine="1"/>
        </w:rPr>
        <w:t>。</w:t>
      </w:r>
    </w:p>
    <w:p w:rsidR="00BB1D43" w:rsidRDefault="00BB1D43" w:rsidP="004535BC">
      <w:pPr>
        <w:pStyle w:val="a9"/>
      </w:pPr>
      <w:r>
        <w:rPr>
          <w:rFonts w:hint="eastAsia"/>
        </w:rPr>
        <w:lastRenderedPageBreak/>
        <w:t>仙師過壇取供去玄樞</w:t>
      </w:r>
      <w:r w:rsidRPr="005C410E">
        <w:rPr>
          <w:rFonts w:hint="eastAsia"/>
          <w:spacing w:val="-180"/>
        </w:rPr>
        <w:t>宮</w:t>
      </w:r>
      <w:r w:rsidRPr="005C410E">
        <w:rPr>
          <w:rFonts w:hint="eastAsia"/>
          <w:spacing w:val="-180"/>
          <w:position w:val="22"/>
        </w:rPr>
        <w:t>。</w:t>
      </w:r>
      <w:r>
        <w:rPr>
          <w:rFonts w:hint="eastAsia"/>
        </w:rPr>
        <w:t>報</w:t>
      </w:r>
      <w:r w:rsidRPr="005C410E">
        <w:rPr>
          <w:rFonts w:hint="eastAsia"/>
          <w:spacing w:val="-180"/>
        </w:rPr>
        <w:t>疏</w:t>
      </w:r>
      <w:r w:rsidRPr="005C410E">
        <w:rPr>
          <w:rFonts w:hint="eastAsia"/>
          <w:spacing w:val="-180"/>
          <w:position w:val="22"/>
        </w:rPr>
        <w:t>。</w:t>
      </w:r>
      <w:r>
        <w:rPr>
          <w:rFonts w:hint="eastAsia"/>
        </w:rPr>
        <w:t>在壇諸</w:t>
      </w:r>
      <w:r w:rsidRPr="005C410E">
        <w:rPr>
          <w:rFonts w:hint="eastAsia"/>
          <w:spacing w:val="-180"/>
        </w:rPr>
        <w:t>子</w:t>
      </w:r>
      <w:r w:rsidRPr="005C410E">
        <w:rPr>
          <w:rFonts w:hint="eastAsia"/>
          <w:spacing w:val="-180"/>
          <w:position w:val="22"/>
        </w:rPr>
        <w:t>。</w:t>
      </w:r>
      <w:r>
        <w:rPr>
          <w:rFonts w:hint="eastAsia"/>
        </w:rPr>
        <w:t>各敬爾</w:t>
      </w:r>
      <w:r w:rsidRPr="005C410E">
        <w:rPr>
          <w:rFonts w:hint="eastAsia"/>
          <w:spacing w:val="-180"/>
        </w:rPr>
        <w:t>誠</w:t>
      </w:r>
      <w:r w:rsidRPr="005C410E">
        <w:rPr>
          <w:rFonts w:hint="eastAsia"/>
          <w:spacing w:val="-180"/>
          <w:position w:val="22"/>
        </w:rPr>
        <w:t>。</w:t>
      </w:r>
      <w:r>
        <w:rPr>
          <w:rFonts w:hint="eastAsia"/>
        </w:rPr>
        <w:t>各修爾</w:t>
      </w:r>
      <w:r w:rsidRPr="005C410E">
        <w:rPr>
          <w:rFonts w:hint="eastAsia"/>
          <w:spacing w:val="-180"/>
        </w:rPr>
        <w:t>心</w:t>
      </w:r>
      <w:r w:rsidRPr="005C410E">
        <w:rPr>
          <w:rFonts w:hint="eastAsia"/>
          <w:spacing w:val="-180"/>
          <w:position w:val="22"/>
        </w:rPr>
        <w:t>。</w:t>
      </w:r>
      <w:r>
        <w:rPr>
          <w:rFonts w:hint="eastAsia"/>
        </w:rPr>
        <w:t>不必</w:t>
      </w:r>
      <w:r w:rsidRPr="005C410E">
        <w:rPr>
          <w:rFonts w:hint="eastAsia"/>
          <w:spacing w:val="-180"/>
        </w:rPr>
        <w:t>問</w:t>
      </w:r>
      <w:r w:rsidRPr="005C410E">
        <w:rPr>
          <w:rFonts w:hint="eastAsia"/>
          <w:spacing w:val="-180"/>
          <w:position w:val="22"/>
        </w:rPr>
        <w:t>。</w:t>
      </w:r>
      <w:r>
        <w:rPr>
          <w:rFonts w:hint="eastAsia"/>
        </w:rPr>
        <w:t>入附先後之</w:t>
      </w:r>
      <w:r w:rsidRPr="005C410E">
        <w:rPr>
          <w:rFonts w:hint="eastAsia"/>
          <w:spacing w:val="-180"/>
        </w:rPr>
        <w:t>序</w:t>
      </w:r>
      <w:r w:rsidRPr="005C410E">
        <w:rPr>
          <w:rFonts w:hint="eastAsia"/>
          <w:spacing w:val="-180"/>
          <w:position w:val="22"/>
        </w:rPr>
        <w:t>。</w:t>
      </w:r>
      <w:r>
        <w:rPr>
          <w:rFonts w:hint="eastAsia"/>
        </w:rPr>
        <w:t>只忌出污吾道之</w:t>
      </w:r>
      <w:r w:rsidRPr="005C410E">
        <w:rPr>
          <w:rFonts w:hint="eastAsia"/>
          <w:spacing w:val="-180"/>
        </w:rPr>
        <w:t>概</w:t>
      </w:r>
      <w:r w:rsidRPr="005C410E">
        <w:rPr>
          <w:rFonts w:hint="eastAsia"/>
          <w:spacing w:val="-180"/>
          <w:position w:val="22"/>
        </w:rPr>
        <w:t>。</w:t>
      </w:r>
      <w:r>
        <w:rPr>
          <w:rFonts w:hint="eastAsia"/>
        </w:rPr>
        <w:t>外者自</w:t>
      </w:r>
      <w:r w:rsidRPr="005C410E">
        <w:rPr>
          <w:rFonts w:hint="eastAsia"/>
          <w:spacing w:val="-180"/>
        </w:rPr>
        <w:t>外</w:t>
      </w:r>
      <w:r w:rsidRPr="005C410E">
        <w:rPr>
          <w:rFonts w:hint="eastAsia"/>
          <w:spacing w:val="-180"/>
          <w:position w:val="22"/>
        </w:rPr>
        <w:t>。</w:t>
      </w:r>
      <w:r>
        <w:rPr>
          <w:rFonts w:hint="eastAsia"/>
        </w:rPr>
        <w:t>中者自</w:t>
      </w:r>
      <w:r w:rsidRPr="005C410E">
        <w:rPr>
          <w:rFonts w:hint="eastAsia"/>
          <w:spacing w:val="-180"/>
        </w:rPr>
        <w:t>中</w:t>
      </w:r>
      <w:r w:rsidRPr="005C410E">
        <w:rPr>
          <w:rFonts w:hint="eastAsia"/>
          <w:spacing w:val="-180"/>
          <w:position w:val="22"/>
        </w:rPr>
        <w:t>。</w:t>
      </w:r>
      <w:r>
        <w:rPr>
          <w:rFonts w:hint="eastAsia"/>
        </w:rPr>
        <w:t>內修十</w:t>
      </w:r>
      <w:r w:rsidRPr="005C410E">
        <w:rPr>
          <w:rFonts w:hint="eastAsia"/>
          <w:spacing w:val="-180"/>
        </w:rPr>
        <w:t>子</w:t>
      </w:r>
      <w:r w:rsidRPr="005C410E">
        <w:rPr>
          <w:rFonts w:hint="eastAsia"/>
          <w:spacing w:val="-180"/>
          <w:position w:val="22"/>
        </w:rPr>
        <w:t>。</w:t>
      </w:r>
      <w:r>
        <w:rPr>
          <w:rFonts w:hint="eastAsia"/>
        </w:rPr>
        <w:t>外修附</w:t>
      </w:r>
      <w:r w:rsidRPr="005C410E">
        <w:rPr>
          <w:rFonts w:hint="eastAsia"/>
          <w:spacing w:val="-180"/>
        </w:rPr>
        <w:t>之</w:t>
      </w:r>
      <w:r w:rsidRPr="00F07412">
        <w:rPr>
          <w:rFonts w:hint="eastAsia"/>
          <w:spacing w:val="-100"/>
          <w:position w:val="22"/>
        </w:rPr>
        <w:t>。</w:t>
      </w:r>
      <w:r w:rsidRPr="00F07412">
        <w:rPr>
          <w:rFonts w:hint="eastAsia"/>
          <w:spacing w:val="6"/>
          <w:position w:val="4"/>
          <w:sz w:val="48"/>
          <w:eastAsianLayout w:id="1718839040" w:combine="1"/>
        </w:rPr>
        <w:t>按經壇先後進修者四十八人。得大本真經者三</w:t>
      </w:r>
      <w:r w:rsidRPr="00F07412">
        <w:rPr>
          <w:rFonts w:hint="eastAsia"/>
          <w:position w:val="4"/>
          <w:sz w:val="48"/>
          <w:eastAsianLayout w:id="1718839040" w:combine="1"/>
        </w:rPr>
        <w:t>十六人。內修者十人。外修者二十人。餘均在附修之列。</w:t>
      </w:r>
      <w:r>
        <w:rPr>
          <w:rFonts w:hint="eastAsia"/>
        </w:rPr>
        <w:t>徐子</w:t>
      </w:r>
      <w:r w:rsidRPr="00F07412">
        <w:rPr>
          <w:rFonts w:hint="eastAsia"/>
          <w:sz w:val="24"/>
          <w:szCs w:val="24"/>
        </w:rPr>
        <w:t>貫清</w:t>
      </w:r>
      <w:r>
        <w:rPr>
          <w:rFonts w:hint="eastAsia"/>
        </w:rPr>
        <w:t>虔</w:t>
      </w:r>
      <w:r w:rsidRPr="005C410E">
        <w:rPr>
          <w:rFonts w:hint="eastAsia"/>
          <w:spacing w:val="-180"/>
        </w:rPr>
        <w:t>求</w:t>
      </w:r>
      <w:r w:rsidRPr="005C410E">
        <w:rPr>
          <w:rFonts w:hint="eastAsia"/>
          <w:spacing w:val="-180"/>
          <w:position w:val="22"/>
        </w:rPr>
        <w:t>。</w:t>
      </w:r>
      <w:r>
        <w:rPr>
          <w:rFonts w:hint="eastAsia"/>
        </w:rPr>
        <w:t>佛子</w:t>
      </w:r>
      <w:r w:rsidRPr="00F07412">
        <w:rPr>
          <w:rFonts w:hint="eastAsia"/>
          <w:sz w:val="24"/>
          <w:szCs w:val="24"/>
        </w:rPr>
        <w:t>佛鳳</w:t>
      </w:r>
      <w:r>
        <w:rPr>
          <w:rFonts w:hint="eastAsia"/>
        </w:rPr>
        <w:t>勉</w:t>
      </w:r>
      <w:r w:rsidRPr="005C410E">
        <w:rPr>
          <w:rFonts w:hint="eastAsia"/>
          <w:spacing w:val="-180"/>
        </w:rPr>
        <w:t>進</w:t>
      </w:r>
      <w:r w:rsidRPr="005C410E">
        <w:rPr>
          <w:rFonts w:hint="eastAsia"/>
          <w:spacing w:val="-180"/>
          <w:position w:val="22"/>
        </w:rPr>
        <w:t>。</w:t>
      </w:r>
      <w:r>
        <w:rPr>
          <w:rFonts w:hint="eastAsia"/>
        </w:rPr>
        <w:t>各各有</w:t>
      </w:r>
      <w:r w:rsidRPr="005C410E">
        <w:rPr>
          <w:rFonts w:hint="eastAsia"/>
          <w:spacing w:val="-180"/>
        </w:rPr>
        <w:t>功</w:t>
      </w:r>
      <w:r w:rsidRPr="005C410E">
        <w:rPr>
          <w:rFonts w:hint="eastAsia"/>
          <w:spacing w:val="-180"/>
          <w:position w:val="22"/>
        </w:rPr>
        <w:t>。</w:t>
      </w:r>
      <w:r w:rsidR="00F07412" w:rsidRPr="00F07412">
        <w:rPr>
          <w:rFonts w:hint="eastAsia"/>
          <w:sz w:val="28"/>
        </w:rPr>
        <w:t xml:space="preserve">　</w:t>
      </w:r>
      <w:r>
        <w:rPr>
          <w:rFonts w:hint="eastAsia"/>
        </w:rPr>
        <w:t>師</w:t>
      </w:r>
      <w:r w:rsidRPr="005C410E">
        <w:rPr>
          <w:rFonts w:hint="eastAsia"/>
          <w:spacing w:val="-180"/>
        </w:rPr>
        <w:t>道</w:t>
      </w:r>
      <w:r w:rsidRPr="005C410E">
        <w:rPr>
          <w:rFonts w:hint="eastAsia"/>
          <w:spacing w:val="-180"/>
          <w:position w:val="22"/>
        </w:rPr>
        <w:t>。</w:t>
      </w:r>
      <w:r>
        <w:rPr>
          <w:rFonts w:hint="eastAsia"/>
        </w:rPr>
        <w:t>不能再賜爾等</w:t>
      </w:r>
    </w:p>
    <w:p w:rsidR="00BB1D43" w:rsidRDefault="00BB1D43" w:rsidP="004535BC">
      <w:pPr>
        <w:pStyle w:val="a9"/>
      </w:pPr>
      <w:r>
        <w:rPr>
          <w:rFonts w:hint="eastAsia"/>
        </w:rPr>
        <w:t>師</w:t>
      </w:r>
      <w:r w:rsidRPr="005C410E">
        <w:rPr>
          <w:rFonts w:hint="eastAsia"/>
          <w:spacing w:val="-180"/>
        </w:rPr>
        <w:t>像</w:t>
      </w:r>
      <w:r w:rsidRPr="005C410E">
        <w:rPr>
          <w:rFonts w:hint="eastAsia"/>
          <w:spacing w:val="-180"/>
          <w:position w:val="22"/>
        </w:rPr>
        <w:t>。</w:t>
      </w:r>
      <w:r>
        <w:rPr>
          <w:rFonts w:hint="eastAsia"/>
        </w:rPr>
        <w:t>將來坐久自</w:t>
      </w:r>
      <w:r w:rsidRPr="005C410E">
        <w:rPr>
          <w:rFonts w:hint="eastAsia"/>
          <w:spacing w:val="-180"/>
        </w:rPr>
        <w:t>得</w:t>
      </w:r>
      <w:r w:rsidRPr="005C410E">
        <w:rPr>
          <w:rFonts w:hint="eastAsia"/>
          <w:spacing w:val="-180"/>
          <w:position w:val="22"/>
        </w:rPr>
        <w:t>。</w:t>
      </w:r>
      <w:r>
        <w:rPr>
          <w:rFonts w:hint="eastAsia"/>
        </w:rPr>
        <w:t>吾奉</w:t>
      </w:r>
    </w:p>
    <w:p w:rsidR="00BB1D43" w:rsidRDefault="00BB1D43" w:rsidP="004535BC">
      <w:pPr>
        <w:pStyle w:val="a9"/>
      </w:pPr>
      <w:r>
        <w:rPr>
          <w:rFonts w:hint="eastAsia"/>
        </w:rPr>
        <w:t>師命為爾等正</w:t>
      </w:r>
      <w:r w:rsidRPr="005C410E">
        <w:rPr>
          <w:rFonts w:hint="eastAsia"/>
          <w:spacing w:val="-180"/>
        </w:rPr>
        <w:t>告</w:t>
      </w:r>
      <w:r w:rsidRPr="005C410E">
        <w:rPr>
          <w:rFonts w:hint="eastAsia"/>
          <w:spacing w:val="-180"/>
          <w:position w:val="22"/>
        </w:rPr>
        <w:t>。</w:t>
      </w:r>
      <w:r>
        <w:rPr>
          <w:rFonts w:hint="eastAsia"/>
        </w:rPr>
        <w:t>功則授示之</w:t>
      </w:r>
      <w:r w:rsidRPr="005C410E">
        <w:rPr>
          <w:rFonts w:hint="eastAsia"/>
          <w:spacing w:val="-180"/>
        </w:rPr>
        <w:t>日</w:t>
      </w:r>
      <w:r w:rsidRPr="005C410E">
        <w:rPr>
          <w:rFonts w:hint="eastAsia"/>
          <w:spacing w:val="-180"/>
          <w:position w:val="22"/>
        </w:rPr>
        <w:t>。</w:t>
      </w:r>
      <w:r>
        <w:rPr>
          <w:rFonts w:hint="eastAsia"/>
        </w:rPr>
        <w:t>庚前一</w:t>
      </w:r>
      <w:r w:rsidRPr="005C410E">
        <w:rPr>
          <w:rFonts w:hint="eastAsia"/>
          <w:spacing w:val="-180"/>
        </w:rPr>
        <w:t>日</w:t>
      </w:r>
      <w:r w:rsidRPr="005C410E">
        <w:rPr>
          <w:rFonts w:hint="eastAsia"/>
          <w:spacing w:val="-180"/>
          <w:position w:val="22"/>
        </w:rPr>
        <w:t>。</w:t>
      </w:r>
      <w:r>
        <w:rPr>
          <w:rFonts w:hint="eastAsia"/>
        </w:rPr>
        <w:t>乃第三日</w:t>
      </w:r>
      <w:r w:rsidRPr="005C410E">
        <w:rPr>
          <w:rFonts w:hint="eastAsia"/>
          <w:spacing w:val="-180"/>
        </w:rPr>
        <w:t>耳</w:t>
      </w:r>
      <w:r w:rsidRPr="005C410E">
        <w:rPr>
          <w:rFonts w:hint="eastAsia"/>
          <w:spacing w:val="-180"/>
          <w:position w:val="22"/>
        </w:rPr>
        <w:t>。</w:t>
      </w:r>
      <w:r>
        <w:rPr>
          <w:rFonts w:hint="eastAsia"/>
        </w:rPr>
        <w:t>今日清壇諸</w:t>
      </w:r>
      <w:r w:rsidRPr="005C410E">
        <w:rPr>
          <w:rFonts w:hint="eastAsia"/>
          <w:spacing w:val="-180"/>
        </w:rPr>
        <w:t>子</w:t>
      </w:r>
      <w:r w:rsidRPr="005C410E">
        <w:rPr>
          <w:rFonts w:hint="eastAsia"/>
          <w:spacing w:val="-180"/>
          <w:position w:val="22"/>
        </w:rPr>
        <w:t>。</w:t>
      </w:r>
      <w:r>
        <w:rPr>
          <w:rFonts w:hint="eastAsia"/>
        </w:rPr>
        <w:t>亦各有坐像之</w:t>
      </w:r>
      <w:r w:rsidRPr="005C410E">
        <w:rPr>
          <w:rFonts w:hint="eastAsia"/>
          <w:spacing w:val="-180"/>
        </w:rPr>
        <w:t>功</w:t>
      </w:r>
      <w:r w:rsidRPr="005C410E">
        <w:rPr>
          <w:rFonts w:hint="eastAsia"/>
          <w:spacing w:val="-180"/>
          <w:position w:val="22"/>
        </w:rPr>
        <w:t>。</w:t>
      </w:r>
      <w:r>
        <w:rPr>
          <w:rFonts w:hint="eastAsia"/>
        </w:rPr>
        <w:t>內修者外</w:t>
      </w:r>
      <w:r w:rsidRPr="005C410E">
        <w:rPr>
          <w:rFonts w:hint="eastAsia"/>
          <w:spacing w:val="-180"/>
        </w:rPr>
        <w:t>坐</w:t>
      </w:r>
      <w:r w:rsidRPr="005C410E">
        <w:rPr>
          <w:rFonts w:hint="eastAsia"/>
          <w:spacing w:val="-180"/>
          <w:position w:val="22"/>
        </w:rPr>
        <w:t>。</w:t>
      </w:r>
      <w:r>
        <w:rPr>
          <w:rFonts w:hint="eastAsia"/>
        </w:rPr>
        <w:t>外修者內</w:t>
      </w:r>
      <w:r w:rsidRPr="005C410E">
        <w:rPr>
          <w:rFonts w:hint="eastAsia"/>
          <w:spacing w:val="-180"/>
        </w:rPr>
        <w:t>坐</w:t>
      </w:r>
      <w:r w:rsidRPr="00F07412">
        <w:rPr>
          <w:rFonts w:hint="eastAsia"/>
          <w:spacing w:val="-100"/>
          <w:position w:val="22"/>
        </w:rPr>
        <w:t>。</w:t>
      </w:r>
      <w:r w:rsidRPr="00F07412">
        <w:rPr>
          <w:rFonts w:hint="eastAsia"/>
          <w:spacing w:val="6"/>
          <w:position w:val="4"/>
          <w:sz w:val="48"/>
          <w:eastAsianLayout w:id="1718839040" w:combine="1"/>
        </w:rPr>
        <w:t>按內修十子。今有九人。皆在經壇外間列坐。外修徐薛二人。在經壇兩側分坐。初以為內壇窄隘不容多人。外修者二人。令其內坐也。嗣外修人數增多。亦皆內坐。始悟吾道內功外慈。不可偏廢。使兼而有也。</w:t>
      </w:r>
      <w:r>
        <w:rPr>
          <w:rFonts w:hint="eastAsia"/>
        </w:rPr>
        <w:t>內坐八</w:t>
      </w:r>
      <w:r w:rsidRPr="005C410E">
        <w:rPr>
          <w:rFonts w:hint="eastAsia"/>
          <w:spacing w:val="-180"/>
        </w:rPr>
        <w:t>度</w:t>
      </w:r>
      <w:r w:rsidRPr="005C410E">
        <w:rPr>
          <w:rFonts w:hint="eastAsia"/>
          <w:spacing w:val="-180"/>
          <w:position w:val="22"/>
        </w:rPr>
        <w:t>。</w:t>
      </w:r>
      <w:r>
        <w:rPr>
          <w:rFonts w:hint="eastAsia"/>
        </w:rPr>
        <w:t>外坐四</w:t>
      </w:r>
      <w:r w:rsidRPr="005C410E">
        <w:rPr>
          <w:rFonts w:hint="eastAsia"/>
          <w:spacing w:val="-180"/>
        </w:rPr>
        <w:t>度</w:t>
      </w:r>
      <w:r w:rsidRPr="005C410E">
        <w:rPr>
          <w:rFonts w:hint="eastAsia"/>
          <w:spacing w:val="-180"/>
          <w:position w:val="22"/>
        </w:rPr>
        <w:t>。</w:t>
      </w:r>
      <w:r>
        <w:rPr>
          <w:rFonts w:hint="eastAsia"/>
        </w:rPr>
        <w:t>坐畢上</w:t>
      </w:r>
      <w:r w:rsidRPr="005C410E">
        <w:rPr>
          <w:rFonts w:hint="eastAsia"/>
          <w:spacing w:val="-180"/>
        </w:rPr>
        <w:t>香</w:t>
      </w:r>
      <w:r w:rsidRPr="005C410E">
        <w:rPr>
          <w:rFonts w:hint="eastAsia"/>
          <w:spacing w:val="-180"/>
          <w:position w:val="22"/>
        </w:rPr>
        <w:t>。</w:t>
      </w:r>
      <w:r>
        <w:rPr>
          <w:rFonts w:hint="eastAsia"/>
        </w:rPr>
        <w:t>即為清壇儀式</w:t>
      </w:r>
      <w:r w:rsidRPr="005C410E">
        <w:rPr>
          <w:rFonts w:hint="eastAsia"/>
          <w:spacing w:val="-180"/>
        </w:rPr>
        <w:t>也</w:t>
      </w:r>
      <w:r w:rsidRPr="005C410E">
        <w:rPr>
          <w:rFonts w:hint="eastAsia"/>
          <w:spacing w:val="-180"/>
          <w:position w:val="22"/>
        </w:rPr>
        <w:t>。</w:t>
      </w:r>
      <w:r>
        <w:rPr>
          <w:rFonts w:hint="eastAsia"/>
        </w:rPr>
        <w:t>而善不</w:t>
      </w:r>
      <w:r w:rsidRPr="005C410E">
        <w:rPr>
          <w:rFonts w:hint="eastAsia"/>
          <w:spacing w:val="-180"/>
        </w:rPr>
        <w:t>堅</w:t>
      </w:r>
      <w:r w:rsidRPr="00F07412">
        <w:rPr>
          <w:rFonts w:hint="eastAsia"/>
          <w:spacing w:val="-100"/>
          <w:position w:val="22"/>
        </w:rPr>
        <w:t>。</w:t>
      </w:r>
      <w:r w:rsidRPr="00F07412">
        <w:rPr>
          <w:rFonts w:hint="eastAsia"/>
          <w:spacing w:val="6"/>
          <w:position w:val="4"/>
          <w:sz w:val="48"/>
          <w:eastAsianLayout w:id="1718839040" w:combine="1"/>
        </w:rPr>
        <w:t>田麗臣道名善源</w:t>
      </w:r>
      <w:r>
        <w:rPr>
          <w:rFonts w:hint="eastAsia"/>
        </w:rPr>
        <w:t>殊可惜</w:t>
      </w:r>
      <w:r w:rsidRPr="005C410E">
        <w:rPr>
          <w:rFonts w:hint="eastAsia"/>
          <w:spacing w:val="-180"/>
        </w:rPr>
        <w:t>也</w:t>
      </w:r>
      <w:r w:rsidRPr="005C410E">
        <w:rPr>
          <w:rFonts w:hint="eastAsia"/>
          <w:spacing w:val="-180"/>
          <w:position w:val="22"/>
        </w:rPr>
        <w:t>。</w:t>
      </w:r>
      <w:r>
        <w:rPr>
          <w:rFonts w:hint="eastAsia"/>
        </w:rPr>
        <w:t>解子寄</w:t>
      </w:r>
      <w:r w:rsidRPr="005C410E">
        <w:rPr>
          <w:rFonts w:hint="eastAsia"/>
          <w:spacing w:val="-180"/>
        </w:rPr>
        <w:t>示</w:t>
      </w:r>
      <w:r w:rsidRPr="005C410E">
        <w:rPr>
          <w:rFonts w:hint="eastAsia"/>
          <w:spacing w:val="-180"/>
          <w:position w:val="22"/>
        </w:rPr>
        <w:t>。</w:t>
      </w:r>
      <w:r>
        <w:rPr>
          <w:rFonts w:hint="eastAsia"/>
        </w:rPr>
        <w:t>不可過</w:t>
      </w:r>
      <w:r w:rsidRPr="005C410E">
        <w:rPr>
          <w:rFonts w:hint="eastAsia"/>
          <w:spacing w:val="-180"/>
        </w:rPr>
        <w:t>勉</w:t>
      </w:r>
      <w:r w:rsidRPr="005C410E">
        <w:rPr>
          <w:rFonts w:hint="eastAsia"/>
          <w:spacing w:val="-180"/>
          <w:position w:val="22"/>
        </w:rPr>
        <w:t>。</w:t>
      </w:r>
      <w:r>
        <w:rPr>
          <w:rFonts w:hint="eastAsia"/>
        </w:rPr>
        <w:t>不可過</w:t>
      </w:r>
      <w:r w:rsidRPr="005C410E">
        <w:rPr>
          <w:rFonts w:hint="eastAsia"/>
          <w:spacing w:val="-180"/>
        </w:rPr>
        <w:t>激</w:t>
      </w:r>
      <w:r w:rsidRPr="005C410E">
        <w:rPr>
          <w:rFonts w:hint="eastAsia"/>
          <w:spacing w:val="-180"/>
          <w:position w:val="22"/>
        </w:rPr>
        <w:t>。</w:t>
      </w:r>
      <w:r>
        <w:rPr>
          <w:rFonts w:hint="eastAsia"/>
        </w:rPr>
        <w:t>聽其困魔自釋而</w:t>
      </w:r>
      <w:r w:rsidRPr="005C410E">
        <w:rPr>
          <w:rFonts w:hint="eastAsia"/>
          <w:spacing w:val="-180"/>
        </w:rPr>
        <w:t>已</w:t>
      </w:r>
      <w:r w:rsidRPr="00F07412">
        <w:rPr>
          <w:rFonts w:hint="eastAsia"/>
          <w:spacing w:val="-100"/>
          <w:position w:val="22"/>
        </w:rPr>
        <w:t>。</w:t>
      </w:r>
      <w:r w:rsidRPr="00F07412">
        <w:rPr>
          <w:rFonts w:hint="eastAsia"/>
          <w:spacing w:val="6"/>
          <w:position w:val="4"/>
          <w:sz w:val="48"/>
          <w:eastAsianLayout w:id="1718839040" w:combine="1"/>
        </w:rPr>
        <w:t>按善源夙根頗</w:t>
      </w:r>
      <w:r w:rsidRPr="00F07412">
        <w:rPr>
          <w:rFonts w:hint="eastAsia"/>
          <w:position w:val="4"/>
          <w:sz w:val="48"/>
          <w:eastAsianLayout w:id="1718839040" w:combine="1"/>
        </w:rPr>
        <w:t>厚。將門之子。惜溺於聲色。不能自拔。故命解空忠告而善道之。誘掖之意深已。</w:t>
      </w:r>
      <w:r w:rsidRPr="00F07412">
        <w:rPr>
          <w:rFonts w:hint="eastAsia"/>
          <w:highlight w:val="yellow"/>
        </w:rPr>
        <w:t>吾</w:t>
      </w:r>
      <w:r>
        <w:rPr>
          <w:rFonts w:hint="eastAsia"/>
        </w:rPr>
        <w:t>師初次賜</w:t>
      </w:r>
      <w:r w:rsidRPr="005C410E">
        <w:rPr>
          <w:rFonts w:hint="eastAsia"/>
          <w:spacing w:val="-180"/>
        </w:rPr>
        <w:t>像</w:t>
      </w:r>
      <w:r w:rsidRPr="005C410E">
        <w:rPr>
          <w:rFonts w:hint="eastAsia"/>
          <w:spacing w:val="-180"/>
          <w:position w:val="22"/>
        </w:rPr>
        <w:t>。</w:t>
      </w:r>
      <w:r>
        <w:rPr>
          <w:rFonts w:hint="eastAsia"/>
        </w:rPr>
        <w:t>善子得之在</w:t>
      </w:r>
      <w:r w:rsidRPr="005C410E">
        <w:rPr>
          <w:rFonts w:hint="eastAsia"/>
          <w:spacing w:val="-180"/>
        </w:rPr>
        <w:t>始</w:t>
      </w:r>
      <w:r w:rsidRPr="00F07412">
        <w:rPr>
          <w:rFonts w:hint="eastAsia"/>
          <w:spacing w:val="-100"/>
          <w:position w:val="22"/>
        </w:rPr>
        <w:t>。</w:t>
      </w:r>
      <w:r w:rsidRPr="00F07412">
        <w:rPr>
          <w:rFonts w:hint="eastAsia"/>
          <w:position w:val="4"/>
          <w:sz w:val="48"/>
          <w:eastAsianLayout w:id="1718839040" w:combine="1"/>
        </w:rPr>
        <w:t>仙師賜像。善源最早。解空云。濱壇長眉佛曾留像。善源遂懇求　仙師賜像。時在庚申二月中也。福源為三月二十二日賜像。未求而得。餘以　仙師有賜像盛典。如智真。和真。華普。宣望。吉中。慧緣。解空。敦性。嬰芝。均次第而得。</w:t>
      </w:r>
      <w:r>
        <w:rPr>
          <w:rFonts w:hint="eastAsia"/>
        </w:rPr>
        <w:t>棄道竟在諸子之</w:t>
      </w:r>
      <w:r w:rsidRPr="005C410E">
        <w:rPr>
          <w:rFonts w:hint="eastAsia"/>
          <w:spacing w:val="-180"/>
        </w:rPr>
        <w:t>先</w:t>
      </w:r>
      <w:r w:rsidRPr="005C410E">
        <w:rPr>
          <w:rFonts w:hint="eastAsia"/>
          <w:spacing w:val="-180"/>
          <w:position w:val="22"/>
        </w:rPr>
        <w:t>。</w:t>
      </w:r>
      <w:r>
        <w:rPr>
          <w:rFonts w:hint="eastAsia"/>
        </w:rPr>
        <w:t>諸子得像在後</w:t>
      </w:r>
      <w:r w:rsidRPr="005C410E">
        <w:rPr>
          <w:rFonts w:hint="eastAsia"/>
          <w:spacing w:val="-180"/>
        </w:rPr>
        <w:t>者</w:t>
      </w:r>
      <w:r w:rsidRPr="005C410E">
        <w:rPr>
          <w:rFonts w:hint="eastAsia"/>
          <w:spacing w:val="-180"/>
          <w:position w:val="22"/>
        </w:rPr>
        <w:t>。</w:t>
      </w:r>
      <w:r>
        <w:rPr>
          <w:rFonts w:hint="eastAsia"/>
        </w:rPr>
        <w:t>誠且過</w:t>
      </w:r>
      <w:r w:rsidRPr="005C410E">
        <w:rPr>
          <w:rFonts w:hint="eastAsia"/>
          <w:spacing w:val="-180"/>
        </w:rPr>
        <w:t>人</w:t>
      </w:r>
      <w:r w:rsidRPr="005C410E">
        <w:rPr>
          <w:rFonts w:hint="eastAsia"/>
          <w:spacing w:val="-180"/>
          <w:position w:val="22"/>
        </w:rPr>
        <w:t>。</w:t>
      </w:r>
      <w:r>
        <w:rPr>
          <w:rFonts w:hint="eastAsia"/>
        </w:rPr>
        <w:t>即未得像</w:t>
      </w:r>
      <w:r w:rsidRPr="005C410E">
        <w:rPr>
          <w:rFonts w:hint="eastAsia"/>
          <w:spacing w:val="-180"/>
        </w:rPr>
        <w:t>者</w:t>
      </w:r>
      <w:r w:rsidRPr="005C410E">
        <w:rPr>
          <w:rFonts w:hint="eastAsia"/>
          <w:spacing w:val="-180"/>
          <w:position w:val="22"/>
        </w:rPr>
        <w:t>。</w:t>
      </w:r>
      <w:r>
        <w:rPr>
          <w:rFonts w:hint="eastAsia"/>
        </w:rPr>
        <w:t>猶能虛此道</w:t>
      </w:r>
      <w:r w:rsidRPr="005C410E">
        <w:rPr>
          <w:rFonts w:hint="eastAsia"/>
          <w:spacing w:val="-180"/>
        </w:rPr>
        <w:t>包</w:t>
      </w:r>
      <w:r w:rsidRPr="005C410E">
        <w:rPr>
          <w:rFonts w:hint="eastAsia"/>
          <w:spacing w:val="-180"/>
          <w:position w:val="22"/>
        </w:rPr>
        <w:t>。</w:t>
      </w:r>
      <w:r>
        <w:rPr>
          <w:rFonts w:hint="eastAsia"/>
        </w:rPr>
        <w:t>一親吾</w:t>
      </w:r>
    </w:p>
    <w:p w:rsidR="00BB1D43" w:rsidRDefault="00BB1D43" w:rsidP="004535BC">
      <w:pPr>
        <w:pStyle w:val="a9"/>
      </w:pPr>
      <w:r>
        <w:rPr>
          <w:rFonts w:hint="eastAsia"/>
        </w:rPr>
        <w:t>師經</w:t>
      </w:r>
      <w:r w:rsidRPr="005C410E">
        <w:rPr>
          <w:rFonts w:hint="eastAsia"/>
          <w:spacing w:val="-180"/>
        </w:rPr>
        <w:t>壇</w:t>
      </w:r>
      <w:r w:rsidRPr="005C410E">
        <w:rPr>
          <w:rFonts w:hint="eastAsia"/>
          <w:spacing w:val="-180"/>
          <w:position w:val="22"/>
        </w:rPr>
        <w:t>。</w:t>
      </w:r>
      <w:r>
        <w:rPr>
          <w:rFonts w:hint="eastAsia"/>
        </w:rPr>
        <w:t>可嘉教</w:t>
      </w:r>
      <w:r w:rsidRPr="005C410E">
        <w:rPr>
          <w:rFonts w:hint="eastAsia"/>
          <w:spacing w:val="-180"/>
        </w:rPr>
        <w:t>焉</w:t>
      </w:r>
      <w:r w:rsidRPr="005C410E">
        <w:rPr>
          <w:rFonts w:hint="eastAsia"/>
          <w:spacing w:val="-180"/>
          <w:position w:val="22"/>
        </w:rPr>
        <w:t>。</w:t>
      </w:r>
      <w:r>
        <w:rPr>
          <w:rFonts w:hint="eastAsia"/>
        </w:rPr>
        <w:t>吾普濟真</w:t>
      </w:r>
      <w:r w:rsidRPr="005C410E">
        <w:rPr>
          <w:rFonts w:hint="eastAsia"/>
          <w:spacing w:val="-180"/>
        </w:rPr>
        <w:t>人</w:t>
      </w:r>
      <w:r w:rsidRPr="005C410E">
        <w:rPr>
          <w:rFonts w:hint="eastAsia"/>
          <w:spacing w:val="-180"/>
          <w:position w:val="22"/>
        </w:rPr>
        <w:t>。</w:t>
      </w:r>
      <w:r>
        <w:rPr>
          <w:rFonts w:hint="eastAsia"/>
        </w:rPr>
        <w:t>代</w:t>
      </w:r>
      <w:r w:rsidR="00FD75BE">
        <w:rPr>
          <w:rFonts w:hint="eastAsia"/>
        </w:rPr>
        <w:t xml:space="preserve">　</w:t>
      </w:r>
      <w:r>
        <w:rPr>
          <w:rFonts w:hint="eastAsia"/>
        </w:rPr>
        <w:t>師臨</w:t>
      </w:r>
      <w:r w:rsidRPr="005C410E">
        <w:rPr>
          <w:rFonts w:hint="eastAsia"/>
          <w:spacing w:val="-180"/>
        </w:rPr>
        <w:t>乩</w:t>
      </w:r>
      <w:r w:rsidRPr="005C410E">
        <w:rPr>
          <w:rFonts w:hint="eastAsia"/>
          <w:spacing w:val="-180"/>
          <w:position w:val="22"/>
        </w:rPr>
        <w:t>。</w:t>
      </w:r>
      <w:r>
        <w:rPr>
          <w:rFonts w:hint="eastAsia"/>
        </w:rPr>
        <w:t>不必心</w:t>
      </w:r>
      <w:r w:rsidRPr="005C410E">
        <w:rPr>
          <w:rFonts w:hint="eastAsia"/>
          <w:spacing w:val="-180"/>
        </w:rPr>
        <w:t>叩</w:t>
      </w:r>
      <w:r w:rsidRPr="005C410E">
        <w:rPr>
          <w:rFonts w:hint="eastAsia"/>
          <w:spacing w:val="-180"/>
          <w:position w:val="22"/>
        </w:rPr>
        <w:t>。</w:t>
      </w:r>
      <w:r>
        <w:rPr>
          <w:rFonts w:hint="eastAsia"/>
        </w:rPr>
        <w:t>明早領受功</w:t>
      </w:r>
      <w:r w:rsidRPr="005C410E">
        <w:rPr>
          <w:rFonts w:hint="eastAsia"/>
          <w:spacing w:val="-180"/>
        </w:rPr>
        <w:t>則</w:t>
      </w:r>
      <w:r w:rsidRPr="005C410E">
        <w:rPr>
          <w:rFonts w:hint="eastAsia"/>
          <w:spacing w:val="-180"/>
          <w:position w:val="22"/>
        </w:rPr>
        <w:t>。</w:t>
      </w:r>
      <w:r>
        <w:rPr>
          <w:rFonts w:hint="eastAsia"/>
        </w:rPr>
        <w:t>今日坐</w:t>
      </w:r>
      <w:r w:rsidRPr="005C410E">
        <w:rPr>
          <w:rFonts w:hint="eastAsia"/>
          <w:spacing w:val="-180"/>
        </w:rPr>
        <w:t>者</w:t>
      </w:r>
      <w:r w:rsidRPr="005C410E">
        <w:rPr>
          <w:rFonts w:hint="eastAsia"/>
          <w:spacing w:val="-180"/>
          <w:position w:val="22"/>
        </w:rPr>
        <w:t>。</w:t>
      </w:r>
      <w:r>
        <w:rPr>
          <w:rFonts w:hint="eastAsia"/>
        </w:rPr>
        <w:t>明</w:t>
      </w:r>
      <w:r>
        <w:rPr>
          <w:rFonts w:hint="eastAsia"/>
        </w:rPr>
        <w:lastRenderedPageBreak/>
        <w:t>日亦須如</w:t>
      </w:r>
      <w:r w:rsidRPr="005C410E">
        <w:rPr>
          <w:rFonts w:hint="eastAsia"/>
          <w:spacing w:val="-180"/>
        </w:rPr>
        <w:t>前</w:t>
      </w:r>
      <w:r w:rsidRPr="005C410E">
        <w:rPr>
          <w:rFonts w:hint="eastAsia"/>
          <w:spacing w:val="-180"/>
          <w:position w:val="22"/>
        </w:rPr>
        <w:t>。</w:t>
      </w:r>
      <w:r w:rsidR="00DB1CBE">
        <w:rPr>
          <w:rFonts w:hint="eastAsia"/>
        </w:rPr>
        <w:t xml:space="preserve">　</w:t>
      </w:r>
      <w:r>
        <w:rPr>
          <w:rFonts w:hint="eastAsia"/>
        </w:rPr>
        <w:t>仙師將有所</w:t>
      </w:r>
      <w:r w:rsidRPr="005C410E">
        <w:rPr>
          <w:rFonts w:hint="eastAsia"/>
          <w:spacing w:val="-180"/>
        </w:rPr>
        <w:t>覘</w:t>
      </w:r>
      <w:r w:rsidRPr="005C410E">
        <w:rPr>
          <w:rFonts w:hint="eastAsia"/>
          <w:spacing w:val="-180"/>
          <w:position w:val="22"/>
        </w:rPr>
        <w:t>。</w:t>
      </w:r>
      <w:r>
        <w:rPr>
          <w:rFonts w:hint="eastAsia"/>
        </w:rPr>
        <w:t>厥外修諸</w:t>
      </w:r>
      <w:r w:rsidRPr="005C410E">
        <w:rPr>
          <w:rFonts w:hint="eastAsia"/>
          <w:spacing w:val="-180"/>
        </w:rPr>
        <w:t>子</w:t>
      </w:r>
      <w:r w:rsidRPr="005C410E">
        <w:rPr>
          <w:rFonts w:hint="eastAsia"/>
          <w:spacing w:val="-180"/>
          <w:position w:val="22"/>
        </w:rPr>
        <w:t>。</w:t>
      </w:r>
      <w:r>
        <w:rPr>
          <w:rFonts w:hint="eastAsia"/>
        </w:rPr>
        <w:t>徐子未列道</w:t>
      </w:r>
      <w:r w:rsidRPr="005C410E">
        <w:rPr>
          <w:rFonts w:hint="eastAsia"/>
          <w:spacing w:val="-180"/>
        </w:rPr>
        <w:t>名</w:t>
      </w:r>
      <w:r w:rsidRPr="00DB1CBE">
        <w:rPr>
          <w:rFonts w:hint="eastAsia"/>
          <w:spacing w:val="-100"/>
          <w:position w:val="22"/>
        </w:rPr>
        <w:t>。</w:t>
      </w:r>
      <w:r w:rsidRPr="00D829DB">
        <w:rPr>
          <w:rFonts w:hint="eastAsia"/>
          <w:position w:val="4"/>
          <w:sz w:val="48"/>
          <w:eastAsianLayout w:id="1718839040" w:combine="1"/>
        </w:rPr>
        <w:t>貫清本名鼎元。上疏以未得道名為憾。</w:t>
      </w:r>
      <w:r>
        <w:rPr>
          <w:rFonts w:hint="eastAsia"/>
        </w:rPr>
        <w:t>佛名心嫌艷</w:t>
      </w:r>
      <w:r w:rsidRPr="005C410E">
        <w:rPr>
          <w:rFonts w:hint="eastAsia"/>
          <w:spacing w:val="-180"/>
        </w:rPr>
        <w:t>稱</w:t>
      </w:r>
      <w:r w:rsidRPr="00DB1CBE">
        <w:rPr>
          <w:rFonts w:hint="eastAsia"/>
          <w:spacing w:val="-100"/>
          <w:position w:val="22"/>
        </w:rPr>
        <w:t>。</w:t>
      </w:r>
      <w:r w:rsidRPr="00D829DB">
        <w:rPr>
          <w:rFonts w:hint="eastAsia"/>
          <w:position w:val="4"/>
          <w:sz w:val="48"/>
          <w:eastAsianLayout w:id="1718839040" w:combine="1"/>
        </w:rPr>
        <w:t>薛映堂前賜道名佛鳳。似覺鳳字不雅。</w:t>
      </w:r>
      <w:r>
        <w:rPr>
          <w:rFonts w:hint="eastAsia"/>
        </w:rPr>
        <w:t>是皆未得內修之</w:t>
      </w:r>
      <w:r w:rsidRPr="005C410E">
        <w:rPr>
          <w:rFonts w:hint="eastAsia"/>
          <w:spacing w:val="-180"/>
        </w:rPr>
        <w:t>實</w:t>
      </w:r>
      <w:r w:rsidRPr="005C410E">
        <w:rPr>
          <w:rFonts w:hint="eastAsia"/>
          <w:spacing w:val="-180"/>
          <w:position w:val="22"/>
        </w:rPr>
        <w:t>。</w:t>
      </w:r>
      <w:r>
        <w:rPr>
          <w:rFonts w:hint="eastAsia"/>
        </w:rPr>
        <w:t>先從外修做</w:t>
      </w:r>
      <w:r w:rsidRPr="005C410E">
        <w:rPr>
          <w:rFonts w:hint="eastAsia"/>
          <w:spacing w:val="-180"/>
        </w:rPr>
        <w:t>功</w:t>
      </w:r>
      <w:r w:rsidRPr="005C410E">
        <w:rPr>
          <w:rFonts w:hint="eastAsia"/>
          <w:spacing w:val="-180"/>
          <w:position w:val="22"/>
        </w:rPr>
        <w:t>。</w:t>
      </w:r>
      <w:r>
        <w:rPr>
          <w:rFonts w:hint="eastAsia"/>
        </w:rPr>
        <w:t>誠者不出十</w:t>
      </w:r>
      <w:r w:rsidRPr="005C410E">
        <w:rPr>
          <w:rFonts w:hint="eastAsia"/>
          <w:spacing w:val="-180"/>
        </w:rPr>
        <w:t>庚</w:t>
      </w:r>
      <w:r w:rsidRPr="005C410E">
        <w:rPr>
          <w:rFonts w:hint="eastAsia"/>
          <w:spacing w:val="-180"/>
          <w:position w:val="22"/>
        </w:rPr>
        <w:t>。</w:t>
      </w:r>
      <w:r>
        <w:rPr>
          <w:rFonts w:hint="eastAsia"/>
        </w:rPr>
        <w:t>即可同受內修之福</w:t>
      </w:r>
      <w:r w:rsidRPr="005C410E">
        <w:rPr>
          <w:rFonts w:hint="eastAsia"/>
          <w:spacing w:val="-180"/>
        </w:rPr>
        <w:t>耳</w:t>
      </w:r>
      <w:r w:rsidRPr="007738ED">
        <w:rPr>
          <w:rFonts w:hint="eastAsia"/>
          <w:spacing w:val="-120"/>
          <w:position w:val="22"/>
        </w:rPr>
        <w:t>。</w:t>
      </w:r>
      <w:r w:rsidR="007738ED" w:rsidRPr="007738ED">
        <w:rPr>
          <w:rFonts w:hint="eastAsia"/>
          <w:spacing w:val="6"/>
          <w:position w:val="4"/>
          <w:sz w:val="48"/>
          <w:eastAsianLayout w:id="1718839040" w:combine="1"/>
        </w:rPr>
        <w:t>貫清</w:t>
      </w:r>
      <w:r w:rsidR="007738ED">
        <w:rPr>
          <w:rFonts w:hint="eastAsia"/>
          <w:spacing w:val="6"/>
          <w:position w:val="4"/>
          <w:sz w:val="48"/>
          <w:eastAsianLayout w:id="1718839040" w:combine="1"/>
        </w:rPr>
        <w:t>、</w:t>
      </w:r>
      <w:r w:rsidR="007738ED" w:rsidRPr="007738ED">
        <w:rPr>
          <w:rFonts w:hint="eastAsia"/>
          <w:spacing w:val="6"/>
          <w:position w:val="4"/>
          <w:sz w:val="48"/>
          <w:eastAsianLayout w:id="1718839040" w:combine="1"/>
        </w:rPr>
        <w:t>佛鳳於十二月二十六日</w:t>
      </w:r>
      <w:r w:rsidR="007738ED">
        <w:rPr>
          <w:rFonts w:hint="eastAsia"/>
          <w:spacing w:val="6"/>
          <w:position w:val="4"/>
          <w:sz w:val="48"/>
          <w:eastAsianLayout w:id="1718839040" w:combine="1"/>
        </w:rPr>
        <w:t>、</w:t>
      </w:r>
      <w:r w:rsidR="007738ED" w:rsidRPr="007738ED">
        <w:rPr>
          <w:rFonts w:hint="eastAsia"/>
          <w:spacing w:val="6"/>
          <w:position w:val="4"/>
          <w:sz w:val="48"/>
          <w:eastAsianLayout w:id="1718839040" w:combine="1"/>
        </w:rPr>
        <w:t>奉訓皆補職方入內修</w:t>
      </w:r>
      <w:r w:rsidR="007738ED">
        <w:rPr>
          <w:rFonts w:hint="eastAsia"/>
          <w:spacing w:val="6"/>
          <w:position w:val="4"/>
          <w:sz w:val="48"/>
          <w:eastAsianLayout w:id="1718839040" w:combine="1"/>
        </w:rPr>
        <w:t>。</w:t>
      </w:r>
      <w:r w:rsidR="007738ED" w:rsidRPr="007738ED">
        <w:rPr>
          <w:rFonts w:hint="eastAsia"/>
          <w:spacing w:val="6"/>
          <w:position w:val="4"/>
          <w:sz w:val="48"/>
          <w:eastAsianLayout w:id="1718839040" w:combine="1"/>
        </w:rPr>
        <w:t>未出十庚</w:t>
      </w:r>
      <w:r w:rsidR="007738ED">
        <w:rPr>
          <w:rFonts w:hint="eastAsia"/>
        </w:rPr>
        <w:t>爾</w:t>
      </w:r>
      <w:r>
        <w:rPr>
          <w:rFonts w:hint="eastAsia"/>
        </w:rPr>
        <w:t>等各</w:t>
      </w:r>
      <w:r w:rsidRPr="005C410E">
        <w:rPr>
          <w:rFonts w:hint="eastAsia"/>
          <w:spacing w:val="-180"/>
        </w:rPr>
        <w:t>坐</w:t>
      </w:r>
      <w:r w:rsidRPr="005C410E">
        <w:rPr>
          <w:rFonts w:hint="eastAsia"/>
          <w:spacing w:val="-180"/>
          <w:position w:val="22"/>
        </w:rPr>
        <w:t>。</w:t>
      </w:r>
      <w:r>
        <w:rPr>
          <w:rFonts w:hint="eastAsia"/>
        </w:rPr>
        <w:t>吾</w:t>
      </w:r>
      <w:r w:rsidRPr="005C410E">
        <w:rPr>
          <w:rFonts w:hint="eastAsia"/>
          <w:spacing w:val="-180"/>
        </w:rPr>
        <w:t>行</w:t>
      </w:r>
      <w:r w:rsidRPr="00DB1CBE">
        <w:rPr>
          <w:rFonts w:hint="eastAsia"/>
          <w:spacing w:val="-100"/>
          <w:position w:val="22"/>
        </w:rPr>
        <w:t>。</w:t>
      </w:r>
      <w:r w:rsidRPr="00DB1CBE">
        <w:rPr>
          <w:rFonts w:hint="eastAsia"/>
          <w:spacing w:val="6"/>
          <w:position w:val="4"/>
          <w:sz w:val="48"/>
          <w:eastAsianLayout w:id="1718839040" w:combine="1"/>
        </w:rPr>
        <w:t>壇下十一人。遵諭分內外。坐畢。上香請訓。</w:t>
      </w:r>
      <w:r w:rsidR="00DB1CBE">
        <w:rPr>
          <w:spacing w:val="6"/>
          <w:position w:val="4"/>
          <w:sz w:val="48"/>
        </w:rPr>
        <w:br/>
      </w:r>
      <w:r>
        <w:rPr>
          <w:rFonts w:hint="eastAsia"/>
        </w:rPr>
        <w:t>心</w:t>
      </w:r>
      <w:r w:rsidRPr="005C410E">
        <w:rPr>
          <w:rFonts w:hint="eastAsia"/>
          <w:spacing w:val="-180"/>
        </w:rPr>
        <w:t>到</w:t>
      </w:r>
      <w:r w:rsidRPr="00DB1CBE">
        <w:rPr>
          <w:rFonts w:hint="eastAsia"/>
          <w:spacing w:val="-100"/>
          <w:position w:val="22"/>
        </w:rPr>
        <w:t>。</w:t>
      </w:r>
      <w:r w:rsidRPr="00DB1CBE">
        <w:rPr>
          <w:rFonts w:hint="eastAsia"/>
          <w:spacing w:val="6"/>
          <w:position w:val="4"/>
          <w:sz w:val="48"/>
          <w:eastAsianLayout w:id="1718839040" w:combine="1"/>
        </w:rPr>
        <w:t>按每次請壇。均畫符焚表。書列壇弟子名。今日只次第行禮。</w:t>
      </w:r>
    </w:p>
    <w:p w:rsidR="00BB1D43" w:rsidRDefault="00BB1D43" w:rsidP="004535BC">
      <w:pPr>
        <w:pStyle w:val="a9"/>
      </w:pPr>
      <w:r>
        <w:rPr>
          <w:rFonts w:hint="eastAsia"/>
        </w:rPr>
        <w:t>吾老人來</w:t>
      </w:r>
      <w:r w:rsidRPr="005C410E">
        <w:rPr>
          <w:rFonts w:hint="eastAsia"/>
          <w:spacing w:val="-180"/>
        </w:rPr>
        <w:t>也</w:t>
      </w:r>
      <w:r w:rsidRPr="005C410E">
        <w:rPr>
          <w:rFonts w:hint="eastAsia"/>
          <w:spacing w:val="-180"/>
          <w:position w:val="22"/>
        </w:rPr>
        <w:t>。</w:t>
      </w:r>
      <w:r>
        <w:rPr>
          <w:rFonts w:hint="eastAsia"/>
        </w:rPr>
        <w:t>不必求</w:t>
      </w:r>
      <w:r w:rsidRPr="005C410E">
        <w:rPr>
          <w:rFonts w:hint="eastAsia"/>
          <w:spacing w:val="-180"/>
        </w:rPr>
        <w:t>示</w:t>
      </w:r>
      <w:r w:rsidRPr="005C410E">
        <w:rPr>
          <w:rFonts w:hint="eastAsia"/>
          <w:spacing w:val="-180"/>
          <w:position w:val="22"/>
        </w:rPr>
        <w:t>。</w:t>
      </w:r>
      <w:r>
        <w:rPr>
          <w:rFonts w:hint="eastAsia"/>
        </w:rPr>
        <w:t>明日功則中有要</w:t>
      </w:r>
      <w:r w:rsidRPr="005C410E">
        <w:rPr>
          <w:rFonts w:hint="eastAsia"/>
          <w:spacing w:val="-180"/>
        </w:rPr>
        <w:t>訓</w:t>
      </w:r>
      <w:r w:rsidRPr="005C410E">
        <w:rPr>
          <w:rFonts w:hint="eastAsia"/>
          <w:spacing w:val="-180"/>
          <w:position w:val="22"/>
        </w:rPr>
        <w:t>。</w:t>
      </w:r>
      <w:r>
        <w:rPr>
          <w:rFonts w:hint="eastAsia"/>
        </w:rPr>
        <w:t>吾當詳細言</w:t>
      </w:r>
      <w:r w:rsidRPr="005C410E">
        <w:rPr>
          <w:rFonts w:hint="eastAsia"/>
          <w:spacing w:val="-180"/>
        </w:rPr>
        <w:t>之</w:t>
      </w:r>
      <w:r w:rsidRPr="005C410E">
        <w:rPr>
          <w:rFonts w:hint="eastAsia"/>
          <w:spacing w:val="-180"/>
          <w:position w:val="22"/>
        </w:rPr>
        <w:t>。</w:t>
      </w:r>
      <w:r>
        <w:rPr>
          <w:rFonts w:hint="eastAsia"/>
        </w:rPr>
        <w:t>坐功何</w:t>
      </w:r>
      <w:r w:rsidRPr="005C410E">
        <w:rPr>
          <w:rFonts w:hint="eastAsia"/>
          <w:spacing w:val="-180"/>
        </w:rPr>
        <w:t>如</w:t>
      </w:r>
      <w:r w:rsidRPr="005C410E">
        <w:rPr>
          <w:rFonts w:hint="eastAsia"/>
          <w:spacing w:val="-180"/>
          <w:position w:val="22"/>
        </w:rPr>
        <w:t>。</w:t>
      </w:r>
      <w:r>
        <w:rPr>
          <w:rFonts w:hint="eastAsia"/>
        </w:rPr>
        <w:t>問諸子中有能閉目見瞳光圓滿無瑕者則得</w:t>
      </w:r>
      <w:r w:rsidRPr="005C410E">
        <w:rPr>
          <w:rFonts w:hint="eastAsia"/>
          <w:spacing w:val="-180"/>
        </w:rPr>
        <w:t>矣</w:t>
      </w:r>
      <w:r w:rsidRPr="005C410E">
        <w:rPr>
          <w:rFonts w:hint="eastAsia"/>
          <w:spacing w:val="-180"/>
          <w:position w:val="22"/>
        </w:rPr>
        <w:t>。</w:t>
      </w:r>
      <w:r>
        <w:rPr>
          <w:rFonts w:hint="eastAsia"/>
        </w:rPr>
        <w:t>福子心功頗</w:t>
      </w:r>
      <w:r w:rsidRPr="005C410E">
        <w:rPr>
          <w:rFonts w:hint="eastAsia"/>
          <w:spacing w:val="-180"/>
        </w:rPr>
        <w:t>深</w:t>
      </w:r>
      <w:r w:rsidRPr="005C410E">
        <w:rPr>
          <w:rFonts w:hint="eastAsia"/>
          <w:spacing w:val="-180"/>
          <w:position w:val="22"/>
        </w:rPr>
        <w:t>。</w:t>
      </w:r>
      <w:r>
        <w:rPr>
          <w:rFonts w:hint="eastAsia"/>
        </w:rPr>
        <w:t>坐亦得</w:t>
      </w:r>
      <w:r w:rsidRPr="005C410E">
        <w:rPr>
          <w:rFonts w:hint="eastAsia"/>
          <w:spacing w:val="-180"/>
        </w:rPr>
        <w:t>窔</w:t>
      </w:r>
      <w:r w:rsidRPr="00DB1CBE">
        <w:rPr>
          <w:rFonts w:hint="eastAsia"/>
          <w:spacing w:val="-100"/>
          <w:position w:val="22"/>
        </w:rPr>
        <w:t>。</w:t>
      </w:r>
      <w:r w:rsidRPr="00DB1CBE">
        <w:rPr>
          <w:rFonts w:hint="eastAsia"/>
          <w:position w:val="4"/>
          <w:sz w:val="48"/>
          <w:eastAsianLayout w:id="1718839040" w:combine="1"/>
        </w:rPr>
        <w:t>福緣自丁巳年到濟。設壇以來。無一次間缺。既奉能集</w:t>
      </w:r>
      <w:r w:rsidRPr="00DB1CBE">
        <w:rPr>
          <w:rFonts w:hint="eastAsia"/>
          <w:spacing w:val="6"/>
          <w:position w:val="4"/>
          <w:sz w:val="48"/>
          <w:eastAsianLayout w:id="1718839040" w:combine="1"/>
        </w:rPr>
        <w:t>六人以上即可傳經之訓尤為引掖敦</w:t>
      </w:r>
      <w:del w:id="1" w:author="sxsoon" w:date="2018-07-25T20:33:00Z">
        <w:r w:rsidRPr="00DB1CBE" w:rsidDel="007738ED">
          <w:rPr>
            <w:rFonts w:hint="eastAsia"/>
            <w:spacing w:val="6"/>
            <w:position w:val="4"/>
            <w:sz w:val="48"/>
            <w:eastAsianLayout w:id="1718839040" w:combine="1"/>
          </w:rPr>
          <w:delText>功</w:delText>
        </w:r>
      </w:del>
      <w:r w:rsidRPr="00DB1CBE">
        <w:rPr>
          <w:rFonts w:hint="eastAsia"/>
          <w:spacing w:val="6"/>
          <w:position w:val="4"/>
          <w:sz w:val="48"/>
          <w:eastAsianLayout w:id="1718839040" w:combine="1"/>
        </w:rPr>
        <w:t>勸不厭不倦。</w:t>
      </w:r>
      <w:r>
        <w:rPr>
          <w:rFonts w:hint="eastAsia"/>
        </w:rPr>
        <w:t>其餘</w:t>
      </w:r>
      <w:r w:rsidRPr="005C410E">
        <w:rPr>
          <w:rFonts w:hint="eastAsia"/>
          <w:spacing w:val="-180"/>
        </w:rPr>
        <w:t>智</w:t>
      </w:r>
      <w:r w:rsidRPr="005C410E">
        <w:rPr>
          <w:rFonts w:hint="eastAsia"/>
          <w:spacing w:val="-180"/>
          <w:position w:val="22"/>
        </w:rPr>
        <w:t>。</w:t>
      </w:r>
      <w:r w:rsidRPr="005C410E">
        <w:rPr>
          <w:rFonts w:hint="eastAsia"/>
          <w:spacing w:val="-180"/>
        </w:rPr>
        <w:t>宣</w:t>
      </w:r>
      <w:r w:rsidRPr="005C410E">
        <w:rPr>
          <w:rFonts w:hint="eastAsia"/>
          <w:spacing w:val="-180"/>
          <w:position w:val="22"/>
        </w:rPr>
        <w:t>。</w:t>
      </w:r>
      <w:r w:rsidRPr="005C410E">
        <w:rPr>
          <w:rFonts w:hint="eastAsia"/>
          <w:spacing w:val="-180"/>
        </w:rPr>
        <w:t>華</w:t>
      </w:r>
      <w:r w:rsidRPr="005C410E">
        <w:rPr>
          <w:rFonts w:hint="eastAsia"/>
          <w:spacing w:val="-180"/>
          <w:position w:val="22"/>
        </w:rPr>
        <w:t>。</w:t>
      </w:r>
      <w:r w:rsidRPr="005C410E">
        <w:rPr>
          <w:rFonts w:hint="eastAsia"/>
          <w:spacing w:val="-180"/>
        </w:rPr>
        <w:t>和</w:t>
      </w:r>
      <w:r w:rsidRPr="005C410E">
        <w:rPr>
          <w:rFonts w:hint="eastAsia"/>
          <w:spacing w:val="-180"/>
          <w:position w:val="22"/>
        </w:rPr>
        <w:t>。</w:t>
      </w:r>
      <w:r>
        <w:rPr>
          <w:rFonts w:hint="eastAsia"/>
        </w:rPr>
        <w:t>味似而氣猶</w:t>
      </w:r>
      <w:r w:rsidRPr="005C410E">
        <w:rPr>
          <w:rFonts w:hint="eastAsia"/>
          <w:spacing w:val="-180"/>
        </w:rPr>
        <w:t>攝</w:t>
      </w:r>
      <w:r w:rsidRPr="005C410E">
        <w:rPr>
          <w:rFonts w:hint="eastAsia"/>
          <w:spacing w:val="-180"/>
          <w:position w:val="22"/>
        </w:rPr>
        <w:t>。</w:t>
      </w:r>
      <w:r>
        <w:rPr>
          <w:rFonts w:hint="eastAsia"/>
        </w:rPr>
        <w:t>再坐不難進</w:t>
      </w:r>
      <w:r w:rsidRPr="005C410E">
        <w:rPr>
          <w:rFonts w:hint="eastAsia"/>
          <w:spacing w:val="-180"/>
        </w:rPr>
        <w:t>明</w:t>
      </w:r>
      <w:r w:rsidRPr="005C410E">
        <w:rPr>
          <w:rFonts w:hint="eastAsia"/>
          <w:spacing w:val="-180"/>
          <w:position w:val="22"/>
        </w:rPr>
        <w:t>。</w:t>
      </w:r>
      <w:r>
        <w:rPr>
          <w:rFonts w:hint="eastAsia"/>
        </w:rPr>
        <w:t>慧缺無</w:t>
      </w:r>
      <w:r w:rsidRPr="005C410E">
        <w:rPr>
          <w:rFonts w:hint="eastAsia"/>
          <w:spacing w:val="-180"/>
        </w:rPr>
        <w:t>論</w:t>
      </w:r>
      <w:r w:rsidRPr="00DB1CBE">
        <w:rPr>
          <w:rFonts w:hint="eastAsia"/>
          <w:position w:val="22"/>
        </w:rPr>
        <w:t>。</w:t>
      </w:r>
      <w:r w:rsidRPr="00DB1CBE">
        <w:rPr>
          <w:rFonts w:hint="eastAsia"/>
          <w:position w:val="4"/>
          <w:sz w:val="48"/>
          <w:eastAsianLayout w:id="1718839040" w:combine="1"/>
        </w:rPr>
        <w:t>慧緣時在甯陽</w:t>
      </w:r>
      <w:r w:rsidRPr="005C410E">
        <w:rPr>
          <w:rFonts w:hint="eastAsia"/>
          <w:spacing w:val="-180"/>
        </w:rPr>
        <w:t>吉</w:t>
      </w:r>
      <w:r w:rsidRPr="005C410E">
        <w:rPr>
          <w:rFonts w:hint="eastAsia"/>
          <w:spacing w:val="-180"/>
          <w:position w:val="22"/>
        </w:rPr>
        <w:t>。</w:t>
      </w:r>
      <w:r w:rsidRPr="005C410E">
        <w:rPr>
          <w:rFonts w:hint="eastAsia"/>
          <w:spacing w:val="-180"/>
        </w:rPr>
        <w:t>解</w:t>
      </w:r>
      <w:r w:rsidRPr="005C410E">
        <w:rPr>
          <w:rFonts w:hint="eastAsia"/>
          <w:spacing w:val="-180"/>
          <w:position w:val="22"/>
        </w:rPr>
        <w:t>。</w:t>
      </w:r>
      <w:r w:rsidRPr="005C410E">
        <w:rPr>
          <w:rFonts w:hint="eastAsia"/>
          <w:spacing w:val="-180"/>
        </w:rPr>
        <w:t>嬰</w:t>
      </w:r>
      <w:r w:rsidRPr="005C410E">
        <w:rPr>
          <w:rFonts w:hint="eastAsia"/>
          <w:spacing w:val="-180"/>
          <w:position w:val="22"/>
        </w:rPr>
        <w:t>。</w:t>
      </w:r>
      <w:r w:rsidRPr="005C410E">
        <w:rPr>
          <w:rFonts w:hint="eastAsia"/>
          <w:spacing w:val="-180"/>
        </w:rPr>
        <w:t>敦</w:t>
      </w:r>
      <w:r w:rsidRPr="005C410E">
        <w:rPr>
          <w:rFonts w:hint="eastAsia"/>
          <w:spacing w:val="-180"/>
          <w:position w:val="22"/>
        </w:rPr>
        <w:t>。</w:t>
      </w:r>
      <w:r>
        <w:rPr>
          <w:rFonts w:hint="eastAsia"/>
        </w:rPr>
        <w:t>氣息平</w:t>
      </w:r>
      <w:r w:rsidRPr="005C410E">
        <w:rPr>
          <w:rFonts w:hint="eastAsia"/>
          <w:spacing w:val="-180"/>
        </w:rPr>
        <w:t>靜</w:t>
      </w:r>
      <w:r w:rsidRPr="005C410E">
        <w:rPr>
          <w:rFonts w:hint="eastAsia"/>
          <w:spacing w:val="-180"/>
          <w:position w:val="22"/>
        </w:rPr>
        <w:t>。</w:t>
      </w:r>
      <w:r>
        <w:rPr>
          <w:rFonts w:hint="eastAsia"/>
        </w:rPr>
        <w:t>而血海不</w:t>
      </w:r>
      <w:r w:rsidRPr="005C410E">
        <w:rPr>
          <w:rFonts w:hint="eastAsia"/>
          <w:spacing w:val="-180"/>
        </w:rPr>
        <w:t>鎮</w:t>
      </w:r>
      <w:r w:rsidRPr="005C410E">
        <w:rPr>
          <w:rFonts w:hint="eastAsia"/>
          <w:spacing w:val="-180"/>
          <w:position w:val="22"/>
        </w:rPr>
        <w:t>。</w:t>
      </w:r>
      <w:r>
        <w:rPr>
          <w:rFonts w:hint="eastAsia"/>
        </w:rPr>
        <w:t>俱宜守</w:t>
      </w:r>
      <w:r w:rsidRPr="005C410E">
        <w:rPr>
          <w:rFonts w:hint="eastAsia"/>
          <w:spacing w:val="-180"/>
        </w:rPr>
        <w:t>血</w:t>
      </w:r>
      <w:r w:rsidRPr="005C410E">
        <w:rPr>
          <w:rFonts w:hint="eastAsia"/>
          <w:spacing w:val="-180"/>
          <w:position w:val="22"/>
        </w:rPr>
        <w:t>。</w:t>
      </w:r>
      <w:r>
        <w:rPr>
          <w:rFonts w:hint="eastAsia"/>
        </w:rPr>
        <w:t>徐佛二</w:t>
      </w:r>
      <w:r w:rsidRPr="005C410E">
        <w:rPr>
          <w:rFonts w:hint="eastAsia"/>
          <w:spacing w:val="-180"/>
        </w:rPr>
        <w:t>子</w:t>
      </w:r>
      <w:r w:rsidRPr="00DB1CBE">
        <w:rPr>
          <w:rFonts w:hint="eastAsia"/>
          <w:spacing w:val="-40"/>
          <w:position w:val="22"/>
        </w:rPr>
        <w:t>。</w:t>
      </w:r>
      <w:r w:rsidRPr="00DB1CBE">
        <w:rPr>
          <w:rFonts w:hint="eastAsia"/>
          <w:spacing w:val="60"/>
          <w:position w:val="4"/>
          <w:sz w:val="48"/>
          <w:eastAsianLayout w:id="1718839040" w:combine="1"/>
        </w:rPr>
        <w:t>貫清佛鳳</w:t>
      </w:r>
      <w:r>
        <w:rPr>
          <w:rFonts w:hint="eastAsia"/>
        </w:rPr>
        <w:t>坐心均</w:t>
      </w:r>
      <w:r w:rsidRPr="005C410E">
        <w:rPr>
          <w:rFonts w:hint="eastAsia"/>
          <w:spacing w:val="-180"/>
        </w:rPr>
        <w:t>謹</w:t>
      </w:r>
      <w:r w:rsidRPr="005C410E">
        <w:rPr>
          <w:rFonts w:hint="eastAsia"/>
          <w:spacing w:val="-180"/>
          <w:position w:val="22"/>
        </w:rPr>
        <w:t>。</w:t>
      </w:r>
      <w:r>
        <w:rPr>
          <w:rFonts w:hint="eastAsia"/>
        </w:rPr>
        <w:t>惜未久得此</w:t>
      </w:r>
      <w:r w:rsidRPr="005C410E">
        <w:rPr>
          <w:rFonts w:hint="eastAsia"/>
          <w:spacing w:val="-180"/>
        </w:rPr>
        <w:t>功</w:t>
      </w:r>
      <w:r w:rsidRPr="005C410E">
        <w:rPr>
          <w:rFonts w:hint="eastAsia"/>
          <w:spacing w:val="-180"/>
          <w:position w:val="22"/>
        </w:rPr>
        <w:t>。</w:t>
      </w:r>
      <w:r>
        <w:rPr>
          <w:rFonts w:hint="eastAsia"/>
        </w:rPr>
        <w:t>徐患外</w:t>
      </w:r>
      <w:r w:rsidRPr="005C410E">
        <w:rPr>
          <w:rFonts w:hint="eastAsia"/>
          <w:spacing w:val="-180"/>
        </w:rPr>
        <w:t>洩</w:t>
      </w:r>
      <w:r w:rsidRPr="005C410E">
        <w:rPr>
          <w:rFonts w:hint="eastAsia"/>
          <w:spacing w:val="-180"/>
          <w:position w:val="22"/>
        </w:rPr>
        <w:t>。</w:t>
      </w:r>
      <w:r>
        <w:rPr>
          <w:rFonts w:hint="eastAsia"/>
        </w:rPr>
        <w:t>佛恙內潛外放於</w:t>
      </w:r>
      <w:r w:rsidRPr="005C410E">
        <w:rPr>
          <w:rFonts w:hint="eastAsia"/>
          <w:spacing w:val="-180"/>
        </w:rPr>
        <w:t>形</w:t>
      </w:r>
      <w:r w:rsidRPr="005C410E">
        <w:rPr>
          <w:rFonts w:hint="eastAsia"/>
          <w:spacing w:val="-180"/>
          <w:position w:val="22"/>
        </w:rPr>
        <w:t>。</w:t>
      </w:r>
      <w:r>
        <w:rPr>
          <w:rFonts w:hint="eastAsia"/>
        </w:rPr>
        <w:t>久坐其恙自</w:t>
      </w:r>
      <w:r w:rsidRPr="005C410E">
        <w:rPr>
          <w:rFonts w:hint="eastAsia"/>
          <w:spacing w:val="-180"/>
        </w:rPr>
        <w:t>泯</w:t>
      </w:r>
      <w:r w:rsidRPr="005C410E">
        <w:rPr>
          <w:rFonts w:hint="eastAsia"/>
          <w:spacing w:val="-180"/>
          <w:position w:val="22"/>
        </w:rPr>
        <w:t>。</w:t>
      </w:r>
      <w:r>
        <w:rPr>
          <w:rFonts w:hint="eastAsia"/>
        </w:rPr>
        <w:t>形色俱</w:t>
      </w:r>
      <w:r w:rsidRPr="005C410E">
        <w:rPr>
          <w:rFonts w:hint="eastAsia"/>
          <w:spacing w:val="-180"/>
        </w:rPr>
        <w:t>實</w:t>
      </w:r>
      <w:r w:rsidRPr="005C410E">
        <w:rPr>
          <w:rFonts w:hint="eastAsia"/>
          <w:spacing w:val="-180"/>
          <w:position w:val="22"/>
        </w:rPr>
        <w:t>。</w:t>
      </w:r>
      <w:r>
        <w:rPr>
          <w:rFonts w:hint="eastAsia"/>
        </w:rPr>
        <w:t>功亦自</w:t>
      </w:r>
      <w:r w:rsidRPr="005C410E">
        <w:rPr>
          <w:rFonts w:hint="eastAsia"/>
          <w:spacing w:val="-180"/>
        </w:rPr>
        <w:t>進</w:t>
      </w:r>
      <w:r w:rsidRPr="005C410E">
        <w:rPr>
          <w:rFonts w:hint="eastAsia"/>
          <w:spacing w:val="-180"/>
          <w:position w:val="22"/>
        </w:rPr>
        <w:t>。</w:t>
      </w:r>
      <w:r>
        <w:rPr>
          <w:rFonts w:hint="eastAsia"/>
        </w:rPr>
        <w:t>諸子坐到睛光白</w:t>
      </w:r>
      <w:r w:rsidRPr="005C410E">
        <w:rPr>
          <w:rFonts w:hint="eastAsia"/>
          <w:spacing w:val="-180"/>
        </w:rPr>
        <w:t>滿</w:t>
      </w:r>
      <w:r w:rsidRPr="005C410E">
        <w:rPr>
          <w:rFonts w:hint="eastAsia"/>
          <w:spacing w:val="-180"/>
          <w:position w:val="22"/>
        </w:rPr>
        <w:t>。</w:t>
      </w:r>
      <w:r>
        <w:rPr>
          <w:rFonts w:hint="eastAsia"/>
        </w:rPr>
        <w:t>則知過去未</w:t>
      </w:r>
      <w:r w:rsidRPr="005C410E">
        <w:rPr>
          <w:rFonts w:hint="eastAsia"/>
          <w:spacing w:val="-180"/>
        </w:rPr>
        <w:t>來</w:t>
      </w:r>
      <w:r w:rsidRPr="005C410E">
        <w:rPr>
          <w:rFonts w:hint="eastAsia"/>
          <w:spacing w:val="-180"/>
          <w:position w:val="22"/>
        </w:rPr>
        <w:t>。</w:t>
      </w:r>
      <w:r>
        <w:rPr>
          <w:rFonts w:hint="eastAsia"/>
        </w:rPr>
        <w:t>與吾有形影晤言妙境</w:t>
      </w:r>
      <w:r w:rsidRPr="005C410E">
        <w:rPr>
          <w:rFonts w:hint="eastAsia"/>
          <w:spacing w:val="-180"/>
        </w:rPr>
        <w:t>也</w:t>
      </w:r>
      <w:r w:rsidRPr="005C410E">
        <w:rPr>
          <w:rFonts w:hint="eastAsia"/>
          <w:spacing w:val="-180"/>
          <w:position w:val="22"/>
        </w:rPr>
        <w:t>。</w:t>
      </w:r>
      <w:r>
        <w:rPr>
          <w:rFonts w:hint="eastAsia"/>
        </w:rPr>
        <w:t>初坐皆未滿初</w:t>
      </w:r>
      <w:r w:rsidRPr="005C410E">
        <w:rPr>
          <w:rFonts w:hint="eastAsia"/>
          <w:spacing w:val="-180"/>
        </w:rPr>
        <w:t>度</w:t>
      </w:r>
      <w:r w:rsidRPr="005C410E">
        <w:rPr>
          <w:rFonts w:hint="eastAsia"/>
          <w:spacing w:val="-180"/>
          <w:position w:val="22"/>
        </w:rPr>
        <w:t>。</w:t>
      </w:r>
      <w:r>
        <w:rPr>
          <w:rFonts w:hint="eastAsia"/>
        </w:rPr>
        <w:t>本無坐</w:t>
      </w:r>
      <w:r w:rsidRPr="005C410E">
        <w:rPr>
          <w:rFonts w:hint="eastAsia"/>
          <w:spacing w:val="-180"/>
        </w:rPr>
        <w:t>評</w:t>
      </w:r>
      <w:r w:rsidRPr="005C410E">
        <w:rPr>
          <w:rFonts w:hint="eastAsia"/>
          <w:spacing w:val="-180"/>
          <w:position w:val="22"/>
        </w:rPr>
        <w:t>。</w:t>
      </w:r>
      <w:r>
        <w:rPr>
          <w:rFonts w:hint="eastAsia"/>
        </w:rPr>
        <w:t>因諸子嚮道如</w:t>
      </w:r>
      <w:r w:rsidRPr="005C410E">
        <w:rPr>
          <w:rFonts w:hint="eastAsia"/>
          <w:spacing w:val="-180"/>
        </w:rPr>
        <w:t>鑽</w:t>
      </w:r>
      <w:r w:rsidRPr="005C410E">
        <w:rPr>
          <w:rFonts w:hint="eastAsia"/>
          <w:spacing w:val="-180"/>
          <w:position w:val="22"/>
        </w:rPr>
        <w:t>。</w:t>
      </w:r>
      <w:r>
        <w:rPr>
          <w:rFonts w:hint="eastAsia"/>
        </w:rPr>
        <w:t>不能不明以勗爾等</w:t>
      </w:r>
      <w:r w:rsidRPr="005C410E">
        <w:rPr>
          <w:rFonts w:hint="eastAsia"/>
          <w:spacing w:val="-180"/>
        </w:rPr>
        <w:t>也</w:t>
      </w:r>
      <w:r w:rsidRPr="00DB1CBE">
        <w:rPr>
          <w:rFonts w:hint="eastAsia"/>
          <w:spacing w:val="-100"/>
          <w:position w:val="22"/>
        </w:rPr>
        <w:t>。</w:t>
      </w:r>
      <w:r w:rsidRPr="00DB1CBE">
        <w:rPr>
          <w:rFonts w:hint="eastAsia"/>
          <w:spacing w:val="6"/>
          <w:position w:val="4"/>
          <w:sz w:val="48"/>
          <w:eastAsianLayout w:id="1718839040" w:combine="1"/>
        </w:rPr>
        <w:t>智真問血海是否即心也</w:t>
      </w:r>
      <w:r>
        <w:rPr>
          <w:rFonts w:hint="eastAsia"/>
        </w:rPr>
        <w:t>是</w:t>
      </w:r>
      <w:r w:rsidRPr="005C410E">
        <w:rPr>
          <w:rFonts w:hint="eastAsia"/>
          <w:spacing w:val="-180"/>
        </w:rPr>
        <w:t>也</w:t>
      </w:r>
      <w:r w:rsidRPr="005C410E">
        <w:rPr>
          <w:rFonts w:hint="eastAsia"/>
          <w:spacing w:val="-180"/>
          <w:position w:val="22"/>
        </w:rPr>
        <w:t>。</w:t>
      </w:r>
      <w:r>
        <w:rPr>
          <w:rFonts w:hint="eastAsia"/>
        </w:rPr>
        <w:t>吾回玄樞宮</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十月初七日己卯訓授功則</w:t>
      </w:r>
      <w:r w:rsidR="00D829DB" w:rsidRPr="00D829DB">
        <w:rPr>
          <w:rFonts w:ascii="MS Gothic" w:eastAsia="MS Gothic" w:hAnsi="MS Gothic" w:cs="MS Gothic" w:hint="eastAsia"/>
          <w:position w:val="18"/>
        </w:rPr>
        <w:t> </w:t>
      </w:r>
    </w:p>
    <w:p w:rsidR="00BB1D43" w:rsidRDefault="00BB1D43" w:rsidP="004535BC">
      <w:pPr>
        <w:pStyle w:val="a9"/>
      </w:pPr>
      <w:r>
        <w:rPr>
          <w:rFonts w:hint="eastAsia"/>
        </w:rPr>
        <w:lastRenderedPageBreak/>
        <w:t>吾鶴神李紫光道人</w:t>
      </w:r>
      <w:r w:rsidR="00463FE9" w:rsidRPr="00D829DB">
        <w:rPr>
          <w:rFonts w:ascii="MS Gothic" w:eastAsia="MS Gothic" w:hAnsi="MS Gothic" w:cs="MS Gothic" w:hint="eastAsia"/>
          <w:position w:val="18"/>
        </w:rPr>
        <w:t> </w:t>
      </w:r>
    </w:p>
    <w:p w:rsidR="00BB1D43" w:rsidRDefault="00BB1D43" w:rsidP="004535BC">
      <w:pPr>
        <w:pStyle w:val="a9"/>
      </w:pPr>
      <w:r>
        <w:rPr>
          <w:rFonts w:hint="eastAsia"/>
        </w:rPr>
        <w:t>師連日有五嶽大</w:t>
      </w:r>
      <w:r w:rsidRPr="005C410E">
        <w:rPr>
          <w:rFonts w:hint="eastAsia"/>
          <w:spacing w:val="-180"/>
        </w:rPr>
        <w:t>會</w:t>
      </w:r>
      <w:r w:rsidRPr="005C410E">
        <w:rPr>
          <w:rFonts w:hint="eastAsia"/>
          <w:spacing w:val="-180"/>
          <w:position w:val="22"/>
        </w:rPr>
        <w:t>。</w:t>
      </w:r>
      <w:r>
        <w:rPr>
          <w:rFonts w:hint="eastAsia"/>
        </w:rPr>
        <w:t>上午諭</w:t>
      </w:r>
      <w:r w:rsidRPr="005C410E">
        <w:rPr>
          <w:rFonts w:hint="eastAsia"/>
          <w:spacing w:val="-180"/>
        </w:rPr>
        <w:t>時</w:t>
      </w:r>
      <w:r w:rsidRPr="005C410E">
        <w:rPr>
          <w:rFonts w:hint="eastAsia"/>
          <w:spacing w:val="-180"/>
          <w:position w:val="22"/>
        </w:rPr>
        <w:t>。</w:t>
      </w:r>
      <w:r>
        <w:rPr>
          <w:rFonts w:hint="eastAsia"/>
        </w:rPr>
        <w:t>諸子坐</w:t>
      </w:r>
      <w:r w:rsidRPr="005C410E">
        <w:rPr>
          <w:rFonts w:hint="eastAsia"/>
          <w:spacing w:val="-180"/>
        </w:rPr>
        <w:t>功</w:t>
      </w:r>
      <w:r w:rsidRPr="005C410E">
        <w:rPr>
          <w:rFonts w:hint="eastAsia"/>
          <w:spacing w:val="-180"/>
          <w:position w:val="22"/>
        </w:rPr>
        <w:t>。</w:t>
      </w:r>
      <w:r>
        <w:rPr>
          <w:rFonts w:hint="eastAsia"/>
        </w:rPr>
        <w:t>內外皆</w:t>
      </w:r>
      <w:r w:rsidRPr="005C410E">
        <w:rPr>
          <w:rFonts w:hint="eastAsia"/>
          <w:spacing w:val="-180"/>
        </w:rPr>
        <w:t>善</w:t>
      </w:r>
      <w:r w:rsidRPr="005C410E">
        <w:rPr>
          <w:rFonts w:hint="eastAsia"/>
          <w:spacing w:val="-180"/>
          <w:position w:val="22"/>
        </w:rPr>
        <w:t>。</w:t>
      </w:r>
      <w:r>
        <w:rPr>
          <w:rFonts w:hint="eastAsia"/>
        </w:rPr>
        <w:t>較前俱進靜</w:t>
      </w:r>
      <w:r w:rsidRPr="005C410E">
        <w:rPr>
          <w:rFonts w:hint="eastAsia"/>
          <w:spacing w:val="-180"/>
        </w:rPr>
        <w:t>矣</w:t>
      </w:r>
      <w:r w:rsidRPr="005C410E">
        <w:rPr>
          <w:rFonts w:hint="eastAsia"/>
          <w:spacing w:val="-180"/>
          <w:position w:val="22"/>
        </w:rPr>
        <w:t>。</w:t>
      </w:r>
      <w:r>
        <w:rPr>
          <w:rFonts w:hint="eastAsia"/>
        </w:rPr>
        <w:t>十度後</w:t>
      </w:r>
    </w:p>
    <w:p w:rsidR="00BB1D43" w:rsidRDefault="00BB1D43" w:rsidP="004535BC">
      <w:pPr>
        <w:pStyle w:val="a9"/>
      </w:pPr>
      <w:r>
        <w:rPr>
          <w:rFonts w:hint="eastAsia"/>
        </w:rPr>
        <w:t>師來賜</w:t>
      </w:r>
      <w:r w:rsidRPr="005C410E">
        <w:rPr>
          <w:rFonts w:hint="eastAsia"/>
          <w:spacing w:val="-180"/>
        </w:rPr>
        <w:t>諭</w:t>
      </w:r>
      <w:r w:rsidRPr="005C410E">
        <w:rPr>
          <w:rFonts w:hint="eastAsia"/>
          <w:spacing w:val="-180"/>
          <w:position w:val="22"/>
        </w:rPr>
        <w:t>。</w:t>
      </w:r>
      <w:r>
        <w:rPr>
          <w:rFonts w:hint="eastAsia"/>
        </w:rPr>
        <w:t>而諸子序坐不必侍</w:t>
      </w:r>
      <w:r w:rsidRPr="005C410E">
        <w:rPr>
          <w:rFonts w:hint="eastAsia"/>
          <w:spacing w:val="-180"/>
        </w:rPr>
        <w:t>乩</w:t>
      </w:r>
      <w:r w:rsidRPr="005C410E">
        <w:rPr>
          <w:rFonts w:hint="eastAsia"/>
          <w:spacing w:val="-180"/>
          <w:position w:val="22"/>
        </w:rPr>
        <w:t>。</w:t>
      </w:r>
      <w:r>
        <w:rPr>
          <w:rFonts w:hint="eastAsia"/>
        </w:rPr>
        <w:t>記書吉和二</w:t>
      </w:r>
      <w:r w:rsidRPr="005C410E">
        <w:rPr>
          <w:rFonts w:hint="eastAsia"/>
          <w:spacing w:val="-180"/>
        </w:rPr>
        <w:t>子</w:t>
      </w:r>
      <w:r w:rsidRPr="005C410E">
        <w:rPr>
          <w:rFonts w:hint="eastAsia"/>
          <w:spacing w:val="-180"/>
          <w:position w:val="22"/>
        </w:rPr>
        <w:t>。</w:t>
      </w:r>
      <w:r>
        <w:rPr>
          <w:rFonts w:hint="eastAsia"/>
        </w:rPr>
        <w:t>同列左</w:t>
      </w:r>
      <w:r w:rsidRPr="005C410E">
        <w:rPr>
          <w:rFonts w:hint="eastAsia"/>
          <w:spacing w:val="-180"/>
        </w:rPr>
        <w:t>側</w:t>
      </w:r>
      <w:r w:rsidRPr="005C410E">
        <w:rPr>
          <w:rFonts w:hint="eastAsia"/>
          <w:spacing w:val="-180"/>
          <w:position w:val="22"/>
        </w:rPr>
        <w:t>。</w:t>
      </w:r>
      <w:r>
        <w:rPr>
          <w:rFonts w:hint="eastAsia"/>
        </w:rPr>
        <w:t>上座時各焚清表一</w:t>
      </w:r>
      <w:r w:rsidRPr="005C410E">
        <w:rPr>
          <w:rFonts w:hint="eastAsia"/>
          <w:spacing w:val="-180"/>
        </w:rPr>
        <w:t>通</w:t>
      </w:r>
      <w:r w:rsidRPr="005C410E">
        <w:rPr>
          <w:rFonts w:hint="eastAsia"/>
          <w:spacing w:val="-180"/>
          <w:position w:val="22"/>
        </w:rPr>
        <w:t>。</w:t>
      </w:r>
      <w:r w:rsidRPr="00FA5475">
        <w:rPr>
          <w:rFonts w:hint="eastAsia"/>
          <w:spacing w:val="6"/>
          <w:position w:val="4"/>
          <w:sz w:val="48"/>
          <w:eastAsianLayout w:id="1718839040" w:combine="1"/>
        </w:rPr>
        <w:t>善源懺悔叩請列壇</w:t>
      </w:r>
      <w:r>
        <w:rPr>
          <w:rFonts w:hint="eastAsia"/>
        </w:rPr>
        <w:t>向未拒</w:t>
      </w:r>
      <w:r w:rsidRPr="005C410E">
        <w:rPr>
          <w:rFonts w:hint="eastAsia"/>
          <w:spacing w:val="-180"/>
        </w:rPr>
        <w:t>爾</w:t>
      </w:r>
      <w:r w:rsidRPr="005C410E">
        <w:rPr>
          <w:rFonts w:hint="eastAsia"/>
          <w:spacing w:val="-180"/>
          <w:position w:val="22"/>
        </w:rPr>
        <w:t>。</w:t>
      </w:r>
      <w:r>
        <w:rPr>
          <w:rFonts w:hint="eastAsia"/>
        </w:rPr>
        <w:t>自悔無</w:t>
      </w:r>
      <w:r w:rsidRPr="005C410E">
        <w:rPr>
          <w:rFonts w:hint="eastAsia"/>
          <w:spacing w:val="-180"/>
        </w:rPr>
        <w:t>咎</w:t>
      </w:r>
      <w:r w:rsidRPr="005C410E">
        <w:rPr>
          <w:rFonts w:hint="eastAsia"/>
          <w:spacing w:val="-180"/>
          <w:position w:val="22"/>
        </w:rPr>
        <w:t>。</w:t>
      </w:r>
      <w:r>
        <w:rPr>
          <w:rFonts w:hint="eastAsia"/>
        </w:rPr>
        <w:t>但</w:t>
      </w:r>
    </w:p>
    <w:p w:rsidR="00BB1D43" w:rsidRDefault="00BB1D43" w:rsidP="004535BC">
      <w:pPr>
        <w:pStyle w:val="a9"/>
      </w:pPr>
      <w:r>
        <w:rPr>
          <w:rFonts w:hint="eastAsia"/>
        </w:rPr>
        <w:t>師有切</w:t>
      </w:r>
      <w:r w:rsidRPr="005C410E">
        <w:rPr>
          <w:rFonts w:hint="eastAsia"/>
          <w:spacing w:val="-180"/>
        </w:rPr>
        <w:t>諭</w:t>
      </w:r>
      <w:r w:rsidRPr="005C410E">
        <w:rPr>
          <w:rFonts w:hint="eastAsia"/>
          <w:spacing w:val="-180"/>
          <w:position w:val="22"/>
        </w:rPr>
        <w:t>。</w:t>
      </w:r>
      <w:r>
        <w:rPr>
          <w:rFonts w:hint="eastAsia"/>
        </w:rPr>
        <w:t>再悔生</w:t>
      </w:r>
      <w:r w:rsidRPr="005C410E">
        <w:rPr>
          <w:rFonts w:hint="eastAsia"/>
          <w:spacing w:val="-180"/>
        </w:rPr>
        <w:t>晦</w:t>
      </w:r>
      <w:r w:rsidRPr="005C410E">
        <w:rPr>
          <w:rFonts w:hint="eastAsia"/>
          <w:spacing w:val="-180"/>
          <w:position w:val="22"/>
        </w:rPr>
        <w:t>。</w:t>
      </w:r>
      <w:r>
        <w:rPr>
          <w:rFonts w:hint="eastAsia"/>
        </w:rPr>
        <w:t>前慧夙</w:t>
      </w:r>
      <w:r w:rsidRPr="005C410E">
        <w:rPr>
          <w:rFonts w:hint="eastAsia"/>
          <w:spacing w:val="-180"/>
        </w:rPr>
        <w:t>根</w:t>
      </w:r>
      <w:r w:rsidRPr="005C410E">
        <w:rPr>
          <w:rFonts w:hint="eastAsia"/>
          <w:spacing w:val="-180"/>
          <w:position w:val="22"/>
        </w:rPr>
        <w:t>。</w:t>
      </w:r>
      <w:r>
        <w:rPr>
          <w:rFonts w:hint="eastAsia"/>
        </w:rPr>
        <w:t>將有大</w:t>
      </w:r>
      <w:r w:rsidRPr="005C410E">
        <w:rPr>
          <w:rFonts w:hint="eastAsia"/>
          <w:spacing w:val="-180"/>
        </w:rPr>
        <w:t>挫</w:t>
      </w:r>
      <w:r w:rsidRPr="005C410E">
        <w:rPr>
          <w:rFonts w:hint="eastAsia"/>
          <w:spacing w:val="-180"/>
          <w:position w:val="22"/>
        </w:rPr>
        <w:t>。</w:t>
      </w:r>
      <w:r>
        <w:rPr>
          <w:rFonts w:hint="eastAsia"/>
        </w:rPr>
        <w:t>吾奉</w:t>
      </w:r>
    </w:p>
    <w:p w:rsidR="00BB1D43" w:rsidRDefault="00BB1D43" w:rsidP="004535BC">
      <w:pPr>
        <w:pStyle w:val="a9"/>
      </w:pPr>
      <w:r>
        <w:rPr>
          <w:rFonts w:hint="eastAsia"/>
        </w:rPr>
        <w:t>師</w:t>
      </w:r>
      <w:r w:rsidRPr="005C410E">
        <w:rPr>
          <w:rFonts w:hint="eastAsia"/>
          <w:spacing w:val="-180"/>
        </w:rPr>
        <w:t>言</w:t>
      </w:r>
      <w:r w:rsidRPr="005C410E">
        <w:rPr>
          <w:rFonts w:hint="eastAsia"/>
          <w:spacing w:val="-180"/>
          <w:position w:val="22"/>
        </w:rPr>
        <w:t>。</w:t>
      </w:r>
      <w:r>
        <w:rPr>
          <w:rFonts w:hint="eastAsia"/>
        </w:rPr>
        <w:t>許爾善源續列外</w:t>
      </w:r>
      <w:r w:rsidRPr="005C410E">
        <w:rPr>
          <w:rFonts w:hint="eastAsia"/>
          <w:spacing w:val="-180"/>
        </w:rPr>
        <w:t>修</w:t>
      </w:r>
      <w:r w:rsidRPr="005C410E">
        <w:rPr>
          <w:rFonts w:hint="eastAsia"/>
          <w:spacing w:val="-180"/>
          <w:position w:val="22"/>
        </w:rPr>
        <w:t>。</w:t>
      </w:r>
      <w:r>
        <w:rPr>
          <w:rFonts w:hint="eastAsia"/>
        </w:rPr>
        <w:t>勉之遵</w:t>
      </w:r>
      <w:r w:rsidRPr="005C410E">
        <w:rPr>
          <w:rFonts w:hint="eastAsia"/>
          <w:spacing w:val="-180"/>
        </w:rPr>
        <w:t>之</w:t>
      </w:r>
      <w:r w:rsidRPr="00761E94">
        <w:rPr>
          <w:rFonts w:hint="eastAsia"/>
          <w:spacing w:val="-100"/>
          <w:position w:val="22"/>
        </w:rPr>
        <w:t>。</w:t>
      </w:r>
      <w:r w:rsidRPr="00761E94">
        <w:rPr>
          <w:rFonts w:hint="eastAsia"/>
          <w:position w:val="4"/>
          <w:sz w:val="48"/>
          <w:eastAsianLayout w:id="1718839040" w:combine="1"/>
        </w:rPr>
        <w:t>善源如嚮道真誠當在內修之列。准續列外修。仍不堅恆。以致未能永年。惜哉。</w:t>
      </w:r>
      <w:r>
        <w:rPr>
          <w:rFonts w:hint="eastAsia"/>
        </w:rPr>
        <w:t>師來時爾等壇</w:t>
      </w:r>
      <w:r w:rsidRPr="005C410E">
        <w:rPr>
          <w:rFonts w:hint="eastAsia"/>
          <w:spacing w:val="-180"/>
        </w:rPr>
        <w:t>下</w:t>
      </w:r>
      <w:r w:rsidRPr="005C410E">
        <w:rPr>
          <w:rFonts w:hint="eastAsia"/>
          <w:spacing w:val="-180"/>
          <w:position w:val="22"/>
        </w:rPr>
        <w:t>。</w:t>
      </w:r>
      <w:r>
        <w:rPr>
          <w:rFonts w:hint="eastAsia"/>
        </w:rPr>
        <w:t>宜一體作常</w:t>
      </w:r>
      <w:r w:rsidRPr="005C410E">
        <w:rPr>
          <w:rFonts w:hint="eastAsia"/>
          <w:spacing w:val="-180"/>
        </w:rPr>
        <w:t>坐</w:t>
      </w:r>
      <w:r w:rsidRPr="005C410E">
        <w:rPr>
          <w:rFonts w:hint="eastAsia"/>
          <w:spacing w:val="-180"/>
          <w:position w:val="22"/>
        </w:rPr>
        <w:t>。</w:t>
      </w:r>
      <w:r>
        <w:rPr>
          <w:rFonts w:hint="eastAsia"/>
        </w:rPr>
        <w:t>不可語</w:t>
      </w:r>
      <w:r w:rsidRPr="005C410E">
        <w:rPr>
          <w:rFonts w:hint="eastAsia"/>
          <w:spacing w:val="-180"/>
        </w:rPr>
        <w:t>動</w:t>
      </w:r>
      <w:r w:rsidRPr="005C410E">
        <w:rPr>
          <w:rFonts w:hint="eastAsia"/>
          <w:spacing w:val="-180"/>
          <w:position w:val="22"/>
        </w:rPr>
        <w:t>。</w:t>
      </w:r>
      <w:r>
        <w:rPr>
          <w:rFonts w:hint="eastAsia"/>
        </w:rPr>
        <w:t>內修外</w:t>
      </w:r>
      <w:r w:rsidRPr="005C410E">
        <w:rPr>
          <w:rFonts w:hint="eastAsia"/>
          <w:spacing w:val="-180"/>
        </w:rPr>
        <w:t>修</w:t>
      </w:r>
      <w:r w:rsidRPr="005C410E">
        <w:rPr>
          <w:rFonts w:hint="eastAsia"/>
          <w:spacing w:val="-180"/>
          <w:position w:val="22"/>
        </w:rPr>
        <w:t>。</w:t>
      </w:r>
      <w:r>
        <w:rPr>
          <w:rFonts w:hint="eastAsia"/>
        </w:rPr>
        <w:t>不分進道先</w:t>
      </w:r>
      <w:r w:rsidRPr="005C410E">
        <w:rPr>
          <w:rFonts w:hint="eastAsia"/>
          <w:spacing w:val="-180"/>
        </w:rPr>
        <w:t>後</w:t>
      </w:r>
      <w:r w:rsidRPr="005C410E">
        <w:rPr>
          <w:rFonts w:hint="eastAsia"/>
          <w:spacing w:val="-180"/>
          <w:position w:val="22"/>
        </w:rPr>
        <w:t>。</w:t>
      </w:r>
      <w:r>
        <w:rPr>
          <w:rFonts w:hint="eastAsia"/>
        </w:rPr>
        <w:t>坐以齒順列</w:t>
      </w:r>
      <w:r w:rsidRPr="005C410E">
        <w:rPr>
          <w:rFonts w:hint="eastAsia"/>
          <w:spacing w:val="-180"/>
        </w:rPr>
        <w:t>行</w:t>
      </w:r>
      <w:r w:rsidRPr="005C410E">
        <w:rPr>
          <w:rFonts w:hint="eastAsia"/>
          <w:spacing w:val="-180"/>
          <w:position w:val="22"/>
        </w:rPr>
        <w:t>。</w:t>
      </w:r>
      <w:r>
        <w:rPr>
          <w:rFonts w:hint="eastAsia"/>
        </w:rPr>
        <w:t>平分左右兩</w:t>
      </w:r>
      <w:r w:rsidRPr="005C410E">
        <w:rPr>
          <w:rFonts w:hint="eastAsia"/>
          <w:spacing w:val="-180"/>
        </w:rPr>
        <w:t>側</w:t>
      </w:r>
      <w:r w:rsidRPr="005C410E">
        <w:rPr>
          <w:rFonts w:hint="eastAsia"/>
          <w:spacing w:val="-180"/>
          <w:position w:val="22"/>
        </w:rPr>
        <w:t>。</w:t>
      </w:r>
      <w:r>
        <w:rPr>
          <w:rFonts w:hint="eastAsia"/>
        </w:rPr>
        <w:t>諸子稍</w:t>
      </w:r>
      <w:r w:rsidRPr="005C410E">
        <w:rPr>
          <w:rFonts w:hint="eastAsia"/>
          <w:spacing w:val="-180"/>
        </w:rPr>
        <w:t>靜</w:t>
      </w:r>
      <w:r w:rsidRPr="005C410E">
        <w:rPr>
          <w:rFonts w:hint="eastAsia"/>
          <w:spacing w:val="-180"/>
          <w:position w:val="22"/>
        </w:rPr>
        <w:t>。</w:t>
      </w:r>
      <w:r>
        <w:rPr>
          <w:rFonts w:hint="eastAsia"/>
        </w:rPr>
        <w:t>乩停後十度</w:t>
      </w:r>
      <w:r w:rsidRPr="005C410E">
        <w:rPr>
          <w:rFonts w:hint="eastAsia"/>
          <w:spacing w:val="-180"/>
        </w:rPr>
        <w:t>也</w:t>
      </w:r>
      <w:r w:rsidRPr="00761E94">
        <w:rPr>
          <w:rFonts w:hint="eastAsia"/>
          <w:spacing w:val="-100"/>
          <w:position w:val="22"/>
        </w:rPr>
        <w:t>。</w:t>
      </w:r>
      <w:r w:rsidRPr="00761E94">
        <w:rPr>
          <w:rFonts w:hint="eastAsia"/>
          <w:position w:val="4"/>
          <w:sz w:val="48"/>
          <w:eastAsianLayout w:id="1718839040" w:combine="1"/>
        </w:rPr>
        <w:t>前有十度後　師來之諭。同人叩問奉示。</w:t>
      </w:r>
      <w:r>
        <w:rPr>
          <w:rFonts w:hint="eastAsia"/>
        </w:rPr>
        <w:t>吾往終南復命</w:t>
      </w:r>
      <w:r w:rsidRPr="005C410E">
        <w:rPr>
          <w:rFonts w:hint="eastAsia"/>
          <w:spacing w:val="-180"/>
        </w:rPr>
        <w:t>去</w:t>
      </w:r>
      <w:r w:rsidRPr="005C410E">
        <w:rPr>
          <w:rFonts w:hint="eastAsia"/>
          <w:spacing w:val="-180"/>
          <w:position w:val="22"/>
        </w:rPr>
        <w:t>。</w:t>
      </w:r>
      <w:r w:rsidRPr="005C410E">
        <w:rPr>
          <w:rFonts w:hint="eastAsia"/>
          <w:spacing w:val="-180"/>
        </w:rPr>
        <w:t>回</w:t>
      </w:r>
      <w:r w:rsidRPr="00761E94">
        <w:rPr>
          <w:rFonts w:hint="eastAsia"/>
          <w:spacing w:val="-100"/>
          <w:position w:val="22"/>
        </w:rPr>
        <w:t>。</w:t>
      </w:r>
      <w:r w:rsidRPr="00761E94">
        <w:rPr>
          <w:rFonts w:hint="eastAsia"/>
          <w:position w:val="4"/>
          <w:sz w:val="48"/>
          <w:eastAsianLayout w:id="1718839040" w:combine="1"/>
        </w:rPr>
        <w:t>將去復回。以薺泥不潔告之也。</w:t>
      </w:r>
      <w:r>
        <w:rPr>
          <w:rFonts w:hint="eastAsia"/>
        </w:rPr>
        <w:t>薺泥不</w:t>
      </w:r>
      <w:r w:rsidRPr="005C410E">
        <w:rPr>
          <w:rFonts w:hint="eastAsia"/>
          <w:spacing w:val="-180"/>
        </w:rPr>
        <w:t>潔</w:t>
      </w:r>
      <w:r w:rsidRPr="00761E94">
        <w:rPr>
          <w:rFonts w:hint="eastAsia"/>
          <w:spacing w:val="-100"/>
          <w:position w:val="22"/>
        </w:rPr>
        <w:t>。</w:t>
      </w:r>
      <w:r w:rsidRPr="00FA5475">
        <w:rPr>
          <w:rFonts w:hint="eastAsia"/>
          <w:spacing w:val="6"/>
          <w:position w:val="4"/>
          <w:sz w:val="48"/>
          <w:eastAsianLayout w:id="1718839040" w:combine="1"/>
        </w:rPr>
        <w:t>案供荸薺。奉諭知為地果。非仙品也。</w:t>
      </w:r>
      <w:r>
        <w:rPr>
          <w:rFonts w:hint="eastAsia"/>
        </w:rPr>
        <w:t>表透可</w:t>
      </w:r>
      <w:r w:rsidRPr="005C410E">
        <w:rPr>
          <w:rFonts w:hint="eastAsia"/>
          <w:spacing w:val="-180"/>
        </w:rPr>
        <w:t>用</w:t>
      </w:r>
      <w:r w:rsidRPr="00761E94">
        <w:rPr>
          <w:rFonts w:hint="eastAsia"/>
          <w:spacing w:val="-100"/>
          <w:position w:val="22"/>
        </w:rPr>
        <w:t>。</w:t>
      </w:r>
      <w:r w:rsidRPr="00FA5475">
        <w:rPr>
          <w:rFonts w:hint="eastAsia"/>
          <w:spacing w:val="6"/>
          <w:position w:val="4"/>
          <w:sz w:val="48"/>
          <w:eastAsianLayout w:id="1718839040" w:combine="1"/>
        </w:rPr>
        <w:t>如供果不足五品時。洗潔後再元表淨之。方可用也。</w:t>
      </w:r>
    </w:p>
    <w:p w:rsidR="00BB1D43" w:rsidRDefault="00BB1D43" w:rsidP="004535BC">
      <w:pPr>
        <w:pStyle w:val="a9"/>
      </w:pPr>
      <w:r>
        <w:rPr>
          <w:rFonts w:hint="eastAsia"/>
        </w:rPr>
        <w:t>值曹鶴神劉</w:t>
      </w:r>
      <w:r w:rsidRPr="005C410E">
        <w:rPr>
          <w:rFonts w:hint="eastAsia"/>
          <w:spacing w:val="-180"/>
        </w:rPr>
        <w:t>到</w:t>
      </w:r>
      <w:r w:rsidRPr="005C410E">
        <w:rPr>
          <w:rFonts w:hint="eastAsia"/>
          <w:spacing w:val="-180"/>
          <w:position w:val="22"/>
        </w:rPr>
        <w:t>。</w:t>
      </w:r>
      <w:r>
        <w:rPr>
          <w:rFonts w:hint="eastAsia"/>
        </w:rPr>
        <w:t>速添香添</w:t>
      </w:r>
      <w:r w:rsidRPr="005C410E">
        <w:rPr>
          <w:rFonts w:hint="eastAsia"/>
          <w:spacing w:val="-180"/>
        </w:rPr>
        <w:t>酒</w:t>
      </w:r>
      <w:r w:rsidRPr="00761E94">
        <w:rPr>
          <w:rFonts w:hint="eastAsia"/>
          <w:spacing w:val="-100"/>
          <w:position w:val="22"/>
        </w:rPr>
        <w:t>。</w:t>
      </w:r>
      <w:r w:rsidRPr="00761E94">
        <w:rPr>
          <w:rFonts w:hint="eastAsia"/>
          <w:position w:val="4"/>
          <w:sz w:val="48"/>
          <w:eastAsianLayout w:id="1718839040" w:combine="1"/>
        </w:rPr>
        <w:t>同人休息。見十度已到。即</w:t>
      </w:r>
      <w:ins w:id="2" w:author="sxsoon" w:date="2018-07-25T20:35:00Z">
        <w:r w:rsidR="007738ED">
          <w:rPr>
            <w:rFonts w:hint="eastAsia"/>
            <w:position w:val="4"/>
            <w:sz w:val="48"/>
            <w:eastAsianLayout w:id="1718839040" w:combine="1"/>
          </w:rPr>
          <w:t>上壇</w:t>
        </w:r>
      </w:ins>
      <w:ins w:id="3" w:author="sxsoon" w:date="2018-07-25T20:36:00Z">
        <w:r w:rsidR="007738ED">
          <w:rPr>
            <w:rFonts w:hint="eastAsia"/>
            <w:position w:val="4"/>
            <w:sz w:val="48"/>
            <w:eastAsianLayout w:id="1718839040" w:combine="1"/>
          </w:rPr>
          <w:t>請乩</w:t>
        </w:r>
        <w:r w:rsidR="00CC3E31">
          <w:rPr>
            <w:rFonts w:hint="eastAsia"/>
            <w:position w:val="4"/>
            <w:sz w:val="48"/>
            <w:eastAsianLayout w:id="1718839040" w:combine="1"/>
          </w:rPr>
          <w:t>未添香酒。</w:t>
        </w:r>
      </w:ins>
      <w:r w:rsidRPr="00761E94">
        <w:rPr>
          <w:rFonts w:hint="eastAsia"/>
          <w:position w:val="4"/>
          <w:sz w:val="48"/>
          <w:eastAsianLayout w:id="1718839040" w:combine="1"/>
        </w:rPr>
        <w:t>疏忽之至。速添香換酒。</w:t>
      </w:r>
      <w:r>
        <w:rPr>
          <w:rFonts w:hint="eastAsia"/>
        </w:rPr>
        <w:t>引</w:t>
      </w:r>
      <w:r w:rsidR="00CC3E31" w:rsidRPr="00CC3E31">
        <w:rPr>
          <w:rFonts w:hint="eastAsia"/>
          <w:color w:val="FF0000"/>
        </w:rPr>
        <w:t>導</w:t>
      </w:r>
      <w:r>
        <w:rPr>
          <w:rFonts w:hint="eastAsia"/>
        </w:rPr>
        <w:t>司尊</w:t>
      </w:r>
      <w:r w:rsidRPr="005C410E">
        <w:rPr>
          <w:rFonts w:hint="eastAsia"/>
          <w:spacing w:val="-180"/>
        </w:rPr>
        <w:t>者</w:t>
      </w:r>
      <w:r w:rsidRPr="005C410E">
        <w:rPr>
          <w:rFonts w:hint="eastAsia"/>
          <w:spacing w:val="-180"/>
          <w:position w:val="22"/>
        </w:rPr>
        <w:t>。</w:t>
      </w:r>
      <w:r>
        <w:rPr>
          <w:rFonts w:hint="eastAsia"/>
        </w:rPr>
        <w:t>真衛法從導來者萬</w:t>
      </w:r>
      <w:r w:rsidRPr="005C410E">
        <w:rPr>
          <w:rFonts w:hint="eastAsia"/>
          <w:spacing w:val="-180"/>
        </w:rPr>
        <w:t>眾</w:t>
      </w:r>
      <w:r w:rsidRPr="005C410E">
        <w:rPr>
          <w:rFonts w:hint="eastAsia"/>
          <w:spacing w:val="-180"/>
          <w:position w:val="22"/>
        </w:rPr>
        <w:t>。</w:t>
      </w:r>
      <w:r>
        <w:rPr>
          <w:rFonts w:hint="eastAsia"/>
        </w:rPr>
        <w:t>舉重負責</w:t>
      </w:r>
      <w:r w:rsidRPr="005C410E">
        <w:rPr>
          <w:rFonts w:hint="eastAsia"/>
          <w:spacing w:val="-180"/>
        </w:rPr>
        <w:t>者</w:t>
      </w:r>
      <w:r w:rsidRPr="005C410E">
        <w:rPr>
          <w:rFonts w:hint="eastAsia"/>
          <w:spacing w:val="-180"/>
          <w:position w:val="22"/>
        </w:rPr>
        <w:t>。</w:t>
      </w:r>
      <w:r>
        <w:rPr>
          <w:rFonts w:hint="eastAsia"/>
        </w:rPr>
        <w:t>皆畫沙留</w:t>
      </w:r>
      <w:r w:rsidRPr="005C410E">
        <w:rPr>
          <w:rFonts w:hint="eastAsia"/>
          <w:spacing w:val="-180"/>
        </w:rPr>
        <w:t>名</w:t>
      </w:r>
      <w:r w:rsidRPr="005C410E">
        <w:rPr>
          <w:rFonts w:hint="eastAsia"/>
          <w:spacing w:val="-180"/>
          <w:position w:val="22"/>
        </w:rPr>
        <w:t>。</w:t>
      </w:r>
      <w:r>
        <w:rPr>
          <w:rFonts w:hint="eastAsia"/>
        </w:rPr>
        <w:t>吾值曹</w:t>
      </w:r>
      <w:r w:rsidRPr="005C410E">
        <w:rPr>
          <w:rFonts w:hint="eastAsia"/>
          <w:spacing w:val="-180"/>
        </w:rPr>
        <w:t>退</w:t>
      </w:r>
      <w:r w:rsidRPr="005C410E">
        <w:rPr>
          <w:rFonts w:hint="eastAsia"/>
          <w:spacing w:val="-180"/>
          <w:position w:val="22"/>
        </w:rPr>
        <w:t>。</w:t>
      </w:r>
      <w:r>
        <w:rPr>
          <w:rFonts w:hint="eastAsia"/>
        </w:rPr>
        <w:t>吾李耳來</w:t>
      </w:r>
      <w:r w:rsidRPr="005C410E">
        <w:rPr>
          <w:rFonts w:hint="eastAsia"/>
          <w:spacing w:val="-180"/>
        </w:rPr>
        <w:t>也</w:t>
      </w:r>
      <w:r w:rsidRPr="005C410E">
        <w:rPr>
          <w:rFonts w:hint="eastAsia"/>
          <w:spacing w:val="-180"/>
          <w:position w:val="22"/>
        </w:rPr>
        <w:t>。</w:t>
      </w:r>
      <w:r>
        <w:rPr>
          <w:rFonts w:hint="eastAsia"/>
        </w:rPr>
        <w:t>長眉尊者</w:t>
      </w:r>
      <w:r w:rsidRPr="005C410E">
        <w:rPr>
          <w:rFonts w:hint="eastAsia"/>
          <w:spacing w:val="-180"/>
        </w:rPr>
        <w:t>到</w:t>
      </w:r>
      <w:r w:rsidRPr="005C410E">
        <w:rPr>
          <w:rFonts w:hint="eastAsia"/>
          <w:spacing w:val="-180"/>
          <w:position w:val="22"/>
        </w:rPr>
        <w:t>。</w:t>
      </w:r>
      <w:r>
        <w:rPr>
          <w:rFonts w:hint="eastAsia"/>
        </w:rPr>
        <w:t>柳紀元代</w:t>
      </w:r>
      <w:r w:rsidR="00761E94">
        <w:t xml:space="preserve">　</w:t>
      </w:r>
      <w:r>
        <w:rPr>
          <w:rFonts w:hint="eastAsia"/>
        </w:rPr>
        <w:t>師</w:t>
      </w:r>
      <w:r w:rsidRPr="005C410E">
        <w:rPr>
          <w:rFonts w:hint="eastAsia"/>
          <w:spacing w:val="-180"/>
        </w:rPr>
        <w:t>侍</w:t>
      </w:r>
      <w:r w:rsidRPr="005C410E">
        <w:rPr>
          <w:rFonts w:hint="eastAsia"/>
          <w:spacing w:val="-180"/>
          <w:position w:val="22"/>
        </w:rPr>
        <w:t>。</w:t>
      </w:r>
      <w:r>
        <w:rPr>
          <w:rFonts w:hint="eastAsia"/>
        </w:rPr>
        <w:t>張紫陽</w:t>
      </w:r>
      <w:r w:rsidRPr="005C410E">
        <w:rPr>
          <w:rFonts w:hint="eastAsia"/>
          <w:spacing w:val="-180"/>
        </w:rPr>
        <w:t>到</w:t>
      </w:r>
      <w:r w:rsidRPr="005C410E">
        <w:rPr>
          <w:rFonts w:hint="eastAsia"/>
          <w:spacing w:val="-180"/>
          <w:position w:val="22"/>
        </w:rPr>
        <w:t>。</w:t>
      </w:r>
      <w:r>
        <w:rPr>
          <w:rFonts w:hint="eastAsia"/>
        </w:rPr>
        <w:t>白光明淨尊者</w:t>
      </w:r>
      <w:r w:rsidRPr="005C410E">
        <w:rPr>
          <w:rFonts w:hint="eastAsia"/>
          <w:spacing w:val="-180"/>
        </w:rPr>
        <w:t>來</w:t>
      </w:r>
      <w:r w:rsidRPr="005C410E">
        <w:rPr>
          <w:rFonts w:hint="eastAsia"/>
          <w:spacing w:val="-180"/>
          <w:position w:val="22"/>
        </w:rPr>
        <w:t>。</w:t>
      </w:r>
      <w:r>
        <w:rPr>
          <w:rFonts w:hint="eastAsia"/>
        </w:rPr>
        <w:t>拈</w:t>
      </w:r>
      <w:r w:rsidRPr="005C410E">
        <w:rPr>
          <w:rFonts w:hint="eastAsia"/>
          <w:spacing w:val="-180"/>
        </w:rPr>
        <w:t>花</w:t>
      </w:r>
      <w:r w:rsidRPr="005C410E">
        <w:rPr>
          <w:rFonts w:hint="eastAsia"/>
          <w:spacing w:val="-180"/>
          <w:position w:val="22"/>
        </w:rPr>
        <w:t>。</w:t>
      </w:r>
      <w:r>
        <w:rPr>
          <w:rFonts w:hint="eastAsia"/>
        </w:rPr>
        <w:t>吾顏</w:t>
      </w:r>
      <w:r w:rsidRPr="005C410E">
        <w:rPr>
          <w:rFonts w:hint="eastAsia"/>
          <w:spacing w:val="-180"/>
        </w:rPr>
        <w:t>泉</w:t>
      </w:r>
      <w:r w:rsidRPr="00761E94">
        <w:rPr>
          <w:rFonts w:hint="eastAsia"/>
          <w:spacing w:val="-100"/>
          <w:position w:val="22"/>
        </w:rPr>
        <w:t>。</w:t>
      </w:r>
      <w:r w:rsidRPr="00761E94">
        <w:rPr>
          <w:rFonts w:hint="eastAsia"/>
          <w:position w:val="4"/>
          <w:sz w:val="48"/>
          <w:eastAsianLayout w:id="1718839040" w:combine="1"/>
        </w:rPr>
        <w:t>顏泉曾在濱壇初降。不知何仙。請示方知為復聖。古淵泉二字通用。</w:t>
      </w:r>
      <w:r>
        <w:rPr>
          <w:rFonts w:hint="eastAsia"/>
        </w:rPr>
        <w:t>奉</w:t>
      </w:r>
      <w:r w:rsidR="00761E94">
        <w:t xml:space="preserve">　</w:t>
      </w:r>
      <w:r>
        <w:rPr>
          <w:rFonts w:hint="eastAsia"/>
        </w:rPr>
        <w:t>師命</w:t>
      </w:r>
      <w:r w:rsidRPr="005C410E">
        <w:rPr>
          <w:rFonts w:hint="eastAsia"/>
          <w:spacing w:val="-180"/>
        </w:rPr>
        <w:lastRenderedPageBreak/>
        <w:t>來</w:t>
      </w:r>
      <w:r w:rsidRPr="005C410E">
        <w:rPr>
          <w:rFonts w:hint="eastAsia"/>
          <w:spacing w:val="-180"/>
          <w:position w:val="22"/>
        </w:rPr>
        <w:t>。</w:t>
      </w:r>
      <w:r>
        <w:rPr>
          <w:rFonts w:hint="eastAsia"/>
        </w:rPr>
        <w:t>謨罕禮</w:t>
      </w:r>
      <w:r w:rsidRPr="005C410E">
        <w:rPr>
          <w:rFonts w:hint="eastAsia"/>
          <w:spacing w:val="-180"/>
        </w:rPr>
        <w:t>尊</w:t>
      </w:r>
      <w:r w:rsidRPr="005C410E">
        <w:rPr>
          <w:rFonts w:hint="eastAsia"/>
          <w:spacing w:val="-180"/>
          <w:position w:val="22"/>
        </w:rPr>
        <w:t>。</w:t>
      </w:r>
      <w:r>
        <w:rPr>
          <w:rFonts w:hint="eastAsia"/>
        </w:rPr>
        <w:t>歐若瑟聖約翰同</w:t>
      </w:r>
      <w:r w:rsidRPr="005C410E">
        <w:rPr>
          <w:rFonts w:hint="eastAsia"/>
          <w:spacing w:val="-180"/>
        </w:rPr>
        <w:t>到</w:t>
      </w:r>
      <w:r w:rsidRPr="00761E94">
        <w:rPr>
          <w:rFonts w:hint="eastAsia"/>
          <w:spacing w:val="-100"/>
          <w:position w:val="22"/>
        </w:rPr>
        <w:t>。</w:t>
      </w:r>
      <w:r w:rsidRPr="00FA5475">
        <w:rPr>
          <w:rFonts w:hint="eastAsia"/>
          <w:spacing w:val="6"/>
          <w:position w:val="4"/>
          <w:sz w:val="48"/>
          <w:eastAsianLayout w:id="1718839040" w:combine="1"/>
        </w:rPr>
        <w:t>洋文照錄。請人繙繹。</w:t>
      </w:r>
      <w:r>
        <w:rPr>
          <w:rFonts w:hint="eastAsia"/>
        </w:rPr>
        <w:t>有知我名</w:t>
      </w:r>
      <w:r w:rsidRPr="005C410E">
        <w:rPr>
          <w:rFonts w:hint="eastAsia"/>
          <w:spacing w:val="-180"/>
        </w:rPr>
        <w:t>者</w:t>
      </w:r>
      <w:r w:rsidRPr="00761E94">
        <w:rPr>
          <w:rFonts w:hint="eastAsia"/>
          <w:spacing w:val="-100"/>
          <w:position w:val="22"/>
        </w:rPr>
        <w:t>。</w:t>
      </w:r>
      <w:r w:rsidRPr="00FA5475">
        <w:rPr>
          <w:rFonts w:hint="eastAsia"/>
          <w:spacing w:val="6"/>
          <w:position w:val="4"/>
          <w:sz w:val="48"/>
          <w:eastAsianLayout w:id="1718839040" w:combine="1"/>
        </w:rPr>
        <w:t>因不識洋文。叩問神號。奉諭云云。</w:t>
      </w:r>
    </w:p>
    <w:p w:rsidR="00BB1D43" w:rsidRDefault="00BB1D43" w:rsidP="004535BC">
      <w:pPr>
        <w:pStyle w:val="a9"/>
      </w:pPr>
      <w:r>
        <w:rPr>
          <w:rFonts w:hint="eastAsia"/>
        </w:rPr>
        <w:t>仙師正午有</w:t>
      </w:r>
      <w:r w:rsidRPr="005C410E">
        <w:rPr>
          <w:rFonts w:hint="eastAsia"/>
          <w:spacing w:val="-180"/>
        </w:rPr>
        <w:t>會</w:t>
      </w:r>
      <w:r w:rsidRPr="005C410E">
        <w:rPr>
          <w:rFonts w:hint="eastAsia"/>
          <w:spacing w:val="-180"/>
          <w:position w:val="22"/>
        </w:rPr>
        <w:t>。</w:t>
      </w:r>
      <w:r>
        <w:rPr>
          <w:rFonts w:hint="eastAsia"/>
        </w:rPr>
        <w:t>一度到即授訓</w:t>
      </w:r>
      <w:r w:rsidRPr="005C410E">
        <w:rPr>
          <w:rFonts w:hint="eastAsia"/>
          <w:spacing w:val="-180"/>
        </w:rPr>
        <w:t>則</w:t>
      </w:r>
      <w:r w:rsidRPr="005C410E">
        <w:rPr>
          <w:rFonts w:hint="eastAsia"/>
          <w:spacing w:val="-180"/>
          <w:position w:val="22"/>
        </w:rPr>
        <w:t>。</w:t>
      </w:r>
      <w:r>
        <w:rPr>
          <w:rFonts w:hint="eastAsia"/>
        </w:rPr>
        <w:t>吾赤幢童子</w:t>
      </w:r>
      <w:r w:rsidRPr="005C410E">
        <w:rPr>
          <w:rFonts w:hint="eastAsia"/>
          <w:spacing w:val="-180"/>
        </w:rPr>
        <w:t>來</w:t>
      </w:r>
      <w:r w:rsidRPr="00761E94">
        <w:rPr>
          <w:rFonts w:hint="eastAsia"/>
          <w:spacing w:val="-100"/>
          <w:position w:val="22"/>
        </w:rPr>
        <w:t>。</w:t>
      </w:r>
      <w:r w:rsidRPr="00FA5475">
        <w:rPr>
          <w:rFonts w:hint="eastAsia"/>
          <w:spacing w:val="6"/>
          <w:position w:val="4"/>
          <w:sz w:val="48"/>
          <w:eastAsianLayout w:id="1718839040" w:combine="1"/>
        </w:rPr>
        <w:t>問洋文作何解。</w:t>
      </w:r>
      <w:r>
        <w:rPr>
          <w:rFonts w:hint="eastAsia"/>
        </w:rPr>
        <w:t>英賢已叩幕過壇</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仙師</w:t>
      </w:r>
      <w:r w:rsidRPr="00761E94">
        <w:rPr>
          <w:rFonts w:hint="eastAsia"/>
          <w:spacing w:val="-180"/>
        </w:rPr>
        <w:t>到</w:t>
      </w:r>
      <w:r w:rsidRPr="00761E94">
        <w:rPr>
          <w:rFonts w:hint="eastAsia"/>
          <w:spacing w:val="-180"/>
          <w:position w:val="22"/>
        </w:rPr>
        <w:t>。</w:t>
      </w:r>
      <w:r w:rsidRPr="00761E94">
        <w:rPr>
          <w:rFonts w:hint="eastAsia"/>
          <w:spacing w:val="-180"/>
        </w:rPr>
        <w:t>靜</w:t>
      </w:r>
      <w:r w:rsidRPr="00761E94">
        <w:rPr>
          <w:rFonts w:hint="eastAsia"/>
          <w:spacing w:val="-180"/>
          <w:position w:val="22"/>
        </w:rPr>
        <w:t>。</w:t>
      </w:r>
    </w:p>
    <w:p w:rsidR="00BB1D43" w:rsidRDefault="00BB1D43" w:rsidP="004535BC">
      <w:pPr>
        <w:pStyle w:val="a9"/>
      </w:pPr>
      <w:r>
        <w:rPr>
          <w:rFonts w:hint="eastAsia"/>
        </w:rPr>
        <w:t>青玄宮一玄真宗三元始紀太乙老祖自終南</w:t>
      </w:r>
      <w:r w:rsidRPr="005C410E">
        <w:rPr>
          <w:rFonts w:hint="eastAsia"/>
          <w:spacing w:val="-180"/>
        </w:rPr>
        <w:t>來</w:t>
      </w:r>
      <w:r w:rsidRPr="005C410E">
        <w:rPr>
          <w:rFonts w:hint="eastAsia"/>
          <w:spacing w:val="-180"/>
          <w:position w:val="22"/>
        </w:rPr>
        <w:t>。</w:t>
      </w:r>
      <w:r>
        <w:rPr>
          <w:rFonts w:hint="eastAsia"/>
        </w:rPr>
        <w:t>聽吾要</w:t>
      </w:r>
      <w:r w:rsidRPr="005C410E">
        <w:rPr>
          <w:rFonts w:hint="eastAsia"/>
          <w:spacing w:val="-180"/>
        </w:rPr>
        <w:t>訓</w:t>
      </w:r>
      <w:r w:rsidRPr="005C410E">
        <w:rPr>
          <w:rFonts w:hint="eastAsia"/>
          <w:spacing w:val="-180"/>
          <w:position w:val="22"/>
        </w:rPr>
        <w:t>。</w:t>
      </w:r>
      <w:r>
        <w:rPr>
          <w:rFonts w:hint="eastAsia"/>
        </w:rPr>
        <w:t>吾道盈天</w:t>
      </w:r>
      <w:r w:rsidRPr="005C410E">
        <w:rPr>
          <w:rFonts w:hint="eastAsia"/>
          <w:spacing w:val="-180"/>
        </w:rPr>
        <w:t>地</w:t>
      </w:r>
      <w:r w:rsidRPr="005C410E">
        <w:rPr>
          <w:rFonts w:hint="eastAsia"/>
          <w:spacing w:val="-180"/>
          <w:position w:val="22"/>
        </w:rPr>
        <w:t>。</w:t>
      </w:r>
      <w:r>
        <w:rPr>
          <w:rFonts w:hint="eastAsia"/>
        </w:rPr>
        <w:t>皆精玄之</w:t>
      </w:r>
      <w:r w:rsidRPr="005C410E">
        <w:rPr>
          <w:rFonts w:hint="eastAsia"/>
          <w:spacing w:val="-180"/>
        </w:rPr>
        <w:t>氣</w:t>
      </w:r>
      <w:r w:rsidRPr="005C410E">
        <w:rPr>
          <w:rFonts w:hint="eastAsia"/>
          <w:spacing w:val="-180"/>
          <w:position w:val="22"/>
        </w:rPr>
        <w:t>。</w:t>
      </w:r>
      <w:r>
        <w:rPr>
          <w:rFonts w:hint="eastAsia"/>
        </w:rPr>
        <w:t>道書甚</w:t>
      </w:r>
      <w:r w:rsidRPr="005C410E">
        <w:rPr>
          <w:rFonts w:hint="eastAsia"/>
          <w:spacing w:val="-180"/>
        </w:rPr>
        <w:t>雜</w:t>
      </w:r>
      <w:r w:rsidRPr="005C410E">
        <w:rPr>
          <w:rFonts w:hint="eastAsia"/>
          <w:spacing w:val="-180"/>
          <w:position w:val="22"/>
        </w:rPr>
        <w:t>。</w:t>
      </w:r>
      <w:r>
        <w:rPr>
          <w:rFonts w:hint="eastAsia"/>
        </w:rPr>
        <w:t>道派亦</w:t>
      </w:r>
      <w:r w:rsidRPr="005C410E">
        <w:rPr>
          <w:rFonts w:hint="eastAsia"/>
          <w:spacing w:val="-180"/>
        </w:rPr>
        <w:t>溷</w:t>
      </w:r>
      <w:r w:rsidRPr="005C410E">
        <w:rPr>
          <w:rFonts w:hint="eastAsia"/>
          <w:spacing w:val="-180"/>
          <w:position w:val="22"/>
        </w:rPr>
        <w:t>。</w:t>
      </w:r>
      <w:r>
        <w:rPr>
          <w:rFonts w:hint="eastAsia"/>
        </w:rPr>
        <w:t>無知為</w:t>
      </w:r>
      <w:r w:rsidRPr="005C410E">
        <w:rPr>
          <w:rFonts w:hint="eastAsia"/>
          <w:spacing w:val="-180"/>
        </w:rPr>
        <w:t>知</w:t>
      </w:r>
      <w:r w:rsidRPr="005C410E">
        <w:rPr>
          <w:rFonts w:hint="eastAsia"/>
          <w:spacing w:val="-180"/>
          <w:position w:val="22"/>
        </w:rPr>
        <w:t>。</w:t>
      </w:r>
      <w:r>
        <w:rPr>
          <w:rFonts w:hint="eastAsia"/>
        </w:rPr>
        <w:t>渾然一</w:t>
      </w:r>
      <w:r w:rsidRPr="005C410E">
        <w:rPr>
          <w:rFonts w:hint="eastAsia"/>
          <w:spacing w:val="-180"/>
        </w:rPr>
        <w:t>變</w:t>
      </w:r>
      <w:r w:rsidRPr="005C410E">
        <w:rPr>
          <w:rFonts w:hint="eastAsia"/>
          <w:spacing w:val="-180"/>
          <w:position w:val="22"/>
        </w:rPr>
        <w:t>。</w:t>
      </w:r>
      <w:r>
        <w:rPr>
          <w:rFonts w:hint="eastAsia"/>
        </w:rPr>
        <w:t>變久道</w:t>
      </w:r>
      <w:r w:rsidRPr="005C410E">
        <w:rPr>
          <w:rFonts w:hint="eastAsia"/>
          <w:spacing w:val="-180"/>
        </w:rPr>
        <w:t>鎔</w:t>
      </w:r>
      <w:r w:rsidRPr="005C410E">
        <w:rPr>
          <w:rFonts w:hint="eastAsia"/>
          <w:spacing w:val="-180"/>
          <w:position w:val="22"/>
        </w:rPr>
        <w:t>。</w:t>
      </w:r>
      <w:r>
        <w:rPr>
          <w:rFonts w:hint="eastAsia"/>
        </w:rPr>
        <w:t>時合時</w:t>
      </w:r>
      <w:r w:rsidRPr="005C410E">
        <w:rPr>
          <w:rFonts w:hint="eastAsia"/>
          <w:spacing w:val="-180"/>
        </w:rPr>
        <w:t>離</w:t>
      </w:r>
      <w:r w:rsidRPr="005C410E">
        <w:rPr>
          <w:rFonts w:hint="eastAsia"/>
          <w:spacing w:val="-180"/>
          <w:position w:val="22"/>
        </w:rPr>
        <w:t>。</w:t>
      </w:r>
      <w:r>
        <w:rPr>
          <w:rFonts w:hint="eastAsia"/>
        </w:rPr>
        <w:t>皆道之有所孕毓而</w:t>
      </w:r>
      <w:r w:rsidRPr="005C410E">
        <w:rPr>
          <w:rFonts w:hint="eastAsia"/>
          <w:spacing w:val="-180"/>
        </w:rPr>
        <w:t>成</w:t>
      </w:r>
      <w:r w:rsidRPr="005C410E">
        <w:rPr>
          <w:rFonts w:hint="eastAsia"/>
          <w:spacing w:val="-180"/>
          <w:position w:val="22"/>
        </w:rPr>
        <w:t>。</w:t>
      </w:r>
      <w:r>
        <w:rPr>
          <w:rFonts w:hint="eastAsia"/>
        </w:rPr>
        <w:t>是則吾道之大源</w:t>
      </w:r>
      <w:r w:rsidRPr="005C410E">
        <w:rPr>
          <w:rFonts w:hint="eastAsia"/>
          <w:spacing w:val="-180"/>
        </w:rPr>
        <w:t>也</w:t>
      </w:r>
      <w:r w:rsidRPr="005C410E">
        <w:rPr>
          <w:rFonts w:hint="eastAsia"/>
          <w:spacing w:val="-180"/>
          <w:position w:val="22"/>
        </w:rPr>
        <w:t>。</w:t>
      </w:r>
      <w:r>
        <w:rPr>
          <w:rFonts w:hint="eastAsia"/>
        </w:rPr>
        <w:t>聽訓言者</w:t>
      </w:r>
      <w:r w:rsidRPr="005C410E">
        <w:rPr>
          <w:rFonts w:hint="eastAsia"/>
          <w:spacing w:val="-180"/>
        </w:rPr>
        <w:t>吉</w:t>
      </w:r>
      <w:r w:rsidRPr="005C410E">
        <w:rPr>
          <w:rFonts w:hint="eastAsia"/>
          <w:spacing w:val="-180"/>
          <w:position w:val="22"/>
        </w:rPr>
        <w:t>。</w:t>
      </w:r>
      <w:r>
        <w:rPr>
          <w:rFonts w:hint="eastAsia"/>
        </w:rPr>
        <w:t>守功則者</w:t>
      </w:r>
      <w:r w:rsidRPr="005C410E">
        <w:rPr>
          <w:rFonts w:hint="eastAsia"/>
          <w:spacing w:val="-180"/>
        </w:rPr>
        <w:t>昌</w:t>
      </w:r>
      <w:r w:rsidRPr="005C410E">
        <w:rPr>
          <w:rFonts w:hint="eastAsia"/>
          <w:spacing w:val="-180"/>
          <w:position w:val="22"/>
        </w:rPr>
        <w:t>。</w:t>
      </w:r>
      <w:r>
        <w:rPr>
          <w:rFonts w:hint="eastAsia"/>
        </w:rPr>
        <w:t>訓爾諸</w:t>
      </w:r>
      <w:r w:rsidRPr="005C410E">
        <w:rPr>
          <w:rFonts w:hint="eastAsia"/>
          <w:spacing w:val="-180"/>
        </w:rPr>
        <w:t>子</w:t>
      </w:r>
      <w:r w:rsidRPr="005C410E">
        <w:rPr>
          <w:rFonts w:hint="eastAsia"/>
          <w:spacing w:val="-180"/>
          <w:position w:val="22"/>
        </w:rPr>
        <w:t>。</w:t>
      </w:r>
      <w:r>
        <w:rPr>
          <w:rFonts w:hint="eastAsia"/>
        </w:rPr>
        <w:t>有</w:t>
      </w:r>
      <w:r w:rsidRPr="005C410E">
        <w:rPr>
          <w:rFonts w:hint="eastAsia"/>
          <w:spacing w:val="-180"/>
        </w:rPr>
        <w:t>誠</w:t>
      </w:r>
      <w:r w:rsidRPr="005C410E">
        <w:rPr>
          <w:rFonts w:hint="eastAsia"/>
          <w:spacing w:val="-180"/>
          <w:position w:val="22"/>
        </w:rPr>
        <w:t>。</w:t>
      </w:r>
      <w:r>
        <w:rPr>
          <w:rFonts w:hint="eastAsia"/>
        </w:rPr>
        <w:t>有</w:t>
      </w:r>
      <w:r w:rsidRPr="005C410E">
        <w:rPr>
          <w:rFonts w:hint="eastAsia"/>
          <w:spacing w:val="-180"/>
        </w:rPr>
        <w:t>箴</w:t>
      </w:r>
      <w:r w:rsidRPr="005C410E">
        <w:rPr>
          <w:rFonts w:hint="eastAsia"/>
          <w:spacing w:val="-180"/>
          <w:position w:val="22"/>
        </w:rPr>
        <w:t>。</w:t>
      </w:r>
      <w:r>
        <w:rPr>
          <w:rFonts w:hint="eastAsia"/>
        </w:rPr>
        <w:t>有</w:t>
      </w:r>
      <w:r w:rsidRPr="005C410E">
        <w:rPr>
          <w:rFonts w:hint="eastAsia"/>
          <w:spacing w:val="-180"/>
        </w:rPr>
        <w:t>銘</w:t>
      </w:r>
      <w:r w:rsidRPr="005C410E">
        <w:rPr>
          <w:rFonts w:hint="eastAsia"/>
          <w:spacing w:val="-180"/>
          <w:position w:val="22"/>
        </w:rPr>
        <w:t>。</w:t>
      </w:r>
      <w:r>
        <w:rPr>
          <w:rFonts w:hint="eastAsia"/>
        </w:rPr>
        <w:t>有</w:t>
      </w:r>
      <w:r w:rsidRPr="005C410E">
        <w:rPr>
          <w:rFonts w:hint="eastAsia"/>
          <w:spacing w:val="-180"/>
        </w:rPr>
        <w:t>寶</w:t>
      </w:r>
      <w:r w:rsidRPr="005C410E">
        <w:rPr>
          <w:rFonts w:hint="eastAsia"/>
          <w:spacing w:val="-180"/>
          <w:position w:val="22"/>
        </w:rPr>
        <w:t>。</w:t>
      </w:r>
      <w:r>
        <w:rPr>
          <w:rFonts w:hint="eastAsia"/>
        </w:rPr>
        <w:t>非盡經後不能授</w:t>
      </w:r>
      <w:r w:rsidRPr="005C410E">
        <w:rPr>
          <w:rFonts w:hint="eastAsia"/>
          <w:spacing w:val="-180"/>
        </w:rPr>
        <w:t>示</w:t>
      </w:r>
      <w:r w:rsidRPr="005C410E">
        <w:rPr>
          <w:rFonts w:hint="eastAsia"/>
          <w:spacing w:val="-180"/>
          <w:position w:val="22"/>
        </w:rPr>
        <w:t>。</w:t>
      </w:r>
    </w:p>
    <w:p w:rsidR="00CA29C2" w:rsidRDefault="00BB1D43" w:rsidP="004535BC">
      <w:pPr>
        <w:pStyle w:val="a9"/>
      </w:pPr>
      <w:r>
        <w:rPr>
          <w:rFonts w:hint="eastAsia"/>
        </w:rPr>
        <w:t>功則</w:t>
      </w:r>
      <w:r w:rsidR="00761E94">
        <w:t xml:space="preserve">　</w:t>
      </w:r>
      <w:r>
        <w:rPr>
          <w:rFonts w:hint="eastAsia"/>
        </w:rPr>
        <w:t>第</w:t>
      </w:r>
      <w:r w:rsidRPr="005C410E">
        <w:rPr>
          <w:rFonts w:hint="eastAsia"/>
          <w:spacing w:val="-180"/>
        </w:rPr>
        <w:t>一</w:t>
      </w:r>
      <w:r w:rsidRPr="005C410E">
        <w:rPr>
          <w:rFonts w:hint="eastAsia"/>
          <w:spacing w:val="-180"/>
          <w:position w:val="22"/>
        </w:rPr>
        <w:t>。</w:t>
      </w:r>
      <w:r>
        <w:rPr>
          <w:rFonts w:hint="eastAsia"/>
        </w:rPr>
        <w:t>心靜默者為上</w:t>
      </w:r>
      <w:r w:rsidRPr="005C410E">
        <w:rPr>
          <w:rFonts w:hint="eastAsia"/>
          <w:spacing w:val="-180"/>
        </w:rPr>
        <w:t>坐</w:t>
      </w:r>
      <w:r w:rsidRPr="005C410E">
        <w:rPr>
          <w:rFonts w:hint="eastAsia"/>
          <w:spacing w:val="-180"/>
          <w:position w:val="22"/>
        </w:rPr>
        <w:t>。</w:t>
      </w:r>
      <w:r>
        <w:rPr>
          <w:rFonts w:hint="eastAsia"/>
        </w:rPr>
        <w:t>次則氣平聲</w:t>
      </w:r>
      <w:r w:rsidRPr="005C410E">
        <w:rPr>
          <w:rFonts w:hint="eastAsia"/>
          <w:spacing w:val="-180"/>
        </w:rPr>
        <w:t>定</w:t>
      </w:r>
      <w:r w:rsidRPr="005C410E">
        <w:rPr>
          <w:rFonts w:hint="eastAsia"/>
          <w:spacing w:val="-180"/>
          <w:position w:val="22"/>
        </w:rPr>
        <w:t>。</w:t>
      </w:r>
      <w:r>
        <w:rPr>
          <w:rFonts w:hint="eastAsia"/>
        </w:rPr>
        <w:t>再次為</w:t>
      </w:r>
      <w:r w:rsidRPr="005C410E">
        <w:rPr>
          <w:rFonts w:hint="eastAsia"/>
          <w:spacing w:val="-180"/>
        </w:rPr>
        <w:t>平</w:t>
      </w:r>
      <w:r w:rsidRPr="005C410E">
        <w:rPr>
          <w:rFonts w:hint="eastAsia"/>
          <w:spacing w:val="-180"/>
          <w:position w:val="22"/>
        </w:rPr>
        <w:t>。</w:t>
      </w:r>
      <w:r>
        <w:rPr>
          <w:rFonts w:hint="eastAsia"/>
        </w:rPr>
        <w:t>是曰三</w:t>
      </w:r>
      <w:r w:rsidRPr="005C410E">
        <w:rPr>
          <w:rFonts w:hint="eastAsia"/>
          <w:spacing w:val="-180"/>
        </w:rPr>
        <w:t>度</w:t>
      </w:r>
      <w:r w:rsidRPr="005C410E">
        <w:rPr>
          <w:rFonts w:hint="eastAsia"/>
          <w:spacing w:val="-180"/>
          <w:position w:val="22"/>
        </w:rPr>
        <w:t>。</w:t>
      </w:r>
      <w:r w:rsidR="00761E94">
        <w:t xml:space="preserve">　</w:t>
      </w:r>
      <w:r>
        <w:rPr>
          <w:rFonts w:hint="eastAsia"/>
        </w:rPr>
        <w:t>第</w:t>
      </w:r>
      <w:r w:rsidRPr="005C410E">
        <w:rPr>
          <w:rFonts w:hint="eastAsia"/>
          <w:spacing w:val="-180"/>
        </w:rPr>
        <w:t>二</w:t>
      </w:r>
      <w:r w:rsidRPr="005C410E">
        <w:rPr>
          <w:rFonts w:hint="eastAsia"/>
          <w:spacing w:val="-180"/>
          <w:position w:val="22"/>
        </w:rPr>
        <w:t>。</w:t>
      </w:r>
      <w:r>
        <w:rPr>
          <w:rFonts w:hint="eastAsia"/>
        </w:rPr>
        <w:t>坐得三度</w:t>
      </w:r>
      <w:r w:rsidRPr="005C410E">
        <w:rPr>
          <w:rFonts w:hint="eastAsia"/>
          <w:spacing w:val="-180"/>
        </w:rPr>
        <w:t>者</w:t>
      </w:r>
      <w:r w:rsidRPr="005C410E">
        <w:rPr>
          <w:rFonts w:hint="eastAsia"/>
          <w:spacing w:val="-180"/>
          <w:position w:val="22"/>
        </w:rPr>
        <w:t>。</w:t>
      </w:r>
      <w:r>
        <w:rPr>
          <w:rFonts w:hint="eastAsia"/>
        </w:rPr>
        <w:t>白虛生</w:t>
      </w:r>
      <w:r w:rsidRPr="005C410E">
        <w:rPr>
          <w:rFonts w:hint="eastAsia"/>
          <w:spacing w:val="-180"/>
        </w:rPr>
        <w:t>室</w:t>
      </w:r>
      <w:r w:rsidRPr="005C410E">
        <w:rPr>
          <w:rFonts w:hint="eastAsia"/>
          <w:spacing w:val="-180"/>
          <w:position w:val="22"/>
        </w:rPr>
        <w:t>。</w:t>
      </w:r>
      <w:r>
        <w:rPr>
          <w:rFonts w:hint="eastAsia"/>
        </w:rPr>
        <w:t>不難定</w:t>
      </w:r>
      <w:r w:rsidRPr="005C410E">
        <w:rPr>
          <w:rFonts w:hint="eastAsia"/>
          <w:spacing w:val="-180"/>
        </w:rPr>
        <w:t>遊</w:t>
      </w:r>
      <w:r w:rsidRPr="005C410E">
        <w:rPr>
          <w:rFonts w:hint="eastAsia"/>
          <w:spacing w:val="-180"/>
          <w:position w:val="22"/>
        </w:rPr>
        <w:t>。</w:t>
      </w:r>
      <w:r w:rsidR="00CA29C2">
        <w:t xml:space="preserve">　</w:t>
      </w:r>
      <w:r>
        <w:rPr>
          <w:rFonts w:hint="eastAsia"/>
        </w:rPr>
        <w:t>第</w:t>
      </w:r>
      <w:r w:rsidRPr="005C410E">
        <w:rPr>
          <w:rFonts w:hint="eastAsia"/>
          <w:spacing w:val="-180"/>
        </w:rPr>
        <w:t>三</w:t>
      </w:r>
      <w:r w:rsidRPr="005C410E">
        <w:rPr>
          <w:rFonts w:hint="eastAsia"/>
          <w:spacing w:val="-180"/>
          <w:position w:val="22"/>
        </w:rPr>
        <w:t>。</w:t>
      </w:r>
      <w:r>
        <w:rPr>
          <w:rFonts w:hint="eastAsia"/>
        </w:rPr>
        <w:t>坐像</w:t>
      </w:r>
      <w:r w:rsidRPr="005C410E">
        <w:rPr>
          <w:rFonts w:hint="eastAsia"/>
          <w:spacing w:val="-180"/>
        </w:rPr>
        <w:t>者</w:t>
      </w:r>
      <w:r w:rsidRPr="005C410E">
        <w:rPr>
          <w:rFonts w:hint="eastAsia"/>
          <w:spacing w:val="-180"/>
          <w:position w:val="22"/>
        </w:rPr>
        <w:t>。</w:t>
      </w:r>
      <w:r>
        <w:rPr>
          <w:rFonts w:hint="eastAsia"/>
        </w:rPr>
        <w:t>有之則</w:t>
      </w:r>
      <w:r w:rsidRPr="005C410E">
        <w:rPr>
          <w:rFonts w:hint="eastAsia"/>
          <w:spacing w:val="-180"/>
        </w:rPr>
        <w:t>可</w:t>
      </w:r>
      <w:r w:rsidRPr="005C410E">
        <w:rPr>
          <w:rFonts w:hint="eastAsia"/>
          <w:spacing w:val="-180"/>
          <w:position w:val="22"/>
        </w:rPr>
        <w:t>。</w:t>
      </w:r>
      <w:r>
        <w:rPr>
          <w:rFonts w:hint="eastAsia"/>
        </w:rPr>
        <w:t>無者心</w:t>
      </w:r>
      <w:r w:rsidRPr="005C410E">
        <w:rPr>
          <w:rFonts w:hint="eastAsia"/>
          <w:spacing w:val="-180"/>
        </w:rPr>
        <w:t>坐</w:t>
      </w:r>
      <w:r w:rsidRPr="005C410E">
        <w:rPr>
          <w:rFonts w:hint="eastAsia"/>
          <w:spacing w:val="-180"/>
          <w:position w:val="22"/>
        </w:rPr>
        <w:t>。</w:t>
      </w:r>
      <w:r>
        <w:rPr>
          <w:rFonts w:hint="eastAsia"/>
        </w:rPr>
        <w:t>若有自</w:t>
      </w:r>
      <w:r w:rsidRPr="005C410E">
        <w:rPr>
          <w:rFonts w:hint="eastAsia"/>
          <w:spacing w:val="-180"/>
        </w:rPr>
        <w:t>有</w:t>
      </w:r>
      <w:r w:rsidRPr="005C410E">
        <w:rPr>
          <w:rFonts w:hint="eastAsia"/>
          <w:spacing w:val="-180"/>
          <w:position w:val="22"/>
        </w:rPr>
        <w:t>。</w:t>
      </w:r>
      <w:r w:rsidR="00CA29C2">
        <w:t xml:space="preserve">　</w:t>
      </w:r>
      <w:r>
        <w:rPr>
          <w:rFonts w:hint="eastAsia"/>
        </w:rPr>
        <w:t>第</w:t>
      </w:r>
      <w:r w:rsidRPr="005C410E">
        <w:rPr>
          <w:rFonts w:hint="eastAsia"/>
          <w:spacing w:val="-180"/>
        </w:rPr>
        <w:t>四</w:t>
      </w:r>
      <w:r w:rsidRPr="005C410E">
        <w:rPr>
          <w:rFonts w:hint="eastAsia"/>
          <w:spacing w:val="-180"/>
          <w:position w:val="22"/>
        </w:rPr>
        <w:t>。</w:t>
      </w:r>
      <w:r>
        <w:rPr>
          <w:rFonts w:hint="eastAsia"/>
        </w:rPr>
        <w:t>功以一坐十六度為</w:t>
      </w:r>
      <w:r w:rsidRPr="005C410E">
        <w:rPr>
          <w:rFonts w:hint="eastAsia"/>
          <w:spacing w:val="-180"/>
        </w:rPr>
        <w:t>最</w:t>
      </w:r>
      <w:r w:rsidRPr="005C410E">
        <w:rPr>
          <w:rFonts w:hint="eastAsia"/>
          <w:spacing w:val="-180"/>
          <w:position w:val="22"/>
        </w:rPr>
        <w:t>。</w:t>
      </w:r>
      <w:r>
        <w:rPr>
          <w:rFonts w:hint="eastAsia"/>
        </w:rPr>
        <w:t>坐久則</w:t>
      </w:r>
      <w:r w:rsidRPr="005C410E">
        <w:rPr>
          <w:rFonts w:hint="eastAsia"/>
          <w:spacing w:val="-180"/>
        </w:rPr>
        <w:t>可</w:t>
      </w:r>
      <w:r w:rsidRPr="005C410E">
        <w:rPr>
          <w:rFonts w:hint="eastAsia"/>
          <w:spacing w:val="-180"/>
          <w:position w:val="22"/>
        </w:rPr>
        <w:t>。</w:t>
      </w:r>
      <w:r>
        <w:rPr>
          <w:rFonts w:hint="eastAsia"/>
        </w:rPr>
        <w:t>初坐四</w:t>
      </w:r>
      <w:r w:rsidRPr="005C410E">
        <w:rPr>
          <w:rFonts w:hint="eastAsia"/>
          <w:spacing w:val="-180"/>
        </w:rPr>
        <w:t>度</w:t>
      </w:r>
      <w:r w:rsidRPr="005C410E">
        <w:rPr>
          <w:rFonts w:hint="eastAsia"/>
          <w:spacing w:val="-180"/>
          <w:position w:val="22"/>
        </w:rPr>
        <w:t>。</w:t>
      </w:r>
      <w:r>
        <w:rPr>
          <w:rFonts w:hint="eastAsia"/>
        </w:rPr>
        <w:t>加一以只四</w:t>
      </w:r>
      <w:r w:rsidRPr="005C410E">
        <w:rPr>
          <w:rFonts w:hint="eastAsia"/>
          <w:spacing w:val="-180"/>
        </w:rPr>
        <w:t>度</w:t>
      </w:r>
      <w:r w:rsidRPr="005C410E">
        <w:rPr>
          <w:rFonts w:hint="eastAsia"/>
          <w:spacing w:val="-180"/>
          <w:position w:val="22"/>
        </w:rPr>
        <w:t>。</w:t>
      </w:r>
      <w:r w:rsidR="00CA29C2">
        <w:t xml:space="preserve">　</w:t>
      </w:r>
      <w:r>
        <w:rPr>
          <w:rFonts w:hint="eastAsia"/>
        </w:rPr>
        <w:t>第</w:t>
      </w:r>
      <w:r w:rsidRPr="005C410E">
        <w:rPr>
          <w:rFonts w:hint="eastAsia"/>
          <w:spacing w:val="-180"/>
        </w:rPr>
        <w:t>五</w:t>
      </w:r>
      <w:r w:rsidRPr="005C410E">
        <w:rPr>
          <w:rFonts w:hint="eastAsia"/>
          <w:spacing w:val="-180"/>
          <w:position w:val="22"/>
        </w:rPr>
        <w:t>。</w:t>
      </w:r>
      <w:r>
        <w:rPr>
          <w:rFonts w:hint="eastAsia"/>
        </w:rPr>
        <w:t>坐前要親盥</w:t>
      </w:r>
      <w:r w:rsidRPr="005C410E">
        <w:rPr>
          <w:rFonts w:hint="eastAsia"/>
          <w:spacing w:val="-180"/>
        </w:rPr>
        <w:t>漱</w:t>
      </w:r>
      <w:r w:rsidRPr="005C410E">
        <w:rPr>
          <w:rFonts w:hint="eastAsia"/>
          <w:spacing w:val="-180"/>
          <w:position w:val="22"/>
        </w:rPr>
        <w:t>。</w:t>
      </w:r>
      <w:r>
        <w:rPr>
          <w:rFonts w:hint="eastAsia"/>
        </w:rPr>
        <w:t>浴齋更</w:t>
      </w:r>
      <w:r w:rsidRPr="005C410E">
        <w:rPr>
          <w:rFonts w:hint="eastAsia"/>
          <w:spacing w:val="-180"/>
        </w:rPr>
        <w:t>佳</w:t>
      </w:r>
      <w:r w:rsidRPr="005C410E">
        <w:rPr>
          <w:rFonts w:hint="eastAsia"/>
          <w:spacing w:val="-180"/>
          <w:position w:val="22"/>
        </w:rPr>
        <w:t>。</w:t>
      </w:r>
      <w:r w:rsidR="00CA29C2">
        <w:t xml:space="preserve">　</w:t>
      </w:r>
      <w:r>
        <w:rPr>
          <w:rFonts w:hint="eastAsia"/>
        </w:rPr>
        <w:t>第</w:t>
      </w:r>
      <w:r w:rsidRPr="005C410E">
        <w:rPr>
          <w:rFonts w:hint="eastAsia"/>
          <w:spacing w:val="-180"/>
        </w:rPr>
        <w:t>六</w:t>
      </w:r>
      <w:r w:rsidRPr="005C410E">
        <w:rPr>
          <w:rFonts w:hint="eastAsia"/>
          <w:spacing w:val="-180"/>
          <w:position w:val="22"/>
        </w:rPr>
        <w:t>。</w:t>
      </w:r>
      <w:r>
        <w:rPr>
          <w:rFonts w:hint="eastAsia"/>
        </w:rPr>
        <w:t>不拘時</w:t>
      </w:r>
      <w:r w:rsidRPr="005C410E">
        <w:rPr>
          <w:rFonts w:hint="eastAsia"/>
          <w:spacing w:val="-180"/>
        </w:rPr>
        <w:t>刻</w:t>
      </w:r>
      <w:r w:rsidRPr="005C410E">
        <w:rPr>
          <w:rFonts w:hint="eastAsia"/>
          <w:spacing w:val="-180"/>
          <w:position w:val="22"/>
        </w:rPr>
        <w:t>。</w:t>
      </w:r>
      <w:r>
        <w:rPr>
          <w:rFonts w:hint="eastAsia"/>
        </w:rPr>
        <w:t>皆可靜</w:t>
      </w:r>
      <w:r w:rsidRPr="005C410E">
        <w:rPr>
          <w:rFonts w:hint="eastAsia"/>
          <w:spacing w:val="-180"/>
        </w:rPr>
        <w:t>坐</w:t>
      </w:r>
      <w:r w:rsidRPr="005C410E">
        <w:rPr>
          <w:rFonts w:hint="eastAsia"/>
          <w:spacing w:val="-180"/>
          <w:position w:val="22"/>
        </w:rPr>
        <w:t>。</w:t>
      </w:r>
      <w:r>
        <w:rPr>
          <w:rFonts w:hint="eastAsia"/>
        </w:rPr>
        <w:t>諸子默</w:t>
      </w:r>
      <w:r w:rsidRPr="005C410E">
        <w:rPr>
          <w:rFonts w:hint="eastAsia"/>
          <w:spacing w:val="-180"/>
        </w:rPr>
        <w:t>悟</w:t>
      </w:r>
      <w:r w:rsidRPr="005C410E">
        <w:rPr>
          <w:rFonts w:hint="eastAsia"/>
          <w:spacing w:val="-180"/>
          <w:position w:val="22"/>
        </w:rPr>
        <w:t>。</w:t>
      </w:r>
      <w:r>
        <w:rPr>
          <w:rFonts w:hint="eastAsia"/>
        </w:rPr>
        <w:t>自得先天真</w:t>
      </w:r>
      <w:r w:rsidRPr="005C410E">
        <w:rPr>
          <w:rFonts w:hint="eastAsia"/>
          <w:spacing w:val="-180"/>
        </w:rPr>
        <w:t>氣</w:t>
      </w:r>
      <w:r w:rsidRPr="005C410E">
        <w:rPr>
          <w:rFonts w:hint="eastAsia"/>
          <w:spacing w:val="-180"/>
          <w:position w:val="22"/>
        </w:rPr>
        <w:t>。</w:t>
      </w:r>
      <w:r>
        <w:rPr>
          <w:rFonts w:hint="eastAsia"/>
        </w:rPr>
        <w:t>較諸書尤為真</w:t>
      </w:r>
      <w:r w:rsidRPr="005C410E">
        <w:rPr>
          <w:rFonts w:hint="eastAsia"/>
          <w:spacing w:val="-180"/>
        </w:rPr>
        <w:t>切</w:t>
      </w:r>
      <w:r w:rsidRPr="005C410E">
        <w:rPr>
          <w:rFonts w:hint="eastAsia"/>
          <w:spacing w:val="-180"/>
          <w:position w:val="22"/>
        </w:rPr>
        <w:t>。</w:t>
      </w:r>
      <w:r>
        <w:rPr>
          <w:rFonts w:hint="eastAsia"/>
        </w:rPr>
        <w:t>亦易成奧窔之適</w:t>
      </w:r>
      <w:r w:rsidRPr="005C410E">
        <w:rPr>
          <w:rFonts w:hint="eastAsia"/>
          <w:spacing w:val="-180"/>
        </w:rPr>
        <w:t>貫</w:t>
      </w:r>
      <w:r w:rsidRPr="005C410E">
        <w:rPr>
          <w:rFonts w:hint="eastAsia"/>
          <w:spacing w:val="-180"/>
          <w:position w:val="22"/>
        </w:rPr>
        <w:t>。</w:t>
      </w:r>
      <w:r w:rsidR="00CA29C2">
        <w:t xml:space="preserve">　</w:t>
      </w:r>
      <w:r>
        <w:rPr>
          <w:rFonts w:hint="eastAsia"/>
        </w:rPr>
        <w:t>第</w:t>
      </w:r>
      <w:r w:rsidRPr="005C410E">
        <w:rPr>
          <w:rFonts w:hint="eastAsia"/>
          <w:spacing w:val="-180"/>
        </w:rPr>
        <w:t>七</w:t>
      </w:r>
      <w:r w:rsidRPr="005C410E">
        <w:rPr>
          <w:rFonts w:hint="eastAsia"/>
          <w:spacing w:val="-180"/>
          <w:position w:val="22"/>
        </w:rPr>
        <w:t>。</w:t>
      </w:r>
      <w:r>
        <w:rPr>
          <w:rFonts w:hint="eastAsia"/>
        </w:rPr>
        <w:t>吾道坐</w:t>
      </w:r>
      <w:r w:rsidRPr="005C410E">
        <w:rPr>
          <w:rFonts w:hint="eastAsia"/>
          <w:spacing w:val="-180"/>
        </w:rPr>
        <w:t>功</w:t>
      </w:r>
      <w:r w:rsidRPr="005C410E">
        <w:rPr>
          <w:rFonts w:hint="eastAsia"/>
          <w:spacing w:val="-180"/>
          <w:position w:val="22"/>
        </w:rPr>
        <w:t>。</w:t>
      </w:r>
      <w:r>
        <w:rPr>
          <w:rFonts w:hint="eastAsia"/>
        </w:rPr>
        <w:t>有忌</w:t>
      </w:r>
      <w:r w:rsidRPr="005C410E">
        <w:rPr>
          <w:rFonts w:hint="eastAsia"/>
          <w:spacing w:val="-180"/>
        </w:rPr>
        <w:t>時</w:t>
      </w:r>
      <w:r w:rsidRPr="005C410E">
        <w:rPr>
          <w:rFonts w:hint="eastAsia"/>
          <w:spacing w:val="-180"/>
          <w:position w:val="22"/>
        </w:rPr>
        <w:t>。</w:t>
      </w:r>
      <w:r>
        <w:rPr>
          <w:rFonts w:hint="eastAsia"/>
        </w:rPr>
        <w:t>無忌</w:t>
      </w:r>
      <w:r w:rsidRPr="005C410E">
        <w:rPr>
          <w:rFonts w:hint="eastAsia"/>
          <w:spacing w:val="-180"/>
        </w:rPr>
        <w:t>日</w:t>
      </w:r>
      <w:r w:rsidRPr="005C410E">
        <w:rPr>
          <w:rFonts w:hint="eastAsia"/>
          <w:spacing w:val="-180"/>
          <w:position w:val="22"/>
        </w:rPr>
        <w:t>。</w:t>
      </w:r>
      <w:r>
        <w:rPr>
          <w:rFonts w:hint="eastAsia"/>
        </w:rPr>
        <w:t>忌</w:t>
      </w:r>
      <w:r w:rsidRPr="005C410E">
        <w:rPr>
          <w:rFonts w:hint="eastAsia"/>
          <w:spacing w:val="-180"/>
        </w:rPr>
        <w:t>時</w:t>
      </w:r>
      <w:r w:rsidRPr="005C410E">
        <w:rPr>
          <w:rFonts w:hint="eastAsia"/>
          <w:spacing w:val="-180"/>
          <w:position w:val="22"/>
        </w:rPr>
        <w:t>。</w:t>
      </w:r>
      <w:r>
        <w:rPr>
          <w:rFonts w:hint="eastAsia"/>
        </w:rPr>
        <w:t>疾</w:t>
      </w:r>
      <w:r w:rsidRPr="005C410E">
        <w:rPr>
          <w:rFonts w:hint="eastAsia"/>
          <w:spacing w:val="-180"/>
        </w:rPr>
        <w:t>病</w:t>
      </w:r>
      <w:r w:rsidRPr="005C410E">
        <w:rPr>
          <w:rFonts w:hint="eastAsia"/>
          <w:spacing w:val="-180"/>
          <w:position w:val="22"/>
        </w:rPr>
        <w:t>。</w:t>
      </w:r>
      <w:r>
        <w:rPr>
          <w:rFonts w:hint="eastAsia"/>
        </w:rPr>
        <w:t>風</w:t>
      </w:r>
      <w:r w:rsidRPr="005C410E">
        <w:rPr>
          <w:rFonts w:hint="eastAsia"/>
          <w:spacing w:val="-180"/>
        </w:rPr>
        <w:t>雨</w:t>
      </w:r>
      <w:r w:rsidRPr="005C410E">
        <w:rPr>
          <w:rFonts w:hint="eastAsia"/>
          <w:spacing w:val="-180"/>
          <w:position w:val="22"/>
        </w:rPr>
        <w:t>。</w:t>
      </w:r>
      <w:r>
        <w:rPr>
          <w:rFonts w:hint="eastAsia"/>
        </w:rPr>
        <w:t>雷</w:t>
      </w:r>
      <w:r w:rsidRPr="005C410E">
        <w:rPr>
          <w:rFonts w:hint="eastAsia"/>
          <w:spacing w:val="-180"/>
        </w:rPr>
        <w:t>電</w:t>
      </w:r>
      <w:r w:rsidRPr="005C410E">
        <w:rPr>
          <w:rFonts w:hint="eastAsia"/>
          <w:spacing w:val="-180"/>
          <w:position w:val="22"/>
        </w:rPr>
        <w:t>。</w:t>
      </w:r>
      <w:r>
        <w:rPr>
          <w:rFonts w:hint="eastAsia"/>
        </w:rPr>
        <w:t>饑</w:t>
      </w:r>
      <w:r w:rsidRPr="005C410E">
        <w:rPr>
          <w:rFonts w:hint="eastAsia"/>
          <w:spacing w:val="-180"/>
        </w:rPr>
        <w:t>飽</w:t>
      </w:r>
      <w:r w:rsidRPr="005C410E">
        <w:rPr>
          <w:rFonts w:hint="eastAsia"/>
          <w:spacing w:val="-180"/>
          <w:position w:val="22"/>
        </w:rPr>
        <w:t>。</w:t>
      </w:r>
      <w:r>
        <w:rPr>
          <w:rFonts w:hint="eastAsia"/>
        </w:rPr>
        <w:t>行</w:t>
      </w:r>
      <w:r w:rsidRPr="005C410E">
        <w:rPr>
          <w:rFonts w:hint="eastAsia"/>
          <w:spacing w:val="-180"/>
        </w:rPr>
        <w:t>旅</w:t>
      </w:r>
      <w:r w:rsidRPr="005C410E">
        <w:rPr>
          <w:rFonts w:hint="eastAsia"/>
          <w:spacing w:val="-180"/>
          <w:position w:val="22"/>
        </w:rPr>
        <w:t>。</w:t>
      </w:r>
      <w:r>
        <w:rPr>
          <w:rFonts w:hint="eastAsia"/>
        </w:rPr>
        <w:lastRenderedPageBreak/>
        <w:t>皆不</w:t>
      </w:r>
      <w:r w:rsidRPr="005C410E">
        <w:rPr>
          <w:rFonts w:hint="eastAsia"/>
          <w:spacing w:val="-180"/>
        </w:rPr>
        <w:t>可</w:t>
      </w:r>
      <w:r w:rsidRPr="005C410E">
        <w:rPr>
          <w:rFonts w:hint="eastAsia"/>
          <w:spacing w:val="-180"/>
          <w:position w:val="22"/>
        </w:rPr>
        <w:t>。</w:t>
      </w:r>
      <w:r>
        <w:rPr>
          <w:rFonts w:hint="eastAsia"/>
        </w:rPr>
        <w:t>此則言疾言</w:t>
      </w:r>
      <w:r w:rsidRPr="005C410E">
        <w:rPr>
          <w:rFonts w:hint="eastAsia"/>
          <w:spacing w:val="-180"/>
        </w:rPr>
        <w:t>病</w:t>
      </w:r>
      <w:r w:rsidRPr="005C410E">
        <w:rPr>
          <w:rFonts w:hint="eastAsia"/>
          <w:spacing w:val="-180"/>
          <w:position w:val="22"/>
        </w:rPr>
        <w:t>。</w:t>
      </w:r>
      <w:r>
        <w:rPr>
          <w:rFonts w:hint="eastAsia"/>
        </w:rPr>
        <w:t>指不善悟者所生之害而</w:t>
      </w:r>
      <w:r w:rsidRPr="005C410E">
        <w:rPr>
          <w:rFonts w:hint="eastAsia"/>
          <w:spacing w:val="-180"/>
        </w:rPr>
        <w:t>言</w:t>
      </w:r>
      <w:r w:rsidRPr="005C410E">
        <w:rPr>
          <w:rFonts w:hint="eastAsia"/>
          <w:spacing w:val="-180"/>
          <w:position w:val="22"/>
        </w:rPr>
        <w:t>。</w:t>
      </w:r>
      <w:r w:rsidR="00CA29C2">
        <w:t xml:space="preserve">　</w:t>
      </w:r>
      <w:r>
        <w:rPr>
          <w:rFonts w:hint="eastAsia"/>
        </w:rPr>
        <w:t>第</w:t>
      </w:r>
      <w:r w:rsidRPr="005C410E">
        <w:rPr>
          <w:rFonts w:hint="eastAsia"/>
          <w:spacing w:val="-180"/>
        </w:rPr>
        <w:t>八</w:t>
      </w:r>
      <w:r w:rsidRPr="005C410E">
        <w:rPr>
          <w:rFonts w:hint="eastAsia"/>
          <w:spacing w:val="-180"/>
          <w:position w:val="22"/>
        </w:rPr>
        <w:t>。</w:t>
      </w:r>
      <w:r>
        <w:rPr>
          <w:rFonts w:hint="eastAsia"/>
        </w:rPr>
        <w:t>男女同</w:t>
      </w:r>
      <w:r w:rsidRPr="005C410E">
        <w:rPr>
          <w:rFonts w:hint="eastAsia"/>
          <w:spacing w:val="-180"/>
        </w:rPr>
        <w:t>坐</w:t>
      </w:r>
      <w:r w:rsidRPr="005C410E">
        <w:rPr>
          <w:rFonts w:hint="eastAsia"/>
          <w:spacing w:val="-180"/>
          <w:position w:val="22"/>
        </w:rPr>
        <w:t>。</w:t>
      </w:r>
      <w:r>
        <w:rPr>
          <w:rFonts w:hint="eastAsia"/>
        </w:rPr>
        <w:t>不如分</w:t>
      </w:r>
      <w:r w:rsidRPr="005C410E">
        <w:rPr>
          <w:rFonts w:hint="eastAsia"/>
          <w:spacing w:val="-180"/>
        </w:rPr>
        <w:t>坐</w:t>
      </w:r>
      <w:r w:rsidRPr="005C410E">
        <w:rPr>
          <w:rFonts w:hint="eastAsia"/>
          <w:spacing w:val="-180"/>
          <w:position w:val="22"/>
        </w:rPr>
        <w:t>。</w:t>
      </w:r>
      <w:r>
        <w:rPr>
          <w:rFonts w:hint="eastAsia"/>
        </w:rPr>
        <w:t>先後有</w:t>
      </w:r>
      <w:r w:rsidRPr="005C410E">
        <w:rPr>
          <w:rFonts w:hint="eastAsia"/>
          <w:spacing w:val="-180"/>
        </w:rPr>
        <w:t>序</w:t>
      </w:r>
      <w:r w:rsidRPr="005C410E">
        <w:rPr>
          <w:rFonts w:hint="eastAsia"/>
          <w:spacing w:val="-180"/>
          <w:position w:val="22"/>
        </w:rPr>
        <w:t>。</w:t>
      </w:r>
      <w:r>
        <w:rPr>
          <w:rFonts w:hint="eastAsia"/>
        </w:rPr>
        <w:t>是謂合</w:t>
      </w:r>
      <w:r w:rsidRPr="005C410E">
        <w:rPr>
          <w:rFonts w:hint="eastAsia"/>
          <w:spacing w:val="-180"/>
        </w:rPr>
        <w:t>樞</w:t>
      </w:r>
      <w:r w:rsidRPr="005C410E">
        <w:rPr>
          <w:rFonts w:hint="eastAsia"/>
          <w:spacing w:val="-180"/>
          <w:position w:val="22"/>
        </w:rPr>
        <w:t>。</w:t>
      </w:r>
      <w:r w:rsidR="00CA29C2">
        <w:t xml:space="preserve">　</w:t>
      </w:r>
      <w:r>
        <w:rPr>
          <w:rFonts w:hint="eastAsia"/>
        </w:rPr>
        <w:t>第</w:t>
      </w:r>
      <w:r w:rsidRPr="005C410E">
        <w:rPr>
          <w:rFonts w:hint="eastAsia"/>
          <w:spacing w:val="-180"/>
        </w:rPr>
        <w:t>九</w:t>
      </w:r>
      <w:r w:rsidRPr="005C410E">
        <w:rPr>
          <w:rFonts w:hint="eastAsia"/>
          <w:spacing w:val="-180"/>
          <w:position w:val="22"/>
        </w:rPr>
        <w:t>。</w:t>
      </w:r>
      <w:r>
        <w:rPr>
          <w:rFonts w:hint="eastAsia"/>
        </w:rPr>
        <w:t>坐室宜</w:t>
      </w:r>
      <w:r w:rsidRPr="005C410E">
        <w:rPr>
          <w:rFonts w:hint="eastAsia"/>
          <w:spacing w:val="-180"/>
        </w:rPr>
        <w:t>潔</w:t>
      </w:r>
      <w:r w:rsidRPr="005C410E">
        <w:rPr>
          <w:rFonts w:hint="eastAsia"/>
          <w:spacing w:val="-180"/>
          <w:position w:val="22"/>
        </w:rPr>
        <w:t>。</w:t>
      </w:r>
      <w:r>
        <w:rPr>
          <w:rFonts w:hint="eastAsia"/>
        </w:rPr>
        <w:t>坐器宜小而</w:t>
      </w:r>
      <w:r w:rsidRPr="005C410E">
        <w:rPr>
          <w:rFonts w:hint="eastAsia"/>
          <w:spacing w:val="-180"/>
        </w:rPr>
        <w:t>寬</w:t>
      </w:r>
      <w:r w:rsidRPr="005C410E">
        <w:rPr>
          <w:rFonts w:hint="eastAsia"/>
          <w:spacing w:val="-180"/>
          <w:position w:val="22"/>
        </w:rPr>
        <w:t>。</w:t>
      </w:r>
      <w:r>
        <w:rPr>
          <w:rFonts w:hint="eastAsia"/>
        </w:rPr>
        <w:t>高不盈</w:t>
      </w:r>
      <w:r w:rsidRPr="005C410E">
        <w:rPr>
          <w:rFonts w:hint="eastAsia"/>
          <w:spacing w:val="-180"/>
        </w:rPr>
        <w:t>尺</w:t>
      </w:r>
      <w:r w:rsidRPr="005C410E">
        <w:rPr>
          <w:rFonts w:hint="eastAsia"/>
          <w:spacing w:val="-180"/>
          <w:position w:val="22"/>
        </w:rPr>
        <w:t>。</w:t>
      </w:r>
      <w:r>
        <w:rPr>
          <w:rFonts w:hint="eastAsia"/>
        </w:rPr>
        <w:t>最為適</w:t>
      </w:r>
      <w:r w:rsidRPr="005C410E">
        <w:rPr>
          <w:rFonts w:hint="eastAsia"/>
          <w:spacing w:val="-180"/>
        </w:rPr>
        <w:t>體</w:t>
      </w:r>
      <w:r w:rsidRPr="005C410E">
        <w:rPr>
          <w:rFonts w:hint="eastAsia"/>
          <w:spacing w:val="-180"/>
          <w:position w:val="22"/>
        </w:rPr>
        <w:t>。</w:t>
      </w:r>
      <w:r w:rsidR="00CA29C2">
        <w:t xml:space="preserve">　</w:t>
      </w:r>
      <w:r>
        <w:rPr>
          <w:rFonts w:hint="eastAsia"/>
        </w:rPr>
        <w:t>第</w:t>
      </w:r>
      <w:r w:rsidRPr="005C410E">
        <w:rPr>
          <w:rFonts w:hint="eastAsia"/>
          <w:spacing w:val="-180"/>
        </w:rPr>
        <w:t>十</w:t>
      </w:r>
      <w:r w:rsidRPr="005C410E">
        <w:rPr>
          <w:rFonts w:hint="eastAsia"/>
          <w:spacing w:val="-180"/>
          <w:position w:val="22"/>
        </w:rPr>
        <w:t>。</w:t>
      </w:r>
      <w:r>
        <w:rPr>
          <w:rFonts w:hint="eastAsia"/>
        </w:rPr>
        <w:t>受經諸</w:t>
      </w:r>
      <w:r w:rsidRPr="005C410E">
        <w:rPr>
          <w:rFonts w:hint="eastAsia"/>
          <w:spacing w:val="-180"/>
        </w:rPr>
        <w:t>子</w:t>
      </w:r>
      <w:r w:rsidRPr="005C410E">
        <w:rPr>
          <w:rFonts w:hint="eastAsia"/>
          <w:spacing w:val="-180"/>
          <w:position w:val="22"/>
        </w:rPr>
        <w:t>。</w:t>
      </w:r>
      <w:r>
        <w:rPr>
          <w:rFonts w:hint="eastAsia"/>
        </w:rPr>
        <w:t>有像未垂</w:t>
      </w:r>
      <w:r w:rsidRPr="005C410E">
        <w:rPr>
          <w:rFonts w:hint="eastAsia"/>
          <w:spacing w:val="-180"/>
        </w:rPr>
        <w:t>幕</w:t>
      </w:r>
      <w:r w:rsidRPr="005C410E">
        <w:rPr>
          <w:rFonts w:hint="eastAsia"/>
          <w:spacing w:val="-180"/>
          <w:position w:val="22"/>
        </w:rPr>
        <w:t>。</w:t>
      </w:r>
      <w:r>
        <w:rPr>
          <w:rFonts w:hint="eastAsia"/>
        </w:rPr>
        <w:t>授經後同壇輪</w:t>
      </w:r>
      <w:r w:rsidRPr="005C410E">
        <w:rPr>
          <w:rFonts w:hint="eastAsia"/>
          <w:spacing w:val="-180"/>
        </w:rPr>
        <w:t>拜</w:t>
      </w:r>
      <w:r w:rsidRPr="005C410E">
        <w:rPr>
          <w:rFonts w:hint="eastAsia"/>
          <w:spacing w:val="-180"/>
          <w:position w:val="22"/>
        </w:rPr>
        <w:t>。</w:t>
      </w:r>
      <w:r>
        <w:rPr>
          <w:rFonts w:hint="eastAsia"/>
        </w:rPr>
        <w:t>最為合</w:t>
      </w:r>
      <w:r w:rsidRPr="005C410E">
        <w:rPr>
          <w:rFonts w:hint="eastAsia"/>
          <w:spacing w:val="-180"/>
        </w:rPr>
        <w:t>道</w:t>
      </w:r>
      <w:r w:rsidRPr="005C410E">
        <w:rPr>
          <w:rFonts w:hint="eastAsia"/>
          <w:spacing w:val="-180"/>
          <w:position w:val="22"/>
        </w:rPr>
        <w:t>。</w:t>
      </w:r>
      <w:r w:rsidR="00CA29C2">
        <w:t xml:space="preserve">　</w:t>
      </w:r>
      <w:r>
        <w:rPr>
          <w:rFonts w:hint="eastAsia"/>
        </w:rPr>
        <w:t>第十</w:t>
      </w:r>
      <w:r w:rsidRPr="005C410E">
        <w:rPr>
          <w:rFonts w:hint="eastAsia"/>
          <w:spacing w:val="-180"/>
        </w:rPr>
        <w:t>一</w:t>
      </w:r>
      <w:r w:rsidRPr="005C410E">
        <w:rPr>
          <w:rFonts w:hint="eastAsia"/>
          <w:spacing w:val="-180"/>
          <w:position w:val="22"/>
        </w:rPr>
        <w:t>。</w:t>
      </w:r>
      <w:r>
        <w:rPr>
          <w:rFonts w:hint="eastAsia"/>
        </w:rPr>
        <w:t>經得後人自手繕一</w:t>
      </w:r>
      <w:r w:rsidRPr="005C410E">
        <w:rPr>
          <w:rFonts w:hint="eastAsia"/>
          <w:spacing w:val="-180"/>
        </w:rPr>
        <w:t>份</w:t>
      </w:r>
      <w:r w:rsidRPr="005C410E">
        <w:rPr>
          <w:rFonts w:hint="eastAsia"/>
          <w:spacing w:val="-180"/>
          <w:position w:val="22"/>
        </w:rPr>
        <w:t>。</w:t>
      </w:r>
      <w:r>
        <w:rPr>
          <w:rFonts w:hint="eastAsia"/>
        </w:rPr>
        <w:t>秘藏神</w:t>
      </w:r>
      <w:r w:rsidRPr="005C410E">
        <w:rPr>
          <w:rFonts w:hint="eastAsia"/>
          <w:spacing w:val="-180"/>
        </w:rPr>
        <w:t>龕</w:t>
      </w:r>
      <w:r w:rsidRPr="005C410E">
        <w:rPr>
          <w:rFonts w:hint="eastAsia"/>
          <w:spacing w:val="-180"/>
          <w:position w:val="22"/>
        </w:rPr>
        <w:t>。</w:t>
      </w:r>
      <w:r w:rsidR="00CA29C2">
        <w:t xml:space="preserve">　</w:t>
      </w:r>
      <w:r>
        <w:rPr>
          <w:rFonts w:hint="eastAsia"/>
        </w:rPr>
        <w:t>第十</w:t>
      </w:r>
      <w:r w:rsidRPr="005C410E">
        <w:rPr>
          <w:rFonts w:hint="eastAsia"/>
          <w:spacing w:val="-180"/>
        </w:rPr>
        <w:t>二</w:t>
      </w:r>
      <w:r w:rsidRPr="005C410E">
        <w:rPr>
          <w:rFonts w:hint="eastAsia"/>
          <w:spacing w:val="-180"/>
          <w:position w:val="22"/>
        </w:rPr>
        <w:t>。</w:t>
      </w:r>
      <w:r>
        <w:rPr>
          <w:rFonts w:hint="eastAsia"/>
        </w:rPr>
        <w:t>道外之</w:t>
      </w:r>
      <w:r w:rsidRPr="005C410E">
        <w:rPr>
          <w:rFonts w:hint="eastAsia"/>
          <w:spacing w:val="-180"/>
        </w:rPr>
        <w:t>文</w:t>
      </w:r>
      <w:r w:rsidRPr="005C410E">
        <w:rPr>
          <w:rFonts w:hint="eastAsia"/>
          <w:spacing w:val="-180"/>
          <w:position w:val="22"/>
        </w:rPr>
        <w:t>。</w:t>
      </w:r>
      <w:r>
        <w:rPr>
          <w:rFonts w:hint="eastAsia"/>
        </w:rPr>
        <w:t>吾傳爾</w:t>
      </w:r>
      <w:r w:rsidRPr="005C410E">
        <w:rPr>
          <w:rFonts w:hint="eastAsia"/>
          <w:spacing w:val="-180"/>
        </w:rPr>
        <w:t>等</w:t>
      </w:r>
      <w:r w:rsidRPr="005C410E">
        <w:rPr>
          <w:rFonts w:hint="eastAsia"/>
          <w:spacing w:val="-180"/>
          <w:position w:val="22"/>
        </w:rPr>
        <w:t>。</w:t>
      </w:r>
      <w:r>
        <w:rPr>
          <w:rFonts w:hint="eastAsia"/>
        </w:rPr>
        <w:t>守身養</w:t>
      </w:r>
      <w:r w:rsidRPr="005C410E">
        <w:rPr>
          <w:rFonts w:hint="eastAsia"/>
          <w:spacing w:val="-180"/>
        </w:rPr>
        <w:t>性</w:t>
      </w:r>
      <w:r w:rsidRPr="005C410E">
        <w:rPr>
          <w:rFonts w:hint="eastAsia"/>
          <w:spacing w:val="-180"/>
          <w:position w:val="22"/>
        </w:rPr>
        <w:t>。</w:t>
      </w:r>
      <w:r>
        <w:rPr>
          <w:rFonts w:hint="eastAsia"/>
        </w:rPr>
        <w:t>進道增</w:t>
      </w:r>
      <w:r w:rsidRPr="005C410E">
        <w:rPr>
          <w:rFonts w:hint="eastAsia"/>
          <w:spacing w:val="-180"/>
        </w:rPr>
        <w:t>命</w:t>
      </w:r>
      <w:r w:rsidRPr="005C410E">
        <w:rPr>
          <w:rFonts w:hint="eastAsia"/>
          <w:spacing w:val="-180"/>
          <w:position w:val="22"/>
        </w:rPr>
        <w:t>。</w:t>
      </w:r>
      <w:r>
        <w:rPr>
          <w:rFonts w:hint="eastAsia"/>
        </w:rPr>
        <w:t>無形自</w:t>
      </w:r>
      <w:r w:rsidRPr="005C410E">
        <w:rPr>
          <w:rFonts w:hint="eastAsia"/>
          <w:spacing w:val="-180"/>
        </w:rPr>
        <w:t>得</w:t>
      </w:r>
      <w:r w:rsidRPr="005C410E">
        <w:rPr>
          <w:rFonts w:hint="eastAsia"/>
          <w:spacing w:val="-180"/>
          <w:position w:val="22"/>
        </w:rPr>
        <w:t>。</w:t>
      </w:r>
      <w:r w:rsidR="00CA29C2">
        <w:t xml:space="preserve">　</w:t>
      </w:r>
      <w:r>
        <w:rPr>
          <w:rFonts w:hint="eastAsia"/>
        </w:rPr>
        <w:t>第十</w:t>
      </w:r>
      <w:r w:rsidRPr="005C410E">
        <w:rPr>
          <w:rFonts w:hint="eastAsia"/>
          <w:spacing w:val="-180"/>
        </w:rPr>
        <w:t>三</w:t>
      </w:r>
      <w:r w:rsidRPr="005C410E">
        <w:rPr>
          <w:rFonts w:hint="eastAsia"/>
          <w:spacing w:val="-180"/>
          <w:position w:val="22"/>
        </w:rPr>
        <w:t>。</w:t>
      </w:r>
      <w:r>
        <w:rPr>
          <w:rFonts w:hint="eastAsia"/>
        </w:rPr>
        <w:t>坐壇不禁人</w:t>
      </w:r>
      <w:r w:rsidRPr="005C410E">
        <w:rPr>
          <w:rFonts w:hint="eastAsia"/>
          <w:spacing w:val="-180"/>
        </w:rPr>
        <w:t>坐</w:t>
      </w:r>
      <w:r w:rsidRPr="005C410E">
        <w:rPr>
          <w:rFonts w:hint="eastAsia"/>
          <w:spacing w:val="-180"/>
          <w:position w:val="22"/>
        </w:rPr>
        <w:t>。</w:t>
      </w:r>
      <w:r>
        <w:rPr>
          <w:rFonts w:hint="eastAsia"/>
        </w:rPr>
        <w:t>來者自</w:t>
      </w:r>
      <w:r w:rsidRPr="005C410E">
        <w:rPr>
          <w:rFonts w:hint="eastAsia"/>
          <w:spacing w:val="-180"/>
        </w:rPr>
        <w:t>來</w:t>
      </w:r>
      <w:r w:rsidRPr="005C410E">
        <w:rPr>
          <w:rFonts w:hint="eastAsia"/>
          <w:spacing w:val="-180"/>
          <w:position w:val="22"/>
        </w:rPr>
        <w:t>。</w:t>
      </w:r>
      <w:r>
        <w:rPr>
          <w:rFonts w:hint="eastAsia"/>
        </w:rPr>
        <w:t>無獎掖誘勸之</w:t>
      </w:r>
      <w:r w:rsidRPr="005C410E">
        <w:rPr>
          <w:rFonts w:hint="eastAsia"/>
          <w:spacing w:val="-180"/>
        </w:rPr>
        <w:t>旨</w:t>
      </w:r>
      <w:r w:rsidRPr="005C410E">
        <w:rPr>
          <w:rFonts w:hint="eastAsia"/>
          <w:spacing w:val="-180"/>
          <w:position w:val="22"/>
        </w:rPr>
        <w:t>。</w:t>
      </w:r>
      <w:r>
        <w:rPr>
          <w:rFonts w:hint="eastAsia"/>
        </w:rPr>
        <w:t>聽其自入真玄之</w:t>
      </w:r>
      <w:r w:rsidRPr="005C410E">
        <w:rPr>
          <w:rFonts w:hint="eastAsia"/>
          <w:spacing w:val="-180"/>
        </w:rPr>
        <w:t>門</w:t>
      </w:r>
      <w:r w:rsidRPr="005C410E">
        <w:rPr>
          <w:rFonts w:hint="eastAsia"/>
          <w:spacing w:val="-180"/>
          <w:position w:val="22"/>
        </w:rPr>
        <w:t>。</w:t>
      </w:r>
      <w:r w:rsidR="00CA29C2">
        <w:t xml:space="preserve">　</w:t>
      </w:r>
      <w:r>
        <w:rPr>
          <w:rFonts w:hint="eastAsia"/>
        </w:rPr>
        <w:t>第十</w:t>
      </w:r>
      <w:r w:rsidRPr="005C410E">
        <w:rPr>
          <w:rFonts w:hint="eastAsia"/>
          <w:spacing w:val="-180"/>
        </w:rPr>
        <w:t>四</w:t>
      </w:r>
      <w:r w:rsidRPr="005C410E">
        <w:rPr>
          <w:rFonts w:hint="eastAsia"/>
          <w:spacing w:val="-180"/>
          <w:position w:val="22"/>
        </w:rPr>
        <w:t>。</w:t>
      </w:r>
      <w:r>
        <w:rPr>
          <w:rFonts w:hint="eastAsia"/>
        </w:rPr>
        <w:t>不必機關視吾壇</w:t>
      </w:r>
      <w:r w:rsidRPr="005C410E">
        <w:rPr>
          <w:rFonts w:hint="eastAsia"/>
          <w:spacing w:val="-180"/>
        </w:rPr>
        <w:t>坫</w:t>
      </w:r>
      <w:r w:rsidRPr="005C410E">
        <w:rPr>
          <w:rFonts w:hint="eastAsia"/>
          <w:spacing w:val="-180"/>
          <w:position w:val="22"/>
        </w:rPr>
        <w:t>。</w:t>
      </w:r>
      <w:r>
        <w:rPr>
          <w:rFonts w:hint="eastAsia"/>
        </w:rPr>
        <w:t>不必命</w:t>
      </w:r>
      <w:r w:rsidRPr="005C410E">
        <w:rPr>
          <w:rFonts w:hint="eastAsia"/>
          <w:spacing w:val="-180"/>
        </w:rPr>
        <w:t>名</w:t>
      </w:r>
      <w:r w:rsidRPr="005C410E">
        <w:rPr>
          <w:rFonts w:hint="eastAsia"/>
          <w:spacing w:val="-180"/>
          <w:position w:val="22"/>
        </w:rPr>
        <w:t>。</w:t>
      </w:r>
      <w:r w:rsidR="00CA29C2">
        <w:t xml:space="preserve">　</w:t>
      </w:r>
      <w:r>
        <w:rPr>
          <w:rFonts w:hint="eastAsia"/>
        </w:rPr>
        <w:t>吾諭諸</w:t>
      </w:r>
      <w:r w:rsidRPr="005C410E">
        <w:rPr>
          <w:rFonts w:hint="eastAsia"/>
          <w:spacing w:val="-180"/>
        </w:rPr>
        <w:t>子</w:t>
      </w:r>
      <w:r w:rsidRPr="005C410E">
        <w:rPr>
          <w:rFonts w:hint="eastAsia"/>
          <w:spacing w:val="-180"/>
          <w:position w:val="22"/>
        </w:rPr>
        <w:t>。</w:t>
      </w:r>
      <w:r>
        <w:rPr>
          <w:rFonts w:hint="eastAsia"/>
        </w:rPr>
        <w:t>同合則志</w:t>
      </w:r>
      <w:r w:rsidRPr="005C410E">
        <w:rPr>
          <w:rFonts w:hint="eastAsia"/>
          <w:spacing w:val="-180"/>
        </w:rPr>
        <w:t>道</w:t>
      </w:r>
      <w:r w:rsidRPr="005C410E">
        <w:rPr>
          <w:rFonts w:hint="eastAsia"/>
          <w:spacing w:val="-180"/>
          <w:position w:val="22"/>
        </w:rPr>
        <w:t>。</w:t>
      </w:r>
      <w:r>
        <w:rPr>
          <w:rFonts w:hint="eastAsia"/>
        </w:rPr>
        <w:t>皆諸子無量福山壽</w:t>
      </w:r>
      <w:r w:rsidRPr="005C410E">
        <w:rPr>
          <w:rFonts w:hint="eastAsia"/>
          <w:spacing w:val="-180"/>
        </w:rPr>
        <w:t>水</w:t>
      </w:r>
      <w:r w:rsidRPr="005C410E">
        <w:rPr>
          <w:rFonts w:hint="eastAsia"/>
          <w:spacing w:val="-180"/>
          <w:position w:val="22"/>
        </w:rPr>
        <w:t>。</w:t>
      </w:r>
      <w:r>
        <w:rPr>
          <w:rFonts w:hint="eastAsia"/>
        </w:rPr>
        <w:t>訓則大略如</w:t>
      </w:r>
      <w:r w:rsidRPr="005C410E">
        <w:rPr>
          <w:rFonts w:hint="eastAsia"/>
          <w:spacing w:val="-180"/>
        </w:rPr>
        <w:t>是</w:t>
      </w:r>
      <w:r w:rsidRPr="005C410E">
        <w:rPr>
          <w:rFonts w:hint="eastAsia"/>
          <w:spacing w:val="-180"/>
          <w:position w:val="22"/>
        </w:rPr>
        <w:t>。</w:t>
      </w:r>
      <w:r>
        <w:rPr>
          <w:rFonts w:hint="eastAsia"/>
        </w:rPr>
        <w:t>箴銘訓誡與</w:t>
      </w:r>
      <w:r w:rsidRPr="005C410E">
        <w:rPr>
          <w:rFonts w:hint="eastAsia"/>
          <w:spacing w:val="-180"/>
        </w:rPr>
        <w:t>寶</w:t>
      </w:r>
      <w:r w:rsidRPr="005C410E">
        <w:rPr>
          <w:rFonts w:hint="eastAsia"/>
          <w:spacing w:val="-180"/>
          <w:position w:val="22"/>
        </w:rPr>
        <w:t>。</w:t>
      </w:r>
      <w:r>
        <w:rPr>
          <w:rFonts w:hint="eastAsia"/>
        </w:rPr>
        <w:t>他日再</w:t>
      </w:r>
      <w:r w:rsidRPr="005C410E">
        <w:rPr>
          <w:rFonts w:hint="eastAsia"/>
          <w:spacing w:val="-180"/>
        </w:rPr>
        <w:t>言</w:t>
      </w:r>
      <w:r w:rsidRPr="005C410E">
        <w:rPr>
          <w:rFonts w:hint="eastAsia"/>
          <w:spacing w:val="-180"/>
          <w:position w:val="22"/>
        </w:rPr>
        <w:t>。</w:t>
      </w:r>
      <w:r>
        <w:rPr>
          <w:rFonts w:hint="eastAsia"/>
        </w:rPr>
        <w:t>佛子徐</w:t>
      </w:r>
      <w:r w:rsidRPr="005C410E">
        <w:rPr>
          <w:rFonts w:hint="eastAsia"/>
          <w:spacing w:val="-180"/>
        </w:rPr>
        <w:t>子</w:t>
      </w:r>
      <w:r w:rsidRPr="005C410E">
        <w:rPr>
          <w:rFonts w:hint="eastAsia"/>
          <w:spacing w:val="-180"/>
          <w:position w:val="22"/>
        </w:rPr>
        <w:t>。</w:t>
      </w:r>
      <w:r>
        <w:rPr>
          <w:rFonts w:hint="eastAsia"/>
        </w:rPr>
        <w:t>百度受</w:t>
      </w:r>
      <w:r w:rsidRPr="005C410E">
        <w:rPr>
          <w:rFonts w:hint="eastAsia"/>
          <w:spacing w:val="-180"/>
        </w:rPr>
        <w:t>訓</w:t>
      </w:r>
      <w:r w:rsidRPr="005C410E">
        <w:rPr>
          <w:rFonts w:hint="eastAsia"/>
          <w:spacing w:val="-180"/>
          <w:position w:val="22"/>
        </w:rPr>
        <w:t>。</w:t>
      </w:r>
      <w:r>
        <w:rPr>
          <w:rFonts w:hint="eastAsia"/>
        </w:rPr>
        <w:t>領名承</w:t>
      </w:r>
      <w:r w:rsidRPr="005C410E">
        <w:rPr>
          <w:rFonts w:hint="eastAsia"/>
          <w:spacing w:val="-180"/>
        </w:rPr>
        <w:t>像</w:t>
      </w:r>
      <w:r w:rsidRPr="005C410E">
        <w:rPr>
          <w:rFonts w:hint="eastAsia"/>
          <w:spacing w:val="-180"/>
          <w:position w:val="22"/>
        </w:rPr>
        <w:t>。</w:t>
      </w:r>
      <w:r>
        <w:rPr>
          <w:rFonts w:hint="eastAsia"/>
        </w:rPr>
        <w:t>授經</w:t>
      </w:r>
      <w:r w:rsidRPr="005C410E">
        <w:rPr>
          <w:rFonts w:hint="eastAsia"/>
          <w:spacing w:val="-180"/>
        </w:rPr>
        <w:t>後</w:t>
      </w:r>
      <w:r w:rsidRPr="005C410E">
        <w:rPr>
          <w:rFonts w:hint="eastAsia"/>
          <w:spacing w:val="-180"/>
          <w:position w:val="22"/>
        </w:rPr>
        <w:t>。</w:t>
      </w:r>
    </w:p>
    <w:p w:rsidR="00BB1D43" w:rsidRDefault="00BB1D43" w:rsidP="004535BC">
      <w:pPr>
        <w:pStyle w:val="a9"/>
      </w:pPr>
      <w:r>
        <w:rPr>
          <w:rFonts w:hint="eastAsia"/>
        </w:rPr>
        <w:t>老祖以經代</w:t>
      </w:r>
      <w:r w:rsidRPr="005C410E">
        <w:rPr>
          <w:rFonts w:hint="eastAsia"/>
          <w:spacing w:val="-180"/>
        </w:rPr>
        <w:t>像</w:t>
      </w:r>
      <w:r w:rsidRPr="005C410E">
        <w:rPr>
          <w:rFonts w:hint="eastAsia"/>
          <w:spacing w:val="-180"/>
          <w:position w:val="22"/>
        </w:rPr>
        <w:t>。</w:t>
      </w:r>
      <w:r>
        <w:rPr>
          <w:rFonts w:hint="eastAsia"/>
        </w:rPr>
        <w:t>即有後修前</w:t>
      </w:r>
      <w:r w:rsidRPr="005C410E">
        <w:rPr>
          <w:rFonts w:hint="eastAsia"/>
          <w:spacing w:val="-180"/>
        </w:rPr>
        <w:t>進</w:t>
      </w:r>
      <w:r w:rsidRPr="005C410E">
        <w:rPr>
          <w:rFonts w:hint="eastAsia"/>
          <w:spacing w:val="-180"/>
          <w:position w:val="22"/>
        </w:rPr>
        <w:t>。</w:t>
      </w:r>
      <w:r>
        <w:rPr>
          <w:rFonts w:hint="eastAsia"/>
        </w:rPr>
        <w:t>上極三</w:t>
      </w:r>
      <w:r w:rsidRPr="005C410E">
        <w:rPr>
          <w:rFonts w:hint="eastAsia"/>
          <w:spacing w:val="-180"/>
        </w:rPr>
        <w:t>度</w:t>
      </w:r>
      <w:r w:rsidRPr="005C410E">
        <w:rPr>
          <w:rFonts w:hint="eastAsia"/>
          <w:spacing w:val="-180"/>
          <w:position w:val="22"/>
        </w:rPr>
        <w:t>。</w:t>
      </w:r>
      <w:r>
        <w:rPr>
          <w:rFonts w:hint="eastAsia"/>
        </w:rPr>
        <w:t>不得易易許</w:t>
      </w:r>
      <w:r w:rsidRPr="005C410E">
        <w:rPr>
          <w:rFonts w:hint="eastAsia"/>
          <w:spacing w:val="-180"/>
        </w:rPr>
        <w:t>准</w:t>
      </w:r>
      <w:r w:rsidRPr="005C410E">
        <w:rPr>
          <w:rFonts w:hint="eastAsia"/>
          <w:spacing w:val="-180"/>
          <w:position w:val="22"/>
        </w:rPr>
        <w:t>。</w:t>
      </w:r>
      <w:r w:rsidR="001E66CF" w:rsidRPr="001E66CF">
        <w:rPr>
          <w:rFonts w:ascii="TYSymbols" w:eastAsia="TYSymbols" w:hAnsi="TYSymbols" w:hint="eastAsia"/>
          <w:position w:val="6"/>
          <w:sz w:val="44"/>
        </w:rPr>
        <w:t>󾐊</w:t>
      </w:r>
      <w:r w:rsidRPr="005C410E">
        <w:rPr>
          <w:rFonts w:hint="eastAsia"/>
          <w:spacing w:val="-180"/>
        </w:rPr>
        <w:t>退</w:t>
      </w:r>
      <w:r w:rsidRPr="005C410E">
        <w:rPr>
          <w:rFonts w:hint="eastAsia"/>
          <w:spacing w:val="-180"/>
          <w:position w:val="22"/>
        </w:rPr>
        <w:t>。</w:t>
      </w:r>
    </w:p>
    <w:p w:rsidR="00BB1D43" w:rsidRDefault="00BB1D43" w:rsidP="004535BC">
      <w:pPr>
        <w:pStyle w:val="a9"/>
      </w:pPr>
      <w:r>
        <w:rPr>
          <w:rFonts w:hint="eastAsia"/>
        </w:rPr>
        <w:t>諸神寶也吾回</w:t>
      </w:r>
      <w:r w:rsidRPr="005C410E">
        <w:rPr>
          <w:rFonts w:hint="eastAsia"/>
          <w:spacing w:val="-180"/>
        </w:rPr>
        <w:t>龕</w:t>
      </w:r>
      <w:r w:rsidRPr="005C410E">
        <w:rPr>
          <w:rFonts w:hint="eastAsia"/>
          <w:spacing w:val="-180"/>
          <w:position w:val="22"/>
        </w:rPr>
        <w:t>。</w:t>
      </w:r>
    </w:p>
    <w:p w:rsidR="00BB1D43" w:rsidRDefault="00BB1D43" w:rsidP="00FA5475">
      <w:pPr>
        <w:pStyle w:val="ae"/>
      </w:pPr>
      <w:r>
        <w:rPr>
          <w:rFonts w:hint="eastAsia"/>
        </w:rPr>
        <w:t>謹案自授經</w:t>
      </w:r>
      <w:r w:rsidRPr="005C410E">
        <w:rPr>
          <w:rFonts w:hint="eastAsia"/>
          <w:spacing w:val="-180"/>
        </w:rPr>
        <w:t>後</w:t>
      </w:r>
      <w:r w:rsidRPr="005C410E">
        <w:rPr>
          <w:rFonts w:hint="eastAsia"/>
          <w:spacing w:val="-180"/>
          <w:position w:val="22"/>
        </w:rPr>
        <w:t>。</w:t>
      </w:r>
      <w:r>
        <w:rPr>
          <w:rFonts w:hint="eastAsia"/>
        </w:rPr>
        <w:t>語</w:t>
      </w:r>
      <w:r w:rsidRPr="005C410E">
        <w:rPr>
          <w:rFonts w:hint="eastAsia"/>
          <w:spacing w:val="-180"/>
        </w:rPr>
        <w:t>氣</w:t>
      </w:r>
      <w:r w:rsidRPr="005C410E">
        <w:rPr>
          <w:rFonts w:hint="eastAsia"/>
          <w:spacing w:val="-180"/>
          <w:position w:val="22"/>
        </w:rPr>
        <w:t>。</w:t>
      </w:r>
      <w:r>
        <w:rPr>
          <w:rFonts w:hint="eastAsia"/>
        </w:rPr>
        <w:t>似是　赤幢仙接</w:t>
      </w:r>
      <w:r w:rsidRPr="005C410E">
        <w:rPr>
          <w:rFonts w:hint="eastAsia"/>
          <w:spacing w:val="-180"/>
        </w:rPr>
        <w:t>書</w:t>
      </w:r>
      <w:r w:rsidRPr="005C410E">
        <w:rPr>
          <w:rFonts w:hint="eastAsia"/>
          <w:spacing w:val="-180"/>
          <w:position w:val="22"/>
        </w:rPr>
        <w:t>。</w:t>
      </w:r>
      <w:r>
        <w:rPr>
          <w:rFonts w:hint="eastAsia"/>
        </w:rPr>
        <w:t>午後三</w:t>
      </w:r>
      <w:r w:rsidRPr="005C410E">
        <w:rPr>
          <w:rFonts w:hint="eastAsia"/>
          <w:spacing w:val="-180"/>
        </w:rPr>
        <w:t>時</w:t>
      </w:r>
      <w:r w:rsidRPr="005C410E">
        <w:rPr>
          <w:rFonts w:hint="eastAsia"/>
          <w:spacing w:val="-180"/>
          <w:position w:val="22"/>
        </w:rPr>
        <w:t>。</w:t>
      </w:r>
      <w:r>
        <w:rPr>
          <w:rFonts w:hint="eastAsia"/>
        </w:rPr>
        <w:t>徐薛二</w:t>
      </w:r>
      <w:r w:rsidRPr="005C410E">
        <w:rPr>
          <w:rFonts w:hint="eastAsia"/>
          <w:spacing w:val="-180"/>
        </w:rPr>
        <w:t>君</w:t>
      </w:r>
      <w:r w:rsidRPr="005C410E">
        <w:rPr>
          <w:rFonts w:hint="eastAsia"/>
          <w:spacing w:val="-180"/>
          <w:position w:val="22"/>
        </w:rPr>
        <w:t>。</w:t>
      </w:r>
      <w:r>
        <w:rPr>
          <w:rFonts w:hint="eastAsia"/>
        </w:rPr>
        <w:t>各回籌備紙</w:t>
      </w:r>
      <w:r w:rsidRPr="005C410E">
        <w:rPr>
          <w:rFonts w:hint="eastAsia"/>
          <w:spacing w:val="-180"/>
        </w:rPr>
        <w:t>硃</w:t>
      </w:r>
      <w:r w:rsidRPr="005C410E">
        <w:rPr>
          <w:rFonts w:hint="eastAsia"/>
          <w:spacing w:val="-180"/>
          <w:position w:val="22"/>
        </w:rPr>
        <w:t>。</w:t>
      </w:r>
      <w:r>
        <w:rPr>
          <w:rFonts w:hint="eastAsia"/>
        </w:rPr>
        <w:t>敬待賜</w:t>
      </w:r>
      <w:r w:rsidRPr="005C410E">
        <w:rPr>
          <w:rFonts w:hint="eastAsia"/>
          <w:spacing w:val="-180"/>
        </w:rPr>
        <w:t>像</w:t>
      </w:r>
      <w:r w:rsidRPr="005C410E">
        <w:rPr>
          <w:rFonts w:hint="eastAsia"/>
          <w:spacing w:val="-180"/>
          <w:position w:val="22"/>
        </w:rPr>
        <w:t>。</w:t>
      </w:r>
      <w:r>
        <w:rPr>
          <w:rFonts w:hint="eastAsia"/>
        </w:rPr>
        <w:t>餘尚在壇未</w:t>
      </w:r>
      <w:r w:rsidRPr="005C410E">
        <w:rPr>
          <w:rFonts w:hint="eastAsia"/>
          <w:spacing w:val="-180"/>
        </w:rPr>
        <w:t>去</w:t>
      </w:r>
      <w:r w:rsidRPr="005C410E">
        <w:rPr>
          <w:rFonts w:hint="eastAsia"/>
          <w:spacing w:val="-180"/>
          <w:position w:val="22"/>
        </w:rPr>
        <w:t>。</w:t>
      </w:r>
      <w:r>
        <w:rPr>
          <w:rFonts w:hint="eastAsia"/>
        </w:rPr>
        <w:t>竊計奉　諭同壇輪</w:t>
      </w:r>
      <w:r w:rsidRPr="005C410E">
        <w:rPr>
          <w:rFonts w:hint="eastAsia"/>
          <w:spacing w:val="-180"/>
        </w:rPr>
        <w:t>拜</w:t>
      </w:r>
      <w:r w:rsidRPr="005C410E">
        <w:rPr>
          <w:rFonts w:hint="eastAsia"/>
          <w:spacing w:val="-180"/>
          <w:position w:val="22"/>
        </w:rPr>
        <w:t>。</w:t>
      </w:r>
      <w:r>
        <w:rPr>
          <w:rFonts w:hint="eastAsia"/>
        </w:rPr>
        <w:t>是否同</w:t>
      </w:r>
      <w:r w:rsidRPr="005C410E">
        <w:rPr>
          <w:rFonts w:hint="eastAsia"/>
          <w:spacing w:val="-180"/>
        </w:rPr>
        <w:t>日</w:t>
      </w:r>
      <w:r w:rsidRPr="005C410E">
        <w:rPr>
          <w:rFonts w:hint="eastAsia"/>
          <w:spacing w:val="-180"/>
          <w:position w:val="22"/>
        </w:rPr>
        <w:t>。</w:t>
      </w:r>
      <w:r>
        <w:rPr>
          <w:rFonts w:hint="eastAsia"/>
        </w:rPr>
        <w:t>抑係分</w:t>
      </w:r>
      <w:r w:rsidRPr="005C410E">
        <w:rPr>
          <w:rFonts w:hint="eastAsia"/>
          <w:spacing w:val="-180"/>
        </w:rPr>
        <w:t>日</w:t>
      </w:r>
      <w:r w:rsidRPr="005C410E">
        <w:rPr>
          <w:rFonts w:hint="eastAsia"/>
          <w:spacing w:val="-180"/>
          <w:position w:val="22"/>
        </w:rPr>
        <w:t>。</w:t>
      </w:r>
      <w:r>
        <w:rPr>
          <w:rFonts w:hint="eastAsia"/>
        </w:rPr>
        <w:t>又承像與賜</w:t>
      </w:r>
      <w:r w:rsidRPr="005C410E">
        <w:rPr>
          <w:rFonts w:hint="eastAsia"/>
          <w:spacing w:val="-180"/>
        </w:rPr>
        <w:t>像</w:t>
      </w:r>
      <w:r w:rsidRPr="005C410E">
        <w:rPr>
          <w:rFonts w:hint="eastAsia"/>
          <w:spacing w:val="-180"/>
          <w:position w:val="22"/>
        </w:rPr>
        <w:t>。</w:t>
      </w:r>
      <w:r>
        <w:rPr>
          <w:rFonts w:hint="eastAsia"/>
        </w:rPr>
        <w:t>亦恐有誤解之</w:t>
      </w:r>
      <w:r w:rsidRPr="005C410E">
        <w:rPr>
          <w:rFonts w:hint="eastAsia"/>
          <w:spacing w:val="-180"/>
        </w:rPr>
        <w:t>處</w:t>
      </w:r>
      <w:r w:rsidRPr="005C410E">
        <w:rPr>
          <w:rFonts w:hint="eastAsia"/>
          <w:spacing w:val="-180"/>
          <w:position w:val="22"/>
        </w:rPr>
        <w:t>。</w:t>
      </w:r>
      <w:r>
        <w:rPr>
          <w:rFonts w:hint="eastAsia"/>
        </w:rPr>
        <w:t>特具疏恭請　鶴神賜</w:t>
      </w:r>
      <w:r w:rsidRPr="005C410E">
        <w:rPr>
          <w:rFonts w:hint="eastAsia"/>
          <w:spacing w:val="-180"/>
        </w:rPr>
        <w:t>示</w:t>
      </w:r>
      <w:r w:rsidRPr="005C410E">
        <w:rPr>
          <w:rFonts w:hint="eastAsia"/>
          <w:spacing w:val="-180"/>
          <w:position w:val="22"/>
        </w:rPr>
        <w:t>。</w:t>
      </w:r>
      <w:r>
        <w:rPr>
          <w:rFonts w:hint="eastAsia"/>
        </w:rPr>
        <w:t>以免臨時忙</w:t>
      </w:r>
      <w:r w:rsidRPr="005C410E">
        <w:rPr>
          <w:rFonts w:hint="eastAsia"/>
          <w:spacing w:val="-180"/>
        </w:rPr>
        <w:t>迫</w:t>
      </w:r>
      <w:r w:rsidRPr="005C410E">
        <w:rPr>
          <w:rFonts w:hint="eastAsia"/>
          <w:spacing w:val="-180"/>
          <w:position w:val="22"/>
        </w:rPr>
        <w:t>。</w:t>
      </w:r>
      <w:r>
        <w:rPr>
          <w:rFonts w:hint="eastAsia"/>
        </w:rPr>
        <w:t>初不敢再</w:t>
      </w:r>
      <w:r>
        <w:rPr>
          <w:rFonts w:hint="eastAsia"/>
        </w:rPr>
        <w:lastRenderedPageBreak/>
        <w:t>煩</w:t>
      </w:r>
      <w:r w:rsidR="00FA5475">
        <w:t xml:space="preserve">　</w:t>
      </w:r>
      <w:r>
        <w:rPr>
          <w:rFonts w:hint="eastAsia"/>
        </w:rPr>
        <w:t>師</w:t>
      </w:r>
      <w:r w:rsidRPr="005C410E">
        <w:rPr>
          <w:rFonts w:hint="eastAsia"/>
          <w:spacing w:val="-180"/>
        </w:rPr>
        <w:t>座</w:t>
      </w:r>
      <w:r w:rsidRPr="005C410E">
        <w:rPr>
          <w:rFonts w:hint="eastAsia"/>
          <w:spacing w:val="-180"/>
          <w:position w:val="22"/>
        </w:rPr>
        <w:t>。</w:t>
      </w:r>
      <w:r>
        <w:rPr>
          <w:rFonts w:hint="eastAsia"/>
        </w:rPr>
        <w:t>而焚疏後</w:t>
      </w:r>
      <w:r w:rsidR="00FA5475">
        <w:t xml:space="preserve">　</w:t>
      </w:r>
      <w:r>
        <w:rPr>
          <w:rFonts w:hint="eastAsia"/>
        </w:rPr>
        <w:t>仙師竟然降</w:t>
      </w:r>
      <w:r w:rsidRPr="005C410E">
        <w:rPr>
          <w:rFonts w:hint="eastAsia"/>
          <w:spacing w:val="-180"/>
        </w:rPr>
        <w:t>臨</w:t>
      </w:r>
      <w:r w:rsidRPr="005C410E">
        <w:rPr>
          <w:rFonts w:hint="eastAsia"/>
          <w:spacing w:val="-180"/>
          <w:position w:val="22"/>
        </w:rPr>
        <w:t>。</w:t>
      </w:r>
      <w:r>
        <w:rPr>
          <w:rFonts w:hint="eastAsia"/>
        </w:rPr>
        <w:t>壇下尤心悚無既</w:t>
      </w:r>
      <w:r w:rsidRPr="005C410E">
        <w:rPr>
          <w:rFonts w:hint="eastAsia"/>
          <w:spacing w:val="-180"/>
        </w:rPr>
        <w:t>也</w:t>
      </w:r>
      <w:r w:rsidRPr="005C410E">
        <w:rPr>
          <w:rFonts w:hint="eastAsia"/>
          <w:spacing w:val="-180"/>
          <w:position w:val="22"/>
        </w:rPr>
        <w:t>。</w:t>
      </w:r>
    </w:p>
    <w:p w:rsidR="00BB1D43" w:rsidRDefault="00BB1D43" w:rsidP="00B97865">
      <w:pPr>
        <w:pStyle w:val="a9"/>
        <w:kinsoku w:val="0"/>
      </w:pPr>
      <w:r>
        <w:rPr>
          <w:rFonts w:hint="eastAsia"/>
        </w:rPr>
        <w:t>吾自虞山會</w:t>
      </w:r>
      <w:r w:rsidRPr="005C410E">
        <w:rPr>
          <w:rFonts w:hint="eastAsia"/>
          <w:spacing w:val="-180"/>
        </w:rPr>
        <w:t>回</w:t>
      </w:r>
      <w:r w:rsidRPr="005C410E">
        <w:rPr>
          <w:rFonts w:hint="eastAsia"/>
          <w:spacing w:val="-180"/>
          <w:position w:val="22"/>
        </w:rPr>
        <w:t>。</w:t>
      </w:r>
      <w:r>
        <w:rPr>
          <w:rFonts w:hint="eastAsia"/>
        </w:rPr>
        <w:t>諸子誠存不去吾</w:t>
      </w:r>
      <w:r w:rsidRPr="005C410E">
        <w:rPr>
          <w:rFonts w:hint="eastAsia"/>
          <w:spacing w:val="-180"/>
        </w:rPr>
        <w:t>壇</w:t>
      </w:r>
      <w:r w:rsidRPr="005C410E">
        <w:rPr>
          <w:rFonts w:hint="eastAsia"/>
          <w:spacing w:val="-180"/>
          <w:position w:val="22"/>
        </w:rPr>
        <w:t>。</w:t>
      </w:r>
      <w:r>
        <w:rPr>
          <w:rFonts w:hint="eastAsia"/>
        </w:rPr>
        <w:t>不以俗</w:t>
      </w:r>
      <w:r w:rsidRPr="005C410E">
        <w:rPr>
          <w:rFonts w:hint="eastAsia"/>
          <w:spacing w:val="-180"/>
        </w:rPr>
        <w:t>牽</w:t>
      </w:r>
      <w:r w:rsidRPr="005C410E">
        <w:rPr>
          <w:rFonts w:hint="eastAsia"/>
          <w:spacing w:val="-180"/>
          <w:position w:val="22"/>
        </w:rPr>
        <w:t>。</w:t>
      </w:r>
      <w:r>
        <w:rPr>
          <w:rFonts w:hint="eastAsia"/>
        </w:rPr>
        <w:t>不以職</w:t>
      </w:r>
      <w:r w:rsidRPr="005C410E">
        <w:rPr>
          <w:rFonts w:hint="eastAsia"/>
          <w:spacing w:val="-180"/>
        </w:rPr>
        <w:t>離</w:t>
      </w:r>
      <w:r w:rsidRPr="005C410E">
        <w:rPr>
          <w:rFonts w:hint="eastAsia"/>
          <w:spacing w:val="-180"/>
          <w:position w:val="22"/>
        </w:rPr>
        <w:t>。</w:t>
      </w:r>
      <w:r>
        <w:rPr>
          <w:rFonts w:hint="eastAsia"/>
        </w:rPr>
        <w:t>勇善則</w:t>
      </w:r>
      <w:r w:rsidRPr="005C410E">
        <w:rPr>
          <w:rFonts w:hint="eastAsia"/>
          <w:spacing w:val="-180"/>
        </w:rPr>
        <w:t>善</w:t>
      </w:r>
      <w:r w:rsidRPr="005C410E">
        <w:rPr>
          <w:rFonts w:hint="eastAsia"/>
          <w:spacing w:val="-180"/>
          <w:position w:val="22"/>
        </w:rPr>
        <w:t>。</w:t>
      </w:r>
      <w:r>
        <w:rPr>
          <w:rFonts w:hint="eastAsia"/>
        </w:rPr>
        <w:t>廢事求</w:t>
      </w:r>
      <w:r w:rsidRPr="005C410E">
        <w:rPr>
          <w:rFonts w:hint="eastAsia"/>
          <w:spacing w:val="-180"/>
        </w:rPr>
        <w:t>道</w:t>
      </w:r>
      <w:r w:rsidRPr="005C410E">
        <w:rPr>
          <w:rFonts w:hint="eastAsia"/>
          <w:spacing w:val="-180"/>
          <w:position w:val="22"/>
        </w:rPr>
        <w:t>。</w:t>
      </w:r>
      <w:r>
        <w:rPr>
          <w:rFonts w:hint="eastAsia"/>
        </w:rPr>
        <w:t>聖神之</w:t>
      </w:r>
      <w:r w:rsidRPr="005C410E">
        <w:rPr>
          <w:rFonts w:hint="eastAsia"/>
          <w:spacing w:val="-180"/>
        </w:rPr>
        <w:t>意</w:t>
      </w:r>
      <w:r w:rsidRPr="005C410E">
        <w:rPr>
          <w:rFonts w:hint="eastAsia"/>
          <w:spacing w:val="-180"/>
          <w:position w:val="22"/>
        </w:rPr>
        <w:t>。</w:t>
      </w:r>
      <w:r>
        <w:rPr>
          <w:rFonts w:hint="eastAsia"/>
        </w:rPr>
        <w:t>絕不在</w:t>
      </w:r>
      <w:r w:rsidRPr="005C410E">
        <w:rPr>
          <w:rFonts w:hint="eastAsia"/>
          <w:spacing w:val="-180"/>
        </w:rPr>
        <w:t>此</w:t>
      </w:r>
      <w:r w:rsidRPr="005C410E">
        <w:rPr>
          <w:rFonts w:hint="eastAsia"/>
          <w:spacing w:val="-180"/>
          <w:position w:val="22"/>
        </w:rPr>
        <w:t>。</w:t>
      </w:r>
      <w:r>
        <w:rPr>
          <w:rFonts w:hint="eastAsia"/>
        </w:rPr>
        <w:t>存誠可</w:t>
      </w:r>
      <w:r w:rsidRPr="005C410E">
        <w:rPr>
          <w:rFonts w:hint="eastAsia"/>
          <w:spacing w:val="-180"/>
        </w:rPr>
        <w:t>嘉</w:t>
      </w:r>
      <w:r w:rsidRPr="005C410E">
        <w:rPr>
          <w:rFonts w:hint="eastAsia"/>
          <w:spacing w:val="-180"/>
          <w:position w:val="22"/>
        </w:rPr>
        <w:t>。</w:t>
      </w:r>
      <w:r>
        <w:rPr>
          <w:rFonts w:hint="eastAsia"/>
        </w:rPr>
        <w:t>不必始銳而末</w:t>
      </w:r>
      <w:r w:rsidRPr="005C410E">
        <w:rPr>
          <w:rFonts w:hint="eastAsia"/>
          <w:spacing w:val="-180"/>
        </w:rPr>
        <w:t>鈍</w:t>
      </w:r>
      <w:r w:rsidRPr="005C410E">
        <w:rPr>
          <w:rFonts w:hint="eastAsia"/>
          <w:spacing w:val="-180"/>
          <w:position w:val="22"/>
        </w:rPr>
        <w:t>。</w:t>
      </w:r>
      <w:r>
        <w:rPr>
          <w:rFonts w:hint="eastAsia"/>
        </w:rPr>
        <w:t>將來諸子十</w:t>
      </w:r>
      <w:r w:rsidRPr="005C410E">
        <w:rPr>
          <w:rFonts w:hint="eastAsia"/>
          <w:spacing w:val="-180"/>
        </w:rPr>
        <w:t>人</w:t>
      </w:r>
      <w:r w:rsidRPr="005C410E">
        <w:rPr>
          <w:rFonts w:hint="eastAsia"/>
          <w:spacing w:val="-180"/>
          <w:position w:val="22"/>
        </w:rPr>
        <w:t>。</w:t>
      </w:r>
      <w:r>
        <w:rPr>
          <w:rFonts w:hint="eastAsia"/>
        </w:rPr>
        <w:t>有望大</w:t>
      </w:r>
      <w:r w:rsidRPr="005C410E">
        <w:rPr>
          <w:rFonts w:hint="eastAsia"/>
          <w:spacing w:val="-180"/>
        </w:rPr>
        <w:t>成</w:t>
      </w:r>
      <w:r w:rsidRPr="005C410E">
        <w:rPr>
          <w:rFonts w:hint="eastAsia"/>
          <w:spacing w:val="-180"/>
          <w:position w:val="22"/>
        </w:rPr>
        <w:t>。</w:t>
      </w:r>
      <w:r>
        <w:rPr>
          <w:rFonts w:hint="eastAsia"/>
        </w:rPr>
        <w:t>功至三度</w:t>
      </w:r>
      <w:r w:rsidRPr="005C410E">
        <w:rPr>
          <w:rFonts w:hint="eastAsia"/>
          <w:spacing w:val="-180"/>
        </w:rPr>
        <w:t>者</w:t>
      </w:r>
      <w:r w:rsidRPr="005C410E">
        <w:rPr>
          <w:rFonts w:hint="eastAsia"/>
          <w:spacing w:val="-180"/>
          <w:position w:val="22"/>
        </w:rPr>
        <w:t>。</w:t>
      </w:r>
      <w:r>
        <w:rPr>
          <w:rFonts w:hint="eastAsia"/>
        </w:rPr>
        <w:t>不過此數</w:t>
      </w:r>
      <w:r w:rsidRPr="005C410E">
        <w:rPr>
          <w:rFonts w:hint="eastAsia"/>
          <w:spacing w:val="-180"/>
        </w:rPr>
        <w:t>耳</w:t>
      </w:r>
      <w:r w:rsidRPr="005C410E">
        <w:rPr>
          <w:rFonts w:hint="eastAsia"/>
          <w:spacing w:val="-180"/>
          <w:position w:val="22"/>
        </w:rPr>
        <w:t>。</w:t>
      </w:r>
      <w:r>
        <w:rPr>
          <w:rFonts w:hint="eastAsia"/>
        </w:rPr>
        <w:t>問疏不解</w:t>
      </w:r>
      <w:r w:rsidRPr="005C410E">
        <w:rPr>
          <w:rFonts w:hint="eastAsia"/>
          <w:spacing w:val="-180"/>
        </w:rPr>
        <w:t>處</w:t>
      </w:r>
      <w:r w:rsidRPr="005C410E">
        <w:rPr>
          <w:rFonts w:hint="eastAsia"/>
          <w:spacing w:val="-180"/>
          <w:position w:val="22"/>
        </w:rPr>
        <w:t>。</w:t>
      </w:r>
      <w:r>
        <w:rPr>
          <w:rFonts w:hint="eastAsia"/>
        </w:rPr>
        <w:t>爾云誠</w:t>
      </w:r>
      <w:r w:rsidRPr="005C410E">
        <w:rPr>
          <w:rFonts w:hint="eastAsia"/>
          <w:spacing w:val="-180"/>
        </w:rPr>
        <w:t>是</w:t>
      </w:r>
      <w:r w:rsidRPr="005C410E">
        <w:rPr>
          <w:rFonts w:hint="eastAsia"/>
          <w:spacing w:val="-180"/>
          <w:position w:val="22"/>
        </w:rPr>
        <w:t>。</w:t>
      </w:r>
      <w:r>
        <w:rPr>
          <w:rFonts w:hint="eastAsia"/>
        </w:rPr>
        <w:t>下朔下</w:t>
      </w:r>
      <w:r w:rsidRPr="005C410E">
        <w:rPr>
          <w:rFonts w:hint="eastAsia"/>
          <w:spacing w:val="-180"/>
        </w:rPr>
        <w:t>望</w:t>
      </w:r>
      <w:r w:rsidRPr="005C410E">
        <w:rPr>
          <w:rFonts w:hint="eastAsia"/>
          <w:spacing w:val="-180"/>
          <w:position w:val="22"/>
        </w:rPr>
        <w:t>。</w:t>
      </w:r>
      <w:r>
        <w:rPr>
          <w:rFonts w:hint="eastAsia"/>
        </w:rPr>
        <w:t>三庚分班輪流垂</w:t>
      </w:r>
      <w:r w:rsidRPr="005C410E">
        <w:rPr>
          <w:rFonts w:hint="eastAsia"/>
          <w:spacing w:val="-180"/>
        </w:rPr>
        <w:t>幕</w:t>
      </w:r>
      <w:r w:rsidRPr="005C410E">
        <w:rPr>
          <w:rFonts w:hint="eastAsia"/>
          <w:spacing w:val="-180"/>
          <w:position w:val="22"/>
        </w:rPr>
        <w:t>。</w:t>
      </w:r>
      <w:r>
        <w:rPr>
          <w:rFonts w:hint="eastAsia"/>
        </w:rPr>
        <w:t>先後肅</w:t>
      </w:r>
      <w:r w:rsidRPr="005C410E">
        <w:rPr>
          <w:rFonts w:hint="eastAsia"/>
          <w:spacing w:val="-180"/>
        </w:rPr>
        <w:t>定</w:t>
      </w:r>
      <w:r w:rsidRPr="005C410E">
        <w:rPr>
          <w:rFonts w:hint="eastAsia"/>
          <w:spacing w:val="-180"/>
          <w:position w:val="22"/>
        </w:rPr>
        <w:t>。</w:t>
      </w:r>
      <w:r>
        <w:rPr>
          <w:rFonts w:hint="eastAsia"/>
        </w:rPr>
        <w:t>即可成</w:t>
      </w:r>
      <w:r w:rsidRPr="005C410E">
        <w:rPr>
          <w:rFonts w:hint="eastAsia"/>
          <w:spacing w:val="-180"/>
        </w:rPr>
        <w:t>儀</w:t>
      </w:r>
      <w:r w:rsidRPr="005C410E">
        <w:rPr>
          <w:rFonts w:hint="eastAsia"/>
          <w:spacing w:val="-180"/>
          <w:position w:val="22"/>
        </w:rPr>
        <w:t>。</w:t>
      </w:r>
      <w:r>
        <w:rPr>
          <w:rFonts w:hint="eastAsia"/>
        </w:rPr>
        <w:t>至於受承吾像</w:t>
      </w:r>
      <w:r w:rsidRPr="005C410E">
        <w:rPr>
          <w:rFonts w:hint="eastAsia"/>
          <w:spacing w:val="-180"/>
        </w:rPr>
        <w:t>者</w:t>
      </w:r>
      <w:r w:rsidRPr="005C410E">
        <w:rPr>
          <w:rFonts w:hint="eastAsia"/>
          <w:spacing w:val="-180"/>
          <w:position w:val="22"/>
        </w:rPr>
        <w:t>。</w:t>
      </w:r>
      <w:r>
        <w:rPr>
          <w:rFonts w:hint="eastAsia"/>
        </w:rPr>
        <w:t>當有吾臨時主</w:t>
      </w:r>
      <w:r w:rsidRPr="005C410E">
        <w:rPr>
          <w:rFonts w:hint="eastAsia"/>
          <w:spacing w:val="-180"/>
        </w:rPr>
        <w:t>衡</w:t>
      </w:r>
      <w:r w:rsidRPr="005C410E">
        <w:rPr>
          <w:rFonts w:hint="eastAsia"/>
          <w:spacing w:val="-180"/>
          <w:position w:val="22"/>
        </w:rPr>
        <w:t>。</w:t>
      </w:r>
      <w:r>
        <w:rPr>
          <w:rFonts w:hint="eastAsia"/>
        </w:rPr>
        <w:t>不必不</w:t>
      </w:r>
      <w:r w:rsidRPr="005C410E">
        <w:rPr>
          <w:rFonts w:hint="eastAsia"/>
          <w:spacing w:val="-180"/>
        </w:rPr>
        <w:t>決</w:t>
      </w:r>
      <w:r w:rsidRPr="005C410E">
        <w:rPr>
          <w:rFonts w:hint="eastAsia"/>
          <w:spacing w:val="-180"/>
          <w:position w:val="22"/>
        </w:rPr>
        <w:t>。</w:t>
      </w:r>
      <w:r>
        <w:rPr>
          <w:rFonts w:hint="eastAsia"/>
        </w:rPr>
        <w:t>明日經前壇</w:t>
      </w:r>
      <w:r w:rsidRPr="005C410E">
        <w:rPr>
          <w:rFonts w:hint="eastAsia"/>
          <w:spacing w:val="-180"/>
        </w:rPr>
        <w:t>則</w:t>
      </w:r>
      <w:r w:rsidRPr="005C410E">
        <w:rPr>
          <w:rFonts w:hint="eastAsia"/>
          <w:spacing w:val="-180"/>
          <w:position w:val="22"/>
        </w:rPr>
        <w:t>。</w:t>
      </w:r>
      <w:r>
        <w:rPr>
          <w:rFonts w:hint="eastAsia"/>
        </w:rPr>
        <w:t>提先為爾等同</w:t>
      </w:r>
      <w:r w:rsidRPr="005C410E">
        <w:rPr>
          <w:rFonts w:hint="eastAsia"/>
          <w:spacing w:val="-180"/>
        </w:rPr>
        <w:t>諭</w:t>
      </w:r>
      <w:r w:rsidRPr="005C410E">
        <w:rPr>
          <w:rFonts w:hint="eastAsia"/>
          <w:spacing w:val="-180"/>
          <w:position w:val="22"/>
        </w:rPr>
        <w:t>。</w:t>
      </w:r>
      <w:r>
        <w:rPr>
          <w:rFonts w:hint="eastAsia"/>
        </w:rPr>
        <w:t>七點吾</w:t>
      </w:r>
      <w:r w:rsidRPr="005C410E">
        <w:rPr>
          <w:rFonts w:hint="eastAsia"/>
          <w:spacing w:val="-180"/>
        </w:rPr>
        <w:t>臨</w:t>
      </w:r>
      <w:r w:rsidRPr="005C410E">
        <w:rPr>
          <w:rFonts w:hint="eastAsia"/>
          <w:spacing w:val="-180"/>
          <w:position w:val="22"/>
        </w:rPr>
        <w:t>。</w:t>
      </w:r>
      <w:r>
        <w:rPr>
          <w:rFonts w:hint="eastAsia"/>
        </w:rPr>
        <w:t>不必書</w:t>
      </w:r>
      <w:r w:rsidRPr="005C410E">
        <w:rPr>
          <w:rFonts w:hint="eastAsia"/>
          <w:spacing w:val="-180"/>
        </w:rPr>
        <w:t>表</w:t>
      </w:r>
      <w:r w:rsidRPr="00B97865">
        <w:rPr>
          <w:rFonts w:hint="eastAsia"/>
          <w:spacing w:val="-100"/>
          <w:position w:val="22"/>
        </w:rPr>
        <w:t>。</w:t>
      </w:r>
      <w:r w:rsidRPr="00B97865">
        <w:rPr>
          <w:rFonts w:hint="eastAsia"/>
          <w:position w:val="4"/>
          <w:sz w:val="48"/>
          <w:eastAsianLayout w:id="1718839040" w:combine="1"/>
        </w:rPr>
        <w:t>謹案以前請壇。皆書表文。畫鶴賫表書列壇弟子名。同到戶外升表恭迎。今開經後即遵訓不書表矣。</w:t>
      </w:r>
      <w:r>
        <w:rPr>
          <w:rFonts w:hint="eastAsia"/>
        </w:rPr>
        <w:t>清疏戶外請迎斯可</w:t>
      </w:r>
      <w:r w:rsidRPr="005C410E">
        <w:rPr>
          <w:rFonts w:hint="eastAsia"/>
          <w:spacing w:val="-180"/>
        </w:rPr>
        <w:t>已</w:t>
      </w:r>
      <w:r w:rsidRPr="005C410E">
        <w:rPr>
          <w:rFonts w:hint="eastAsia"/>
          <w:spacing w:val="-180"/>
          <w:position w:val="22"/>
        </w:rPr>
        <w:t>。</w:t>
      </w:r>
      <w:r>
        <w:rPr>
          <w:rFonts w:hint="eastAsia"/>
        </w:rPr>
        <w:t>徐薛兩</w:t>
      </w:r>
      <w:r w:rsidRPr="005C410E">
        <w:rPr>
          <w:rFonts w:hint="eastAsia"/>
          <w:spacing w:val="-180"/>
        </w:rPr>
        <w:t>子</w:t>
      </w:r>
      <w:r w:rsidRPr="005C410E">
        <w:rPr>
          <w:rFonts w:hint="eastAsia"/>
          <w:spacing w:val="-180"/>
          <w:position w:val="22"/>
        </w:rPr>
        <w:t>。</w:t>
      </w:r>
      <w:r>
        <w:rPr>
          <w:rFonts w:hint="eastAsia"/>
        </w:rPr>
        <w:t>或能大</w:t>
      </w:r>
      <w:r w:rsidRPr="005C410E">
        <w:rPr>
          <w:rFonts w:hint="eastAsia"/>
          <w:spacing w:val="-180"/>
        </w:rPr>
        <w:t>成</w:t>
      </w:r>
      <w:r w:rsidRPr="00B97865">
        <w:rPr>
          <w:rFonts w:hint="eastAsia"/>
          <w:spacing w:val="-100"/>
          <w:position w:val="22"/>
        </w:rPr>
        <w:t>。</w:t>
      </w:r>
      <w:r w:rsidRPr="00B97865">
        <w:rPr>
          <w:rFonts w:hint="eastAsia"/>
          <w:spacing w:val="8"/>
          <w:position w:val="4"/>
          <w:sz w:val="48"/>
          <w:eastAsianLayout w:id="1718839040" w:combine="1"/>
        </w:rPr>
        <w:t>同人議論薛近浮徐近泛。恐不能持恆。故</w:t>
      </w:r>
      <w:r w:rsidRPr="00B97865">
        <w:rPr>
          <w:spacing w:val="8"/>
          <w:position w:val="4"/>
          <w:sz w:val="48"/>
          <w:eastAsianLayout w:id="1718839040" w:combine="1"/>
        </w:rPr>
        <w:t xml:space="preserve">　</w:t>
      </w:r>
      <w:r w:rsidRPr="00B97865">
        <w:rPr>
          <w:rFonts w:hint="eastAsia"/>
          <w:spacing w:val="8"/>
          <w:position w:val="4"/>
          <w:sz w:val="48"/>
          <w:eastAsianLayout w:id="1718839040" w:combine="1"/>
        </w:rPr>
        <w:t>仙師賜像之語不切。</w:t>
      </w:r>
      <w:r>
        <w:rPr>
          <w:rFonts w:hint="eastAsia"/>
        </w:rPr>
        <w:t>惟心宮易為肺魄所</w:t>
      </w:r>
      <w:r w:rsidRPr="005C410E">
        <w:rPr>
          <w:rFonts w:hint="eastAsia"/>
          <w:spacing w:val="-180"/>
        </w:rPr>
        <w:t>惑</w:t>
      </w:r>
      <w:r w:rsidRPr="005C410E">
        <w:rPr>
          <w:rFonts w:hint="eastAsia"/>
          <w:spacing w:val="-180"/>
          <w:position w:val="22"/>
        </w:rPr>
        <w:t>。</w:t>
      </w:r>
      <w:r>
        <w:rPr>
          <w:rFonts w:hint="eastAsia"/>
        </w:rPr>
        <w:t>吾亦深</w:t>
      </w:r>
      <w:r w:rsidRPr="005C410E">
        <w:rPr>
          <w:rFonts w:hint="eastAsia"/>
          <w:spacing w:val="-180"/>
        </w:rPr>
        <w:t>悉</w:t>
      </w:r>
      <w:r w:rsidRPr="005C410E">
        <w:rPr>
          <w:rFonts w:hint="eastAsia"/>
          <w:spacing w:val="-180"/>
          <w:position w:val="22"/>
        </w:rPr>
        <w:t>。</w:t>
      </w:r>
      <w:r>
        <w:rPr>
          <w:rFonts w:hint="eastAsia"/>
        </w:rPr>
        <w:t>賜像定可補</w:t>
      </w:r>
      <w:r w:rsidRPr="00B97865">
        <w:rPr>
          <w:rFonts w:hint="eastAsia"/>
          <w:spacing w:val="-220"/>
        </w:rPr>
        <w:t>救</w:t>
      </w:r>
      <w:r w:rsidRPr="00B97865">
        <w:rPr>
          <w:rFonts w:hint="eastAsia"/>
          <w:spacing w:val="-100"/>
          <w:position w:val="22"/>
        </w:rPr>
        <w:t>。</w:t>
      </w:r>
      <w:r w:rsidRPr="00B97865">
        <w:rPr>
          <w:rFonts w:hint="eastAsia"/>
          <w:position w:val="4"/>
          <w:sz w:val="48"/>
          <w:eastAsianLayout w:id="1718839040" w:combine="1"/>
        </w:rPr>
        <w:t>佛鳳見此。深自儆惕。誠篤逾尋常數倍。</w:t>
      </w:r>
      <w:r>
        <w:rPr>
          <w:rFonts w:hint="eastAsia"/>
        </w:rPr>
        <w:t>且千紀一眴之</w:t>
      </w:r>
      <w:r w:rsidRPr="00B97865">
        <w:rPr>
          <w:rFonts w:hint="eastAsia"/>
          <w:spacing w:val="-220"/>
        </w:rPr>
        <w:t>機</w:t>
      </w:r>
      <w:r w:rsidRPr="00B97865">
        <w:rPr>
          <w:rFonts w:hint="eastAsia"/>
          <w:spacing w:val="-100"/>
          <w:position w:val="22"/>
        </w:rPr>
        <w:t>。</w:t>
      </w:r>
      <w:r w:rsidRPr="00B97865">
        <w:rPr>
          <w:rFonts w:hint="eastAsia"/>
          <w:position w:val="4"/>
          <w:sz w:val="48"/>
          <w:eastAsianLayout w:id="1718839040" w:combine="1"/>
        </w:rPr>
        <w:t>畫像書五千紀</w:t>
      </w:r>
      <w:r>
        <w:rPr>
          <w:rFonts w:hint="eastAsia"/>
        </w:rPr>
        <w:t>難得爾輩守</w:t>
      </w:r>
      <w:r w:rsidRPr="005C410E">
        <w:rPr>
          <w:rFonts w:hint="eastAsia"/>
          <w:spacing w:val="-180"/>
        </w:rPr>
        <w:t>恆</w:t>
      </w:r>
      <w:r w:rsidRPr="005C410E">
        <w:rPr>
          <w:rFonts w:hint="eastAsia"/>
          <w:spacing w:val="-180"/>
          <w:position w:val="22"/>
        </w:rPr>
        <w:t>。</w:t>
      </w:r>
      <w:r>
        <w:rPr>
          <w:rFonts w:hint="eastAsia"/>
        </w:rPr>
        <w:t>如客之</w:t>
      </w:r>
      <w:r w:rsidRPr="005C410E">
        <w:rPr>
          <w:rFonts w:hint="eastAsia"/>
          <w:spacing w:val="-180"/>
        </w:rPr>
        <w:t>歸</w:t>
      </w:r>
      <w:r w:rsidRPr="005C410E">
        <w:rPr>
          <w:rFonts w:hint="eastAsia"/>
          <w:spacing w:val="-180"/>
          <w:position w:val="22"/>
        </w:rPr>
        <w:t>。</w:t>
      </w:r>
      <w:r>
        <w:rPr>
          <w:rFonts w:hint="eastAsia"/>
        </w:rPr>
        <w:t>喜乎否</w:t>
      </w:r>
      <w:r w:rsidRPr="005C410E">
        <w:rPr>
          <w:rFonts w:hint="eastAsia"/>
          <w:spacing w:val="-180"/>
        </w:rPr>
        <w:t>乎</w:t>
      </w:r>
      <w:r w:rsidRPr="005C410E">
        <w:rPr>
          <w:rFonts w:hint="eastAsia"/>
          <w:spacing w:val="-180"/>
          <w:position w:val="22"/>
        </w:rPr>
        <w:t>。</w:t>
      </w:r>
      <w:r>
        <w:rPr>
          <w:rFonts w:hint="eastAsia"/>
        </w:rPr>
        <w:t>諸子</w:t>
      </w:r>
      <w:r w:rsidRPr="005C410E">
        <w:rPr>
          <w:rFonts w:hint="eastAsia"/>
          <w:spacing w:val="-180"/>
        </w:rPr>
        <w:t>退</w:t>
      </w:r>
      <w:r w:rsidRPr="005C410E">
        <w:rPr>
          <w:rFonts w:hint="eastAsia"/>
          <w:spacing w:val="-180"/>
          <w:position w:val="22"/>
        </w:rPr>
        <w:t>。</w:t>
      </w:r>
    </w:p>
    <w:p w:rsidR="00BB1D43" w:rsidRDefault="00BB1D43" w:rsidP="004535BC">
      <w:pPr>
        <w:pStyle w:val="a9"/>
      </w:pPr>
      <w:r>
        <w:rPr>
          <w:rFonts w:hint="eastAsia"/>
        </w:rPr>
        <w:t>師在酉正五度</w:t>
      </w:r>
      <w:r w:rsidRPr="005C410E">
        <w:rPr>
          <w:rFonts w:hint="eastAsia"/>
          <w:spacing w:val="-180"/>
        </w:rPr>
        <w:t>到</w:t>
      </w:r>
      <w:r w:rsidRPr="005C410E">
        <w:rPr>
          <w:rFonts w:hint="eastAsia"/>
          <w:spacing w:val="-180"/>
          <w:position w:val="22"/>
        </w:rPr>
        <w:t>。</w:t>
      </w:r>
      <w:r w:rsidR="00B97865">
        <w:t xml:space="preserve">　</w:t>
      </w:r>
      <w:r>
        <w:rPr>
          <w:rFonts w:hint="eastAsia"/>
        </w:rPr>
        <w:t>師來自</w:t>
      </w:r>
      <w:r w:rsidRPr="005C410E">
        <w:rPr>
          <w:rFonts w:hint="eastAsia"/>
          <w:spacing w:val="-180"/>
        </w:rPr>
        <w:t>知</w:t>
      </w:r>
      <w:r w:rsidRPr="005C410E">
        <w:rPr>
          <w:rFonts w:hint="eastAsia"/>
          <w:spacing w:val="-180"/>
          <w:position w:val="22"/>
        </w:rPr>
        <w:t>。</w:t>
      </w:r>
      <w:r>
        <w:rPr>
          <w:rFonts w:hint="eastAsia"/>
        </w:rPr>
        <w:t>赤幢童子奉命書</w:t>
      </w:r>
      <w:r w:rsidRPr="005C410E">
        <w:rPr>
          <w:rFonts w:hint="eastAsia"/>
          <w:spacing w:val="-180"/>
        </w:rPr>
        <w:t>言</w:t>
      </w:r>
      <w:r w:rsidRPr="005C410E">
        <w:rPr>
          <w:rFonts w:hint="eastAsia"/>
          <w:spacing w:val="-180"/>
          <w:position w:val="22"/>
        </w:rPr>
        <w:t>。</w:t>
      </w:r>
      <w:r>
        <w:rPr>
          <w:rFonts w:hint="eastAsia"/>
        </w:rPr>
        <w:t>回</w:t>
      </w:r>
      <w:r w:rsidRPr="005C410E">
        <w:rPr>
          <w:rFonts w:hint="eastAsia"/>
          <w:spacing w:val="-180"/>
        </w:rPr>
        <w:t>龕</w:t>
      </w:r>
      <w:r w:rsidRPr="005C410E">
        <w:rPr>
          <w:rFonts w:hint="eastAsia"/>
          <w:spacing w:val="-180"/>
          <w:position w:val="22"/>
        </w:rPr>
        <w:t>。</w:t>
      </w:r>
    </w:p>
    <w:p w:rsidR="00BB1D43" w:rsidRPr="00B97865" w:rsidRDefault="00BB1D43" w:rsidP="004535BC">
      <w:pPr>
        <w:pStyle w:val="a9"/>
        <w:rPr>
          <w:position w:val="18"/>
        </w:rPr>
      </w:pPr>
      <w:r>
        <w:rPr>
          <w:rFonts w:hint="eastAsia"/>
        </w:rPr>
        <w:t>諸護使者到</w:t>
      </w:r>
      <w:r w:rsidR="00B97865" w:rsidRPr="00B97865">
        <w:rPr>
          <w:rFonts w:ascii="MS Gothic" w:eastAsia="MS Gothic" w:hAnsi="MS Gothic" w:cs="MS Gothic" w:hint="eastAsia"/>
          <w:position w:val="18"/>
        </w:rPr>
        <w:t> </w:t>
      </w:r>
    </w:p>
    <w:p w:rsidR="00BB1D43" w:rsidRDefault="00BB1D43" w:rsidP="004535BC">
      <w:pPr>
        <w:pStyle w:val="a9"/>
      </w:pPr>
      <w:r>
        <w:rPr>
          <w:rFonts w:hint="eastAsia"/>
        </w:rPr>
        <w:t>仙師肇粵之</w:t>
      </w:r>
      <w:r w:rsidRPr="005C410E">
        <w:rPr>
          <w:rFonts w:hint="eastAsia"/>
          <w:spacing w:val="-180"/>
        </w:rPr>
        <w:t>巡</w:t>
      </w:r>
      <w:r w:rsidRPr="00B97865">
        <w:rPr>
          <w:rFonts w:hint="eastAsia"/>
          <w:spacing w:val="-100"/>
          <w:position w:val="22"/>
        </w:rPr>
        <w:t>。</w:t>
      </w:r>
      <w:r w:rsidRPr="00B97865">
        <w:rPr>
          <w:rFonts w:hint="eastAsia"/>
          <w:spacing w:val="6"/>
          <w:position w:val="4"/>
          <w:sz w:val="48"/>
          <w:eastAsianLayout w:id="1718839040" w:combine="1"/>
        </w:rPr>
        <w:t>是時陳炯明合功肇慶桂軍</w:t>
      </w:r>
      <w:r>
        <w:rPr>
          <w:rFonts w:hint="eastAsia"/>
        </w:rPr>
        <w:t>酉正五度尚未到</w:t>
      </w:r>
      <w:r w:rsidRPr="005C410E">
        <w:rPr>
          <w:rFonts w:hint="eastAsia"/>
          <w:spacing w:val="-180"/>
        </w:rPr>
        <w:t>也</w:t>
      </w:r>
      <w:r w:rsidRPr="005C410E">
        <w:rPr>
          <w:rFonts w:hint="eastAsia"/>
          <w:spacing w:val="-180"/>
          <w:position w:val="22"/>
        </w:rPr>
        <w:t>。</w:t>
      </w:r>
      <w:r>
        <w:rPr>
          <w:rFonts w:hint="eastAsia"/>
        </w:rPr>
        <w:t>七點為</w:t>
      </w:r>
      <w:r w:rsidRPr="005C410E">
        <w:rPr>
          <w:rFonts w:hint="eastAsia"/>
          <w:spacing w:val="-180"/>
        </w:rPr>
        <w:t>正</w:t>
      </w:r>
      <w:r w:rsidRPr="005C410E">
        <w:rPr>
          <w:rFonts w:hint="eastAsia"/>
          <w:spacing w:val="-180"/>
          <w:position w:val="22"/>
        </w:rPr>
        <w:t>。</w:t>
      </w:r>
      <w:r>
        <w:rPr>
          <w:rFonts w:hint="eastAsia"/>
        </w:rPr>
        <w:t>正作止</w:t>
      </w:r>
      <w:r w:rsidRPr="005C410E">
        <w:rPr>
          <w:rFonts w:hint="eastAsia"/>
          <w:spacing w:val="-180"/>
        </w:rPr>
        <w:t>解</w:t>
      </w:r>
      <w:r w:rsidRPr="005C410E">
        <w:rPr>
          <w:rFonts w:hint="eastAsia"/>
          <w:spacing w:val="-180"/>
          <w:position w:val="22"/>
        </w:rPr>
        <w:t>。</w:t>
      </w:r>
      <w:r>
        <w:rPr>
          <w:rFonts w:hint="eastAsia"/>
        </w:rPr>
        <w:t>不以中</w:t>
      </w:r>
      <w:r w:rsidRPr="005C410E">
        <w:rPr>
          <w:rFonts w:hint="eastAsia"/>
          <w:spacing w:val="-180"/>
        </w:rPr>
        <w:t>云</w:t>
      </w:r>
      <w:r w:rsidRPr="005C410E">
        <w:rPr>
          <w:rFonts w:hint="eastAsia"/>
          <w:spacing w:val="-180"/>
          <w:position w:val="22"/>
        </w:rPr>
        <w:t>。</w:t>
      </w:r>
      <w:r>
        <w:rPr>
          <w:rFonts w:hint="eastAsia"/>
        </w:rPr>
        <w:t>鶴神</w:t>
      </w:r>
      <w:r>
        <w:rPr>
          <w:rFonts w:hint="eastAsia"/>
        </w:rPr>
        <w:lastRenderedPageBreak/>
        <w:t>梅福留名侍</w:t>
      </w:r>
      <w:r w:rsidRPr="005C410E">
        <w:rPr>
          <w:rFonts w:hint="eastAsia"/>
          <w:spacing w:val="-180"/>
        </w:rPr>
        <w:t>側</w:t>
      </w:r>
      <w:r w:rsidRPr="005C410E">
        <w:rPr>
          <w:rFonts w:hint="eastAsia"/>
          <w:spacing w:val="-180"/>
          <w:position w:val="22"/>
        </w:rPr>
        <w:t>。</w:t>
      </w:r>
      <w:r>
        <w:rPr>
          <w:rFonts w:hint="eastAsia"/>
        </w:rPr>
        <w:t>諸生退候</w:t>
      </w:r>
    </w:p>
    <w:p w:rsidR="00BB1D43" w:rsidRDefault="00BB1D43" w:rsidP="004535BC">
      <w:pPr>
        <w:pStyle w:val="a9"/>
      </w:pPr>
      <w:r>
        <w:rPr>
          <w:rFonts w:hint="eastAsia"/>
        </w:rPr>
        <w:t>師</w:t>
      </w:r>
      <w:r w:rsidRPr="005C410E">
        <w:rPr>
          <w:rFonts w:hint="eastAsia"/>
          <w:spacing w:val="-180"/>
        </w:rPr>
        <w:t>臨</w:t>
      </w:r>
      <w:r w:rsidRPr="005C410E">
        <w:rPr>
          <w:rFonts w:hint="eastAsia"/>
          <w:spacing w:val="-180"/>
          <w:position w:val="22"/>
        </w:rPr>
        <w:t>。</w:t>
      </w:r>
      <w:r w:rsidRPr="005C410E">
        <w:rPr>
          <w:rFonts w:hint="eastAsia"/>
          <w:spacing w:val="-180"/>
        </w:rPr>
        <w:t>停</w:t>
      </w:r>
      <w:r w:rsidRPr="00F7074E">
        <w:rPr>
          <w:rFonts w:hint="eastAsia"/>
          <w:spacing w:val="-100"/>
          <w:position w:val="22"/>
        </w:rPr>
        <w:t>。</w:t>
      </w:r>
      <w:r w:rsidRPr="00347A26">
        <w:rPr>
          <w:rFonts w:hint="eastAsia"/>
          <w:position w:val="4"/>
          <w:sz w:val="48"/>
          <w:eastAsianLayout w:id="1718839040" w:combine="1"/>
        </w:rPr>
        <w:t>是時剛午后六點鐘也</w:t>
      </w:r>
      <w:r>
        <w:rPr>
          <w:rFonts w:hint="eastAsia"/>
        </w:rPr>
        <w:t>駕幛童子</w:t>
      </w:r>
      <w:r w:rsidRPr="005C410E">
        <w:rPr>
          <w:rFonts w:hint="eastAsia"/>
          <w:spacing w:val="-180"/>
        </w:rPr>
        <w:t>到</w:t>
      </w:r>
      <w:r w:rsidRPr="005C410E">
        <w:rPr>
          <w:rFonts w:hint="eastAsia"/>
          <w:spacing w:val="-180"/>
          <w:position w:val="22"/>
        </w:rPr>
        <w:t>。</w:t>
      </w:r>
      <w:r>
        <w:rPr>
          <w:rFonts w:hint="eastAsia"/>
        </w:rPr>
        <w:t>仙籙使者隨</w:t>
      </w:r>
      <w:r w:rsidRPr="005C410E">
        <w:rPr>
          <w:rFonts w:hint="eastAsia"/>
          <w:spacing w:val="-180"/>
        </w:rPr>
        <w:t>駕</w:t>
      </w:r>
      <w:r w:rsidRPr="005C410E">
        <w:rPr>
          <w:rFonts w:hint="eastAsia"/>
          <w:spacing w:val="-180"/>
          <w:position w:val="22"/>
        </w:rPr>
        <w:t>。</w:t>
      </w:r>
    </w:p>
    <w:p w:rsidR="00BB1D43" w:rsidRDefault="00BB1D43" w:rsidP="002A64F8">
      <w:pPr>
        <w:pStyle w:val="a9"/>
        <w:kinsoku w:val="0"/>
      </w:pPr>
      <w:r>
        <w:rPr>
          <w:rFonts w:hint="eastAsia"/>
        </w:rPr>
        <w:t>吾老人到</w:t>
      </w:r>
      <w:r w:rsidRPr="005C410E">
        <w:rPr>
          <w:rFonts w:hint="eastAsia"/>
          <w:spacing w:val="-180"/>
        </w:rPr>
        <w:t>也</w:t>
      </w:r>
      <w:r w:rsidRPr="005C410E">
        <w:rPr>
          <w:rFonts w:hint="eastAsia"/>
          <w:spacing w:val="-180"/>
          <w:position w:val="22"/>
        </w:rPr>
        <w:t>。</w:t>
      </w:r>
      <w:r>
        <w:rPr>
          <w:rFonts w:hint="eastAsia"/>
        </w:rPr>
        <w:t>諸子誠嚮可</w:t>
      </w:r>
      <w:r w:rsidRPr="005C410E">
        <w:rPr>
          <w:rFonts w:hint="eastAsia"/>
          <w:spacing w:val="-180"/>
        </w:rPr>
        <w:t>進</w:t>
      </w:r>
      <w:r w:rsidRPr="005C410E">
        <w:rPr>
          <w:rFonts w:hint="eastAsia"/>
          <w:spacing w:val="-180"/>
          <w:position w:val="22"/>
        </w:rPr>
        <w:t>。</w:t>
      </w:r>
      <w:r>
        <w:rPr>
          <w:rFonts w:hint="eastAsia"/>
        </w:rPr>
        <w:t>茹葷有</w:t>
      </w:r>
      <w:r w:rsidRPr="005C410E">
        <w:rPr>
          <w:rFonts w:hint="eastAsia"/>
          <w:spacing w:val="-180"/>
        </w:rPr>
        <w:t>人</w:t>
      </w:r>
      <w:r w:rsidRPr="005C410E">
        <w:rPr>
          <w:rFonts w:hint="eastAsia"/>
          <w:spacing w:val="-180"/>
          <w:position w:val="22"/>
        </w:rPr>
        <w:t>。</w:t>
      </w:r>
      <w:r>
        <w:rPr>
          <w:rFonts w:hint="eastAsia"/>
        </w:rPr>
        <w:t>不知不</w:t>
      </w:r>
      <w:r w:rsidRPr="005C410E">
        <w:rPr>
          <w:rFonts w:hint="eastAsia"/>
          <w:spacing w:val="-180"/>
        </w:rPr>
        <w:t>咎</w:t>
      </w:r>
      <w:r w:rsidRPr="00C612FC">
        <w:rPr>
          <w:rFonts w:hint="eastAsia"/>
          <w:spacing w:val="-100"/>
          <w:position w:val="22"/>
        </w:rPr>
        <w:t>。</w:t>
      </w:r>
      <w:r w:rsidRPr="00347A26">
        <w:rPr>
          <w:rFonts w:hint="eastAsia"/>
          <w:position w:val="4"/>
          <w:sz w:val="48"/>
          <w:eastAsianLayout w:id="1718839040" w:combine="1"/>
        </w:rPr>
        <w:t>連日清壇皆茹素。宜望在友人處祝壽。誤食火腿一片。見此訓深自愧怍。退出經壇。獨</w:t>
      </w:r>
      <w:r w:rsidR="002A64F8">
        <w:rPr>
          <w:position w:val="4"/>
          <w:sz w:val="48"/>
          <w:eastAsianLayout w:id="1718839040" w:combine="1"/>
        </w:rPr>
        <w:br/>
      </w:r>
      <w:r w:rsidRPr="002A64F8">
        <w:rPr>
          <w:rFonts w:hint="eastAsia"/>
          <w:spacing w:val="60"/>
          <w:position w:val="4"/>
          <w:sz w:val="48"/>
          <w:eastAsianLayout w:id="1718839040" w:combine="1"/>
        </w:rPr>
        <w:t>坐自懺</w:t>
      </w:r>
      <w:r w:rsidR="002A64F8" w:rsidRPr="002A64F8">
        <w:rPr>
          <w:rFonts w:hint="eastAsia"/>
          <w:spacing w:val="60"/>
          <w:position w:val="4"/>
          <w:sz w:val="72"/>
          <w:eastAsianLayout w:id="1718839040" w:combine="1"/>
        </w:rPr>
        <w:t xml:space="preserve">　</w:t>
      </w:r>
      <w:r>
        <w:rPr>
          <w:rFonts w:hint="eastAsia"/>
        </w:rPr>
        <w:t>不過隨我佛</w:t>
      </w:r>
      <w:r w:rsidRPr="005C410E">
        <w:rPr>
          <w:rFonts w:hint="eastAsia"/>
          <w:spacing w:val="-180"/>
        </w:rPr>
        <w:t>光</w:t>
      </w:r>
      <w:r w:rsidRPr="005C410E">
        <w:rPr>
          <w:rFonts w:hint="eastAsia"/>
          <w:spacing w:val="-180"/>
          <w:position w:val="22"/>
        </w:rPr>
        <w:t>。</w:t>
      </w:r>
      <w:r>
        <w:rPr>
          <w:rFonts w:hint="eastAsia"/>
        </w:rPr>
        <w:t>退些圓</w:t>
      </w:r>
      <w:r w:rsidRPr="005C410E">
        <w:rPr>
          <w:rFonts w:hint="eastAsia"/>
          <w:spacing w:val="-180"/>
        </w:rPr>
        <w:t>靈</w:t>
      </w:r>
      <w:r w:rsidRPr="005C410E">
        <w:rPr>
          <w:rFonts w:hint="eastAsia"/>
          <w:spacing w:val="-180"/>
          <w:position w:val="22"/>
        </w:rPr>
        <w:t>。</w:t>
      </w:r>
      <w:r>
        <w:rPr>
          <w:rFonts w:hint="eastAsia"/>
        </w:rPr>
        <w:t>不必介</w:t>
      </w:r>
      <w:r w:rsidRPr="005C410E">
        <w:rPr>
          <w:rFonts w:hint="eastAsia"/>
          <w:spacing w:val="-180"/>
        </w:rPr>
        <w:t>意</w:t>
      </w:r>
      <w:r w:rsidRPr="005C410E">
        <w:rPr>
          <w:rFonts w:hint="eastAsia"/>
          <w:spacing w:val="-180"/>
          <w:position w:val="22"/>
        </w:rPr>
        <w:t>。</w:t>
      </w:r>
      <w:r>
        <w:rPr>
          <w:rFonts w:hint="eastAsia"/>
        </w:rPr>
        <w:t>聽吾訓</w:t>
      </w:r>
      <w:r w:rsidRPr="005C410E">
        <w:rPr>
          <w:rFonts w:hint="eastAsia"/>
          <w:spacing w:val="-180"/>
        </w:rPr>
        <w:t>言</w:t>
      </w:r>
      <w:r w:rsidRPr="005C410E">
        <w:rPr>
          <w:rFonts w:hint="eastAsia"/>
          <w:spacing w:val="-180"/>
          <w:position w:val="22"/>
        </w:rPr>
        <w:t>。</w:t>
      </w:r>
      <w:r>
        <w:rPr>
          <w:rFonts w:hint="eastAsia"/>
        </w:rPr>
        <w:t>徐子前</w:t>
      </w:r>
      <w:r w:rsidRPr="005C410E">
        <w:rPr>
          <w:rFonts w:hint="eastAsia"/>
          <w:spacing w:val="-180"/>
        </w:rPr>
        <w:t>生</w:t>
      </w:r>
      <w:r w:rsidRPr="005C410E">
        <w:rPr>
          <w:rFonts w:hint="eastAsia"/>
          <w:spacing w:val="-180"/>
          <w:position w:val="22"/>
        </w:rPr>
        <w:t>。</w:t>
      </w:r>
      <w:r>
        <w:rPr>
          <w:rFonts w:hint="eastAsia"/>
        </w:rPr>
        <w:t>無閒告</w:t>
      </w:r>
      <w:r w:rsidRPr="005C410E">
        <w:rPr>
          <w:rFonts w:hint="eastAsia"/>
          <w:spacing w:val="-180"/>
        </w:rPr>
        <w:t>爾</w:t>
      </w:r>
      <w:r w:rsidRPr="005C410E">
        <w:rPr>
          <w:rFonts w:hint="eastAsia"/>
          <w:spacing w:val="-180"/>
          <w:position w:val="22"/>
        </w:rPr>
        <w:t>。</w:t>
      </w:r>
      <w:r>
        <w:rPr>
          <w:rFonts w:hint="eastAsia"/>
        </w:rPr>
        <w:t>論其慧</w:t>
      </w:r>
      <w:r w:rsidRPr="005C410E">
        <w:rPr>
          <w:rFonts w:hint="eastAsia"/>
          <w:spacing w:val="-180"/>
        </w:rPr>
        <w:t>根</w:t>
      </w:r>
      <w:r w:rsidRPr="005C410E">
        <w:rPr>
          <w:rFonts w:hint="eastAsia"/>
          <w:spacing w:val="-180"/>
          <w:position w:val="22"/>
        </w:rPr>
        <w:t>。</w:t>
      </w:r>
      <w:r>
        <w:rPr>
          <w:rFonts w:hint="eastAsia"/>
        </w:rPr>
        <w:t>不如佛鳳之久考爾前</w:t>
      </w:r>
      <w:r w:rsidRPr="005C410E">
        <w:rPr>
          <w:rFonts w:hint="eastAsia"/>
          <w:spacing w:val="-180"/>
        </w:rPr>
        <w:t>業</w:t>
      </w:r>
      <w:r w:rsidRPr="005C410E">
        <w:rPr>
          <w:rFonts w:hint="eastAsia"/>
          <w:spacing w:val="-180"/>
          <w:position w:val="22"/>
        </w:rPr>
        <w:t>。</w:t>
      </w:r>
      <w:r>
        <w:rPr>
          <w:rFonts w:hint="eastAsia"/>
        </w:rPr>
        <w:t>讀經較</w:t>
      </w:r>
      <w:r w:rsidRPr="005C410E">
        <w:rPr>
          <w:rFonts w:hint="eastAsia"/>
          <w:spacing w:val="-180"/>
        </w:rPr>
        <w:t>多</w:t>
      </w:r>
      <w:r w:rsidRPr="005C410E">
        <w:rPr>
          <w:rFonts w:hint="eastAsia"/>
          <w:spacing w:val="-180"/>
          <w:position w:val="22"/>
        </w:rPr>
        <w:t>。</w:t>
      </w:r>
      <w:r>
        <w:rPr>
          <w:rFonts w:hint="eastAsia"/>
        </w:rPr>
        <w:t>生平好佛無</w:t>
      </w:r>
      <w:r w:rsidRPr="005C410E">
        <w:rPr>
          <w:rFonts w:hint="eastAsia"/>
          <w:spacing w:val="-180"/>
        </w:rPr>
        <w:t>名</w:t>
      </w:r>
      <w:r w:rsidRPr="005C410E">
        <w:rPr>
          <w:rFonts w:hint="eastAsia"/>
          <w:spacing w:val="-180"/>
          <w:position w:val="22"/>
        </w:rPr>
        <w:t>。</w:t>
      </w:r>
      <w:r>
        <w:rPr>
          <w:rFonts w:hint="eastAsia"/>
        </w:rPr>
        <w:t>今生之</w:t>
      </w:r>
      <w:r w:rsidRPr="005C410E">
        <w:rPr>
          <w:rFonts w:hint="eastAsia"/>
          <w:spacing w:val="-180"/>
        </w:rPr>
        <w:t>字</w:t>
      </w:r>
      <w:r w:rsidRPr="005C410E">
        <w:rPr>
          <w:rFonts w:hint="eastAsia"/>
          <w:spacing w:val="-180"/>
          <w:position w:val="22"/>
        </w:rPr>
        <w:t>。</w:t>
      </w:r>
      <w:r>
        <w:rPr>
          <w:rFonts w:hint="eastAsia"/>
        </w:rPr>
        <w:t>留聲易</w:t>
      </w:r>
      <w:r w:rsidRPr="005C410E">
        <w:rPr>
          <w:rFonts w:hint="eastAsia"/>
          <w:spacing w:val="-180"/>
        </w:rPr>
        <w:t>義</w:t>
      </w:r>
      <w:r w:rsidRPr="005C410E">
        <w:rPr>
          <w:rFonts w:hint="eastAsia"/>
          <w:spacing w:val="-180"/>
          <w:position w:val="22"/>
        </w:rPr>
        <w:t>。</w:t>
      </w:r>
      <w:r>
        <w:rPr>
          <w:rFonts w:hint="eastAsia"/>
        </w:rPr>
        <w:t>改為貫</w:t>
      </w:r>
      <w:r w:rsidRPr="005C410E">
        <w:rPr>
          <w:rFonts w:hint="eastAsia"/>
          <w:spacing w:val="-180"/>
        </w:rPr>
        <w:t>清</w:t>
      </w:r>
      <w:r w:rsidRPr="005C410E">
        <w:rPr>
          <w:rFonts w:hint="eastAsia"/>
          <w:spacing w:val="-180"/>
          <w:position w:val="22"/>
        </w:rPr>
        <w:t>。</w:t>
      </w:r>
      <w:r w:rsidRPr="002A64F8">
        <w:rPr>
          <w:rFonts w:hint="eastAsia"/>
          <w:spacing w:val="60"/>
          <w:position w:val="4"/>
          <w:sz w:val="48"/>
          <w:eastAsianLayout w:id="1718839040" w:combine="1"/>
        </w:rPr>
        <w:t>原號冠</w:t>
      </w:r>
      <w:r w:rsidRPr="002A64F8">
        <w:rPr>
          <w:rFonts w:hint="eastAsia"/>
          <w:spacing w:val="180"/>
          <w:position w:val="4"/>
          <w:sz w:val="48"/>
          <w:eastAsianLayout w:id="1718839040" w:combine="1"/>
        </w:rPr>
        <w:t>卿</w:t>
      </w:r>
      <w:r>
        <w:rPr>
          <w:rFonts w:hint="eastAsia"/>
        </w:rPr>
        <w:t>領吾訓</w:t>
      </w:r>
      <w:r w:rsidRPr="005C410E">
        <w:rPr>
          <w:rFonts w:hint="eastAsia"/>
          <w:spacing w:val="-180"/>
        </w:rPr>
        <w:t>名</w:t>
      </w:r>
      <w:r w:rsidRPr="005C410E">
        <w:rPr>
          <w:rFonts w:hint="eastAsia"/>
          <w:spacing w:val="-180"/>
          <w:position w:val="22"/>
        </w:rPr>
        <w:t>。</w:t>
      </w:r>
      <w:r>
        <w:rPr>
          <w:rFonts w:hint="eastAsia"/>
        </w:rPr>
        <w:t>既取貫澈清</w:t>
      </w:r>
      <w:r w:rsidRPr="005C410E">
        <w:rPr>
          <w:rFonts w:hint="eastAsia"/>
          <w:spacing w:val="-180"/>
        </w:rPr>
        <w:t>樞</w:t>
      </w:r>
      <w:r w:rsidRPr="005C410E">
        <w:rPr>
          <w:rFonts w:hint="eastAsia"/>
          <w:spacing w:val="-180"/>
          <w:position w:val="22"/>
        </w:rPr>
        <w:t>。</w:t>
      </w:r>
      <w:r>
        <w:rPr>
          <w:rFonts w:hint="eastAsia"/>
        </w:rPr>
        <w:t>爾應守貫通百道之</w:t>
      </w:r>
      <w:r w:rsidRPr="005C410E">
        <w:rPr>
          <w:rFonts w:hint="eastAsia"/>
          <w:spacing w:val="-180"/>
        </w:rPr>
        <w:t>旨</w:t>
      </w:r>
      <w:r w:rsidRPr="005C410E">
        <w:rPr>
          <w:rFonts w:hint="eastAsia"/>
          <w:spacing w:val="-180"/>
          <w:position w:val="22"/>
        </w:rPr>
        <w:t>。</w:t>
      </w:r>
      <w:r>
        <w:rPr>
          <w:rFonts w:hint="eastAsia"/>
        </w:rPr>
        <w:t>為吾掌經詮</w:t>
      </w:r>
      <w:r w:rsidRPr="005C410E">
        <w:rPr>
          <w:rFonts w:hint="eastAsia"/>
          <w:spacing w:val="-180"/>
        </w:rPr>
        <w:t>義</w:t>
      </w:r>
      <w:r w:rsidRPr="005C410E">
        <w:rPr>
          <w:rFonts w:hint="eastAsia"/>
          <w:spacing w:val="-180"/>
          <w:position w:val="22"/>
        </w:rPr>
        <w:t>。</w:t>
      </w:r>
      <w:r>
        <w:rPr>
          <w:rFonts w:hint="eastAsia"/>
        </w:rPr>
        <w:t>與和偏正同</w:t>
      </w:r>
      <w:r w:rsidRPr="002A64F8">
        <w:rPr>
          <w:rFonts w:hint="eastAsia"/>
          <w:spacing w:val="-220"/>
        </w:rPr>
        <w:t>職</w:t>
      </w:r>
      <w:r w:rsidRPr="00C612FC">
        <w:rPr>
          <w:rFonts w:hint="eastAsia"/>
          <w:spacing w:val="-100"/>
          <w:position w:val="22"/>
        </w:rPr>
        <w:t>。</w:t>
      </w:r>
      <w:r w:rsidRPr="002A64F8">
        <w:rPr>
          <w:rFonts w:hint="eastAsia"/>
          <w:position w:val="4"/>
          <w:sz w:val="48"/>
          <w:eastAsianLayout w:id="1718839040" w:combine="1"/>
        </w:rPr>
        <w:t>和真訓派譯方</w:t>
      </w:r>
      <w:r>
        <w:rPr>
          <w:rFonts w:hint="eastAsia"/>
        </w:rPr>
        <w:t>庶乎近</w:t>
      </w:r>
      <w:r w:rsidRPr="005C410E">
        <w:rPr>
          <w:rFonts w:hint="eastAsia"/>
          <w:spacing w:val="-180"/>
        </w:rPr>
        <w:t>中</w:t>
      </w:r>
      <w:r w:rsidRPr="005C410E">
        <w:rPr>
          <w:rFonts w:hint="eastAsia"/>
          <w:spacing w:val="-180"/>
          <w:position w:val="22"/>
        </w:rPr>
        <w:t>。</w:t>
      </w:r>
      <w:r>
        <w:rPr>
          <w:rFonts w:hint="eastAsia"/>
        </w:rPr>
        <w:t>勉懍敬</w:t>
      </w:r>
      <w:r w:rsidRPr="005C410E">
        <w:rPr>
          <w:rFonts w:hint="eastAsia"/>
          <w:spacing w:val="-180"/>
        </w:rPr>
        <w:t>遵</w:t>
      </w:r>
      <w:r w:rsidRPr="005C410E">
        <w:rPr>
          <w:rFonts w:hint="eastAsia"/>
          <w:spacing w:val="-180"/>
          <w:position w:val="22"/>
        </w:rPr>
        <w:t>。</w:t>
      </w:r>
      <w:r>
        <w:rPr>
          <w:rFonts w:hint="eastAsia"/>
        </w:rPr>
        <w:t>佛子聽</w:t>
      </w:r>
      <w:r w:rsidRPr="005C410E">
        <w:rPr>
          <w:rFonts w:hint="eastAsia"/>
          <w:spacing w:val="-180"/>
        </w:rPr>
        <w:t>訓</w:t>
      </w:r>
      <w:r w:rsidRPr="005C410E">
        <w:rPr>
          <w:rFonts w:hint="eastAsia"/>
          <w:spacing w:val="-180"/>
          <w:position w:val="22"/>
        </w:rPr>
        <w:t>。</w:t>
      </w:r>
      <w:r>
        <w:rPr>
          <w:rFonts w:hint="eastAsia"/>
        </w:rPr>
        <w:t>爾心頗</w:t>
      </w:r>
      <w:r w:rsidRPr="005C410E">
        <w:rPr>
          <w:rFonts w:hint="eastAsia"/>
          <w:spacing w:val="-180"/>
        </w:rPr>
        <w:t>惑</w:t>
      </w:r>
      <w:r w:rsidRPr="005C410E">
        <w:rPr>
          <w:rFonts w:hint="eastAsia"/>
          <w:spacing w:val="-180"/>
          <w:position w:val="22"/>
        </w:rPr>
        <w:t>。</w:t>
      </w:r>
      <w:r>
        <w:rPr>
          <w:rFonts w:hint="eastAsia"/>
        </w:rPr>
        <w:t>今竟立</w:t>
      </w:r>
      <w:r w:rsidRPr="005C410E">
        <w:rPr>
          <w:rFonts w:hint="eastAsia"/>
          <w:spacing w:val="-180"/>
        </w:rPr>
        <w:t>恆</w:t>
      </w:r>
      <w:r w:rsidRPr="005C410E">
        <w:rPr>
          <w:rFonts w:hint="eastAsia"/>
          <w:spacing w:val="-180"/>
          <w:position w:val="22"/>
        </w:rPr>
        <w:t>。</w:t>
      </w:r>
      <w:r>
        <w:rPr>
          <w:rFonts w:hint="eastAsia"/>
        </w:rPr>
        <w:t>前障日</w:t>
      </w:r>
      <w:r w:rsidRPr="005C410E">
        <w:rPr>
          <w:rFonts w:hint="eastAsia"/>
          <w:spacing w:val="-180"/>
        </w:rPr>
        <w:t>減</w:t>
      </w:r>
      <w:r w:rsidRPr="005C410E">
        <w:rPr>
          <w:rFonts w:hint="eastAsia"/>
          <w:spacing w:val="-180"/>
          <w:position w:val="22"/>
        </w:rPr>
        <w:t>。</w:t>
      </w:r>
      <w:r>
        <w:rPr>
          <w:rFonts w:hint="eastAsia"/>
        </w:rPr>
        <w:t>功修日</w:t>
      </w:r>
      <w:r w:rsidRPr="005C410E">
        <w:rPr>
          <w:rFonts w:hint="eastAsia"/>
          <w:spacing w:val="-180"/>
        </w:rPr>
        <w:t>復</w:t>
      </w:r>
      <w:r w:rsidRPr="005C410E">
        <w:rPr>
          <w:rFonts w:hint="eastAsia"/>
          <w:spacing w:val="-180"/>
          <w:position w:val="22"/>
        </w:rPr>
        <w:t>。</w:t>
      </w:r>
      <w:r>
        <w:rPr>
          <w:rFonts w:hint="eastAsia"/>
        </w:rPr>
        <w:t>久久如</w:t>
      </w:r>
      <w:r w:rsidRPr="005C410E">
        <w:rPr>
          <w:rFonts w:hint="eastAsia"/>
          <w:spacing w:val="-180"/>
        </w:rPr>
        <w:t>是</w:t>
      </w:r>
      <w:r w:rsidRPr="005C410E">
        <w:rPr>
          <w:rFonts w:hint="eastAsia"/>
          <w:spacing w:val="-180"/>
          <w:position w:val="22"/>
        </w:rPr>
        <w:t>。</w:t>
      </w:r>
      <w:r>
        <w:rPr>
          <w:rFonts w:hint="eastAsia"/>
        </w:rPr>
        <w:t>大成可</w:t>
      </w:r>
      <w:r w:rsidRPr="005C410E">
        <w:rPr>
          <w:rFonts w:hint="eastAsia"/>
          <w:spacing w:val="-180"/>
        </w:rPr>
        <w:t>許</w:t>
      </w:r>
      <w:r w:rsidRPr="005C410E">
        <w:rPr>
          <w:rFonts w:hint="eastAsia"/>
          <w:spacing w:val="-180"/>
          <w:position w:val="22"/>
        </w:rPr>
        <w:t>。</w:t>
      </w:r>
      <w:r>
        <w:rPr>
          <w:rFonts w:hint="eastAsia"/>
        </w:rPr>
        <w:t>勿問勿</w:t>
      </w:r>
      <w:r w:rsidRPr="005C410E">
        <w:rPr>
          <w:rFonts w:hint="eastAsia"/>
          <w:spacing w:val="-180"/>
        </w:rPr>
        <w:t>追</w:t>
      </w:r>
      <w:r w:rsidRPr="005C410E">
        <w:rPr>
          <w:rFonts w:hint="eastAsia"/>
          <w:spacing w:val="-180"/>
          <w:position w:val="22"/>
        </w:rPr>
        <w:t>。</w:t>
      </w:r>
      <w:r>
        <w:rPr>
          <w:rFonts w:hint="eastAsia"/>
        </w:rPr>
        <w:t>諦聽懍</w:t>
      </w:r>
      <w:r w:rsidRPr="005C410E">
        <w:rPr>
          <w:rFonts w:hint="eastAsia"/>
          <w:spacing w:val="-180"/>
        </w:rPr>
        <w:t>遵</w:t>
      </w:r>
      <w:r w:rsidRPr="005C410E">
        <w:rPr>
          <w:rFonts w:hint="eastAsia"/>
          <w:spacing w:val="-180"/>
          <w:position w:val="22"/>
        </w:rPr>
        <w:t>。</w:t>
      </w:r>
      <w:r>
        <w:rPr>
          <w:rFonts w:hint="eastAsia"/>
        </w:rPr>
        <w:t>爾名前</w:t>
      </w:r>
      <w:r w:rsidRPr="005C410E">
        <w:rPr>
          <w:rFonts w:hint="eastAsia"/>
          <w:spacing w:val="-180"/>
        </w:rPr>
        <w:t>定</w:t>
      </w:r>
      <w:r w:rsidRPr="005C410E">
        <w:rPr>
          <w:rFonts w:hint="eastAsia"/>
          <w:spacing w:val="-180"/>
          <w:position w:val="22"/>
        </w:rPr>
        <w:t>。</w:t>
      </w:r>
      <w:r>
        <w:rPr>
          <w:rFonts w:hint="eastAsia"/>
        </w:rPr>
        <w:t>不准輕</w:t>
      </w:r>
      <w:r w:rsidRPr="005C410E">
        <w:rPr>
          <w:rFonts w:hint="eastAsia"/>
          <w:spacing w:val="-180"/>
        </w:rPr>
        <w:t>易</w:t>
      </w:r>
      <w:r w:rsidRPr="00C612FC">
        <w:rPr>
          <w:rFonts w:hint="eastAsia"/>
          <w:spacing w:val="-100"/>
          <w:position w:val="22"/>
        </w:rPr>
        <w:t>。</w:t>
      </w:r>
      <w:r w:rsidRPr="00347A26">
        <w:rPr>
          <w:rFonts w:hint="eastAsia"/>
          <w:position w:val="4"/>
          <w:sz w:val="48"/>
          <w:eastAsianLayout w:id="1718839040" w:combine="1"/>
        </w:rPr>
        <w:t>佛鳳嫌鳳字艷稱有請易名之意</w:t>
      </w:r>
      <w:r w:rsidR="002A64F8" w:rsidRPr="002A64F8">
        <w:rPr>
          <w:rFonts w:hint="eastAsia"/>
          <w:position w:val="4"/>
          <w:sz w:val="64"/>
          <w:szCs w:val="64"/>
          <w:eastAsianLayout w:id="1718839040" w:combine="1"/>
        </w:rPr>
        <w:t xml:space="preserve">　</w:t>
      </w:r>
      <w:r>
        <w:rPr>
          <w:rFonts w:hint="eastAsia"/>
        </w:rPr>
        <w:t>有碍心</w:t>
      </w:r>
      <w:r w:rsidRPr="005C410E">
        <w:rPr>
          <w:rFonts w:hint="eastAsia"/>
          <w:spacing w:val="-180"/>
        </w:rPr>
        <w:t>常</w:t>
      </w:r>
      <w:r w:rsidRPr="005C410E">
        <w:rPr>
          <w:rFonts w:hint="eastAsia"/>
          <w:spacing w:val="-180"/>
          <w:position w:val="22"/>
        </w:rPr>
        <w:t>。</w:t>
      </w:r>
      <w:r>
        <w:rPr>
          <w:rFonts w:hint="eastAsia"/>
        </w:rPr>
        <w:t>惑魄散</w:t>
      </w:r>
      <w:r w:rsidRPr="005C410E">
        <w:rPr>
          <w:rFonts w:hint="eastAsia"/>
          <w:spacing w:val="-180"/>
        </w:rPr>
        <w:t>精</w:t>
      </w:r>
      <w:r w:rsidRPr="005C410E">
        <w:rPr>
          <w:rFonts w:hint="eastAsia"/>
          <w:spacing w:val="-180"/>
          <w:position w:val="22"/>
        </w:rPr>
        <w:t>。</w:t>
      </w:r>
      <w:r>
        <w:rPr>
          <w:rFonts w:hint="eastAsia"/>
        </w:rPr>
        <w:t>非所宜</w:t>
      </w:r>
      <w:r w:rsidRPr="005C410E">
        <w:rPr>
          <w:rFonts w:hint="eastAsia"/>
          <w:spacing w:val="-180"/>
        </w:rPr>
        <w:t>也</w:t>
      </w:r>
      <w:r w:rsidRPr="005C410E">
        <w:rPr>
          <w:rFonts w:hint="eastAsia"/>
          <w:spacing w:val="-180"/>
          <w:position w:val="22"/>
        </w:rPr>
        <w:t>。</w:t>
      </w:r>
      <w:r>
        <w:rPr>
          <w:rFonts w:hint="eastAsia"/>
        </w:rPr>
        <w:t>訓畢賜像好</w:t>
      </w:r>
      <w:r w:rsidRPr="005C410E">
        <w:rPr>
          <w:rFonts w:hint="eastAsia"/>
          <w:spacing w:val="-180"/>
        </w:rPr>
        <w:t>機</w:t>
      </w:r>
      <w:r w:rsidRPr="005C410E">
        <w:rPr>
          <w:rFonts w:hint="eastAsia"/>
          <w:spacing w:val="-180"/>
          <w:position w:val="22"/>
        </w:rPr>
        <w:t>。</w:t>
      </w:r>
      <w:r>
        <w:rPr>
          <w:rFonts w:hint="eastAsia"/>
        </w:rPr>
        <w:t>諸子皆不如二子巧會良</w:t>
      </w:r>
      <w:r w:rsidRPr="005C410E">
        <w:rPr>
          <w:rFonts w:hint="eastAsia"/>
          <w:spacing w:val="-180"/>
        </w:rPr>
        <w:t>遇</w:t>
      </w:r>
      <w:r w:rsidRPr="00C612FC">
        <w:rPr>
          <w:rFonts w:hint="eastAsia"/>
          <w:spacing w:val="-100"/>
          <w:position w:val="22"/>
        </w:rPr>
        <w:t>。</w:t>
      </w:r>
      <w:r w:rsidRPr="00347A26">
        <w:rPr>
          <w:rFonts w:hint="eastAsia"/>
          <w:position w:val="4"/>
          <w:sz w:val="48"/>
          <w:eastAsianLayout w:id="1718839040" w:combine="1"/>
        </w:rPr>
        <w:t>同人奉諭。坐功有二庚三四庚者不等。</w:t>
      </w:r>
      <w:r w:rsidR="002A64F8" w:rsidRPr="002A64F8">
        <w:rPr>
          <w:rFonts w:hint="eastAsia"/>
          <w:position w:val="4"/>
          <w:sz w:val="64"/>
          <w:szCs w:val="64"/>
          <w:eastAsianLayout w:id="1718839040" w:combine="1"/>
        </w:rPr>
        <w:t xml:space="preserve">　</w:t>
      </w:r>
      <w:r w:rsidRPr="00347A26">
        <w:rPr>
          <w:rFonts w:hint="eastAsia"/>
          <w:position w:val="4"/>
          <w:sz w:val="48"/>
          <w:eastAsianLayout w:id="1718839040" w:combine="1"/>
        </w:rPr>
        <w:t>徐薛</w:t>
      </w:r>
      <w:r w:rsidRPr="002A64F8">
        <w:rPr>
          <w:rFonts w:hint="eastAsia"/>
          <w:spacing w:val="20"/>
          <w:position w:val="4"/>
          <w:sz w:val="48"/>
          <w:eastAsianLayout w:id="1718839040" w:combine="1"/>
        </w:rPr>
        <w:t>二人。授經前日進修竟蒙賜像。足徵師道慈悲。</w:t>
      </w:r>
      <w:r>
        <w:rPr>
          <w:rFonts w:hint="eastAsia"/>
        </w:rPr>
        <w:t>格外慎</w:t>
      </w:r>
      <w:r w:rsidRPr="005C410E">
        <w:rPr>
          <w:rFonts w:hint="eastAsia"/>
          <w:spacing w:val="-180"/>
        </w:rPr>
        <w:t>密</w:t>
      </w:r>
      <w:r w:rsidRPr="005C410E">
        <w:rPr>
          <w:rFonts w:hint="eastAsia"/>
          <w:spacing w:val="-180"/>
          <w:position w:val="22"/>
        </w:rPr>
        <w:t>。</w:t>
      </w:r>
      <w:r>
        <w:rPr>
          <w:rFonts w:hint="eastAsia"/>
        </w:rPr>
        <w:t>切識切</w:t>
      </w:r>
      <w:r w:rsidRPr="005C410E">
        <w:rPr>
          <w:rFonts w:hint="eastAsia"/>
          <w:spacing w:val="-180"/>
        </w:rPr>
        <w:t>識</w:t>
      </w:r>
      <w:r w:rsidRPr="005C410E">
        <w:rPr>
          <w:rFonts w:hint="eastAsia"/>
          <w:spacing w:val="-180"/>
          <w:position w:val="22"/>
        </w:rPr>
        <w:t>。</w:t>
      </w:r>
      <w:r>
        <w:rPr>
          <w:rFonts w:hint="eastAsia"/>
        </w:rPr>
        <w:t>智真所</w:t>
      </w:r>
      <w:r w:rsidRPr="005C410E">
        <w:rPr>
          <w:rFonts w:hint="eastAsia"/>
          <w:spacing w:val="-180"/>
        </w:rPr>
        <w:t>叩</w:t>
      </w:r>
      <w:r w:rsidRPr="005C410E">
        <w:rPr>
          <w:rFonts w:hint="eastAsia"/>
          <w:spacing w:val="-180"/>
          <w:position w:val="22"/>
        </w:rPr>
        <w:t>。</w:t>
      </w:r>
      <w:r>
        <w:rPr>
          <w:rFonts w:hint="eastAsia"/>
        </w:rPr>
        <w:t>來去之</w:t>
      </w:r>
      <w:r w:rsidRPr="005C410E">
        <w:rPr>
          <w:rFonts w:hint="eastAsia"/>
          <w:spacing w:val="-180"/>
        </w:rPr>
        <w:t>間</w:t>
      </w:r>
      <w:r w:rsidRPr="005C410E">
        <w:rPr>
          <w:rFonts w:hint="eastAsia"/>
          <w:spacing w:val="-180"/>
          <w:position w:val="22"/>
        </w:rPr>
        <w:t>。</w:t>
      </w:r>
      <w:r>
        <w:rPr>
          <w:rFonts w:hint="eastAsia"/>
        </w:rPr>
        <w:t>均有天然佳</w:t>
      </w:r>
      <w:r w:rsidRPr="005C410E">
        <w:rPr>
          <w:rFonts w:hint="eastAsia"/>
          <w:spacing w:val="-180"/>
        </w:rPr>
        <w:t>遇</w:t>
      </w:r>
      <w:r w:rsidRPr="005C410E">
        <w:rPr>
          <w:rFonts w:hint="eastAsia"/>
          <w:spacing w:val="-180"/>
          <w:position w:val="22"/>
        </w:rPr>
        <w:t>。</w:t>
      </w:r>
      <w:r>
        <w:rPr>
          <w:rFonts w:hint="eastAsia"/>
        </w:rPr>
        <w:t>不必言</w:t>
      </w:r>
      <w:r w:rsidRPr="005C410E">
        <w:rPr>
          <w:rFonts w:hint="eastAsia"/>
          <w:spacing w:val="-180"/>
        </w:rPr>
        <w:t>假</w:t>
      </w:r>
      <w:r w:rsidRPr="00C612FC">
        <w:rPr>
          <w:rFonts w:hint="eastAsia"/>
          <w:spacing w:val="-100"/>
          <w:position w:val="22"/>
        </w:rPr>
        <w:t>。</w:t>
      </w:r>
      <w:r w:rsidRPr="00347A26">
        <w:rPr>
          <w:rFonts w:hint="eastAsia"/>
          <w:position w:val="4"/>
          <w:sz w:val="48"/>
          <w:eastAsianLayout w:id="1718839040" w:combine="1"/>
        </w:rPr>
        <w:t>智真因離職日久。新長官</w:t>
      </w:r>
      <w:r w:rsidR="002A64F8">
        <w:rPr>
          <w:rFonts w:hint="eastAsia"/>
          <w:position w:val="4"/>
          <w:sz w:val="48"/>
          <w:eastAsianLayout w:id="1718839040" w:combine="1"/>
        </w:rPr>
        <w:t>…</w:t>
      </w:r>
      <w:r w:rsidRPr="00347A26">
        <w:rPr>
          <w:rFonts w:hint="eastAsia"/>
          <w:position w:val="4"/>
          <w:sz w:val="48"/>
          <w:eastAsianLayout w:id="1718839040" w:combine="1"/>
        </w:rPr>
        <w:t>到任。擬俟明日授經後。請假赴京。</w:t>
      </w:r>
      <w:r>
        <w:rPr>
          <w:rFonts w:hint="eastAsia"/>
        </w:rPr>
        <w:t>去沙進硃筆紙</w:t>
      </w:r>
      <w:r w:rsidRPr="005C410E">
        <w:rPr>
          <w:rFonts w:hint="eastAsia"/>
          <w:spacing w:val="-180"/>
        </w:rPr>
        <w:t>來</w:t>
      </w:r>
      <w:r w:rsidRPr="005C410E">
        <w:rPr>
          <w:rFonts w:hint="eastAsia"/>
          <w:spacing w:val="-180"/>
          <w:position w:val="22"/>
        </w:rPr>
        <w:t>。</w:t>
      </w:r>
      <w:r>
        <w:rPr>
          <w:rFonts w:hint="eastAsia"/>
        </w:rPr>
        <w:t>賜</w:t>
      </w:r>
      <w:r w:rsidRPr="005C410E">
        <w:rPr>
          <w:rFonts w:hint="eastAsia"/>
          <w:spacing w:val="-180"/>
        </w:rPr>
        <w:t>像</w:t>
      </w:r>
      <w:r w:rsidRPr="005C410E">
        <w:rPr>
          <w:rFonts w:hint="eastAsia"/>
          <w:spacing w:val="-180"/>
          <w:position w:val="22"/>
        </w:rPr>
        <w:t>。</w:t>
      </w:r>
      <w:r w:rsidRPr="005C410E">
        <w:rPr>
          <w:rFonts w:hint="eastAsia"/>
          <w:spacing w:val="-180"/>
        </w:rPr>
        <w:t>退</w:t>
      </w:r>
      <w:r w:rsidRPr="005C410E">
        <w:rPr>
          <w:rFonts w:hint="eastAsia"/>
          <w:spacing w:val="-180"/>
          <w:position w:val="22"/>
        </w:rPr>
        <w:t>。</w:t>
      </w:r>
    </w:p>
    <w:p w:rsidR="00BB1D43" w:rsidRDefault="00BB1D43" w:rsidP="00716A18">
      <w:pPr>
        <w:pStyle w:val="a9"/>
        <w:kinsoku w:val="0"/>
      </w:pPr>
      <w:r>
        <w:rPr>
          <w:rFonts w:hint="eastAsia"/>
        </w:rPr>
        <w:t>十月初八日庚辰授經先示壇</w:t>
      </w:r>
      <w:r w:rsidRPr="00716A18">
        <w:rPr>
          <w:rFonts w:hint="eastAsia"/>
          <w:spacing w:val="60"/>
        </w:rPr>
        <w:t>則</w:t>
      </w:r>
      <w:r w:rsidRPr="00347A26">
        <w:rPr>
          <w:rFonts w:hint="eastAsia"/>
          <w:position w:val="4"/>
          <w:sz w:val="48"/>
          <w:eastAsianLayout w:id="1718839040" w:combine="1"/>
        </w:rPr>
        <w:t>查民國九年十一月十八日。按照官曆。係庚申十月初九日。茲書初八者。遵奉　仙師正誤之日也。然以官曆究為正朔。未便顯違</w:t>
      </w:r>
      <w:r w:rsidRPr="00347A26">
        <w:rPr>
          <w:rFonts w:hint="eastAsia"/>
          <w:position w:val="4"/>
          <w:sz w:val="48"/>
          <w:eastAsianLayout w:id="1718839040" w:combine="1"/>
        </w:rPr>
        <w:lastRenderedPageBreak/>
        <w:t>。又奉　訓仍以初九為傳經紀念日。故定名展重陽也。前三日遵　訓行清壇儀。先將經壇淨潔。除壇上</w:t>
      </w:r>
      <w:r w:rsidRPr="00C92D15">
        <w:rPr>
          <w:rFonts w:hint="eastAsia"/>
          <w:position w:val="4"/>
          <w:sz w:val="48"/>
          <w:eastAsianLayout w:id="1718839040" w:combine="1"/>
        </w:rPr>
        <w:t>棹</w:t>
      </w:r>
      <w:r w:rsidRPr="00347A26">
        <w:rPr>
          <w:rFonts w:hint="eastAsia"/>
          <w:position w:val="4"/>
          <w:sz w:val="48"/>
          <w:eastAsianLayout w:id="1718839040" w:combine="1"/>
        </w:rPr>
        <w:t>椅香案香花供品外。皆無一塵之染。並用松柏葉蒼朮香薰之。每壇</w:t>
      </w:r>
      <w:r w:rsidR="00C92D15" w:rsidRPr="00C92D15">
        <w:rPr>
          <w:rFonts w:hint="eastAsia"/>
          <w:color w:val="FF0000"/>
          <w:position w:val="4"/>
          <w:sz w:val="48"/>
          <w:eastAsianLayout w:id="1718839040" w:combine="1"/>
        </w:rPr>
        <w:t>之前</w:t>
      </w:r>
      <w:r w:rsidRPr="00347A26">
        <w:rPr>
          <w:rFonts w:hint="eastAsia"/>
          <w:position w:val="4"/>
          <w:sz w:val="48"/>
          <w:eastAsianLayout w:id="1718839040" w:combine="1"/>
        </w:rPr>
        <w:t>。清潔一次</w:t>
      </w:r>
      <w:r w:rsidR="00E67B00" w:rsidRPr="00347A26">
        <w:rPr>
          <w:rFonts w:hint="eastAsia"/>
          <w:position w:val="4"/>
          <w:sz w:val="48"/>
          <w:eastAsianLayout w:id="1718839040" w:combine="1"/>
        </w:rPr>
        <w:t>。</w:t>
      </w:r>
    </w:p>
    <w:p w:rsidR="00BB1D43" w:rsidRDefault="00BB1D43" w:rsidP="004535BC">
      <w:pPr>
        <w:pStyle w:val="a9"/>
      </w:pPr>
      <w:r>
        <w:rPr>
          <w:rFonts w:hint="eastAsia"/>
        </w:rPr>
        <w:t>寶笈童子</w:t>
      </w:r>
      <w:r w:rsidRPr="005C410E">
        <w:rPr>
          <w:rFonts w:hint="eastAsia"/>
          <w:spacing w:val="-180"/>
        </w:rPr>
        <w:t>來</w:t>
      </w:r>
      <w:r w:rsidRPr="005C410E">
        <w:rPr>
          <w:rFonts w:hint="eastAsia"/>
          <w:spacing w:val="-180"/>
          <w:position w:val="22"/>
        </w:rPr>
        <w:t>。</w:t>
      </w:r>
      <w:r>
        <w:rPr>
          <w:rFonts w:hint="eastAsia"/>
        </w:rPr>
        <w:t>已越五</w:t>
      </w:r>
      <w:r w:rsidRPr="005C410E">
        <w:rPr>
          <w:rFonts w:hint="eastAsia"/>
          <w:spacing w:val="-180"/>
        </w:rPr>
        <w:t>度</w:t>
      </w:r>
      <w:r w:rsidRPr="00C612FC">
        <w:rPr>
          <w:rFonts w:hint="eastAsia"/>
          <w:spacing w:val="-100"/>
          <w:position w:val="22"/>
        </w:rPr>
        <w:t>。</w:t>
      </w:r>
      <w:r w:rsidRPr="00347A26">
        <w:rPr>
          <w:rFonts w:hint="eastAsia"/>
          <w:position w:val="4"/>
          <w:sz w:val="48"/>
          <w:eastAsianLayout w:id="1718839040" w:combine="1"/>
        </w:rPr>
        <w:t>同人遵諭先坐四度。洪徐二人到遲。已七點二十分已。</w:t>
      </w:r>
    </w:p>
    <w:p w:rsidR="00BB1D43" w:rsidRDefault="00BB1D43" w:rsidP="004535BC">
      <w:pPr>
        <w:pStyle w:val="a9"/>
      </w:pPr>
      <w:r>
        <w:rPr>
          <w:rFonts w:hint="eastAsia"/>
        </w:rPr>
        <w:t>仙師五度後</w:t>
      </w:r>
      <w:r w:rsidRPr="005C410E">
        <w:rPr>
          <w:rFonts w:hint="eastAsia"/>
          <w:spacing w:val="-180"/>
        </w:rPr>
        <w:t>到</w:t>
      </w:r>
      <w:r w:rsidRPr="005C410E">
        <w:rPr>
          <w:rFonts w:hint="eastAsia"/>
          <w:spacing w:val="-180"/>
          <w:position w:val="22"/>
        </w:rPr>
        <w:t>。</w:t>
      </w:r>
      <w:r>
        <w:rPr>
          <w:rFonts w:hint="eastAsia"/>
        </w:rPr>
        <w:t>侍壇尊</w:t>
      </w:r>
      <w:r w:rsidRPr="005C410E">
        <w:rPr>
          <w:rFonts w:hint="eastAsia"/>
          <w:spacing w:val="-180"/>
        </w:rPr>
        <w:t>者</w:t>
      </w:r>
      <w:r w:rsidRPr="005C410E">
        <w:rPr>
          <w:rFonts w:hint="eastAsia"/>
          <w:spacing w:val="-180"/>
          <w:position w:val="22"/>
        </w:rPr>
        <w:t>。</w:t>
      </w:r>
      <w:r>
        <w:rPr>
          <w:rFonts w:hint="eastAsia"/>
        </w:rPr>
        <w:t>半度與鎮壇將軍即</w:t>
      </w:r>
      <w:r w:rsidRPr="005C410E">
        <w:rPr>
          <w:rFonts w:hint="eastAsia"/>
          <w:spacing w:val="-180"/>
        </w:rPr>
        <w:t>來</w:t>
      </w:r>
      <w:r w:rsidRPr="005C410E">
        <w:rPr>
          <w:rFonts w:hint="eastAsia"/>
          <w:spacing w:val="-180"/>
          <w:position w:val="22"/>
        </w:rPr>
        <w:t>。</w:t>
      </w:r>
      <w:r>
        <w:rPr>
          <w:rFonts w:hint="eastAsia"/>
        </w:rPr>
        <w:t>代</w:t>
      </w:r>
      <w:r w:rsidR="00347A26">
        <w:rPr>
          <w:rFonts w:hint="eastAsia"/>
        </w:rPr>
        <w:t xml:space="preserve">　</w:t>
      </w:r>
      <w:r>
        <w:rPr>
          <w:rFonts w:hint="eastAsia"/>
        </w:rPr>
        <w:t>師宣示壇</w:t>
      </w:r>
      <w:r w:rsidRPr="005C410E">
        <w:rPr>
          <w:rFonts w:hint="eastAsia"/>
          <w:spacing w:val="-180"/>
        </w:rPr>
        <w:t>則</w:t>
      </w:r>
      <w:r w:rsidRPr="005C410E">
        <w:rPr>
          <w:rFonts w:hint="eastAsia"/>
          <w:spacing w:val="-180"/>
          <w:position w:val="22"/>
        </w:rPr>
        <w:t>。</w:t>
      </w:r>
    </w:p>
    <w:p w:rsidR="00BB1D43" w:rsidRDefault="00BB1D43" w:rsidP="004535BC">
      <w:pPr>
        <w:pStyle w:val="a9"/>
      </w:pPr>
      <w:r>
        <w:rPr>
          <w:rFonts w:hint="eastAsia"/>
        </w:rPr>
        <w:t>鎮壇將軍回道人</w:t>
      </w:r>
      <w:r w:rsidRPr="005C410E">
        <w:rPr>
          <w:rFonts w:hint="eastAsia"/>
          <w:spacing w:val="-180"/>
        </w:rPr>
        <w:t>到</w:t>
      </w:r>
      <w:r w:rsidRPr="005C410E">
        <w:rPr>
          <w:rFonts w:hint="eastAsia"/>
          <w:spacing w:val="-180"/>
          <w:position w:val="22"/>
        </w:rPr>
        <w:t>。</w:t>
      </w:r>
      <w:r>
        <w:rPr>
          <w:rFonts w:hint="eastAsia"/>
        </w:rPr>
        <w:t>諸子靜聽吾</w:t>
      </w:r>
      <w:r w:rsidR="00347A26">
        <w:rPr>
          <w:rFonts w:hint="eastAsia"/>
        </w:rPr>
        <w:t xml:space="preserve">　</w:t>
      </w:r>
      <w:r>
        <w:rPr>
          <w:rFonts w:hint="eastAsia"/>
        </w:rPr>
        <w:t>師壇</w:t>
      </w:r>
      <w:r w:rsidRPr="005C410E">
        <w:rPr>
          <w:rFonts w:hint="eastAsia"/>
          <w:spacing w:val="-180"/>
        </w:rPr>
        <w:t>則</w:t>
      </w:r>
      <w:r w:rsidRPr="005C410E">
        <w:rPr>
          <w:rFonts w:hint="eastAsia"/>
          <w:spacing w:val="-180"/>
          <w:position w:val="22"/>
        </w:rPr>
        <w:t>。</w:t>
      </w:r>
    </w:p>
    <w:p w:rsidR="00BB1D43" w:rsidRDefault="00BB1D43" w:rsidP="004535BC">
      <w:pPr>
        <w:pStyle w:val="a9"/>
      </w:pPr>
      <w:r>
        <w:rPr>
          <w:rFonts w:hint="eastAsia"/>
        </w:rPr>
        <w:t>壇則</w:t>
      </w:r>
      <w:r w:rsidR="006259E2" w:rsidRPr="006259E2">
        <w:rPr>
          <w:rFonts w:ascii="MS Gothic" w:eastAsia="MS Gothic" w:hAnsi="MS Gothic" w:cs="MS Gothic" w:hint="eastAsia"/>
          <w:position w:val="18"/>
        </w:rPr>
        <w:t> </w:t>
      </w:r>
    </w:p>
    <w:p w:rsidR="00BB1D43" w:rsidRDefault="00BB1D43" w:rsidP="004535BC">
      <w:pPr>
        <w:pStyle w:val="a9"/>
      </w:pPr>
      <w:r>
        <w:rPr>
          <w:rFonts w:hint="eastAsia"/>
        </w:rPr>
        <w:t>不論內外</w:t>
      </w:r>
      <w:r w:rsidRPr="005C410E">
        <w:rPr>
          <w:rFonts w:hint="eastAsia"/>
          <w:spacing w:val="-180"/>
        </w:rPr>
        <w:t>修</w:t>
      </w:r>
      <w:r w:rsidRPr="005C410E">
        <w:rPr>
          <w:rFonts w:hint="eastAsia"/>
          <w:spacing w:val="-180"/>
          <w:position w:val="22"/>
        </w:rPr>
        <w:t>。</w:t>
      </w:r>
      <w:r>
        <w:rPr>
          <w:rFonts w:hint="eastAsia"/>
        </w:rPr>
        <w:t>設壇請</w:t>
      </w:r>
      <w:r w:rsidRPr="005C410E">
        <w:rPr>
          <w:rFonts w:hint="eastAsia"/>
          <w:spacing w:val="-180"/>
        </w:rPr>
        <w:t>乩</w:t>
      </w:r>
      <w:r w:rsidRPr="005C410E">
        <w:rPr>
          <w:rFonts w:hint="eastAsia"/>
          <w:spacing w:val="-180"/>
          <w:position w:val="22"/>
        </w:rPr>
        <w:t>。</w:t>
      </w:r>
      <w:r>
        <w:rPr>
          <w:rFonts w:hint="eastAsia"/>
        </w:rPr>
        <w:t>無要事不可輕問休</w:t>
      </w:r>
      <w:r w:rsidRPr="005C410E">
        <w:rPr>
          <w:rFonts w:hint="eastAsia"/>
          <w:spacing w:val="-180"/>
        </w:rPr>
        <w:t>咎</w:t>
      </w:r>
      <w:r w:rsidRPr="005C410E">
        <w:rPr>
          <w:rFonts w:hint="eastAsia"/>
          <w:spacing w:val="-180"/>
          <w:position w:val="22"/>
        </w:rPr>
        <w:t>。</w:t>
      </w:r>
      <w:r>
        <w:rPr>
          <w:rFonts w:hint="eastAsia"/>
        </w:rPr>
        <w:t>一目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在壇弟子領經</w:t>
      </w:r>
      <w:r w:rsidRPr="005C410E">
        <w:rPr>
          <w:rFonts w:hint="eastAsia"/>
          <w:spacing w:val="-180"/>
        </w:rPr>
        <w:t>後</w:t>
      </w:r>
      <w:r w:rsidRPr="005C410E">
        <w:rPr>
          <w:rFonts w:hint="eastAsia"/>
          <w:spacing w:val="-180"/>
          <w:position w:val="22"/>
        </w:rPr>
        <w:t>。</w:t>
      </w:r>
      <w:r>
        <w:rPr>
          <w:rFonts w:hint="eastAsia"/>
        </w:rPr>
        <w:t>無論何時清表問</w:t>
      </w:r>
      <w:r w:rsidRPr="005C410E">
        <w:rPr>
          <w:rFonts w:hint="eastAsia"/>
          <w:spacing w:val="-180"/>
        </w:rPr>
        <w:t>事</w:t>
      </w:r>
      <w:r w:rsidRPr="005C410E">
        <w:rPr>
          <w:rFonts w:hint="eastAsia"/>
          <w:spacing w:val="-180"/>
          <w:position w:val="22"/>
        </w:rPr>
        <w:t>。</w:t>
      </w:r>
      <w:r>
        <w:rPr>
          <w:rFonts w:hint="eastAsia"/>
        </w:rPr>
        <w:t>二目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設壇最要</w:t>
      </w:r>
      <w:r w:rsidRPr="005C410E">
        <w:rPr>
          <w:rFonts w:hint="eastAsia"/>
          <w:spacing w:val="-180"/>
        </w:rPr>
        <w:t>淨</w:t>
      </w:r>
      <w:r w:rsidRPr="005C410E">
        <w:rPr>
          <w:rFonts w:hint="eastAsia"/>
          <w:spacing w:val="-180"/>
          <w:position w:val="22"/>
        </w:rPr>
        <w:t>。</w:t>
      </w:r>
      <w:r>
        <w:rPr>
          <w:rFonts w:hint="eastAsia"/>
        </w:rPr>
        <w:t>常壇纖污不</w:t>
      </w:r>
      <w:r w:rsidRPr="005C410E">
        <w:rPr>
          <w:rFonts w:hint="eastAsia"/>
          <w:spacing w:val="-180"/>
        </w:rPr>
        <w:t>入</w:t>
      </w:r>
      <w:r w:rsidRPr="005C410E">
        <w:rPr>
          <w:rFonts w:hint="eastAsia"/>
          <w:spacing w:val="-180"/>
          <w:position w:val="22"/>
        </w:rPr>
        <w:t>。</w:t>
      </w:r>
      <w:r>
        <w:rPr>
          <w:rFonts w:hint="eastAsia"/>
        </w:rPr>
        <w:t>香水燈</w:t>
      </w:r>
      <w:r w:rsidRPr="005C410E">
        <w:rPr>
          <w:rFonts w:hint="eastAsia"/>
          <w:spacing w:val="-180"/>
        </w:rPr>
        <w:t>果</w:t>
      </w:r>
      <w:r w:rsidRPr="005C410E">
        <w:rPr>
          <w:rFonts w:hint="eastAsia"/>
          <w:spacing w:val="-180"/>
          <w:position w:val="22"/>
        </w:rPr>
        <w:t>。</w:t>
      </w:r>
      <w:r>
        <w:rPr>
          <w:rFonts w:hint="eastAsia"/>
        </w:rPr>
        <w:t>即能請</w:t>
      </w:r>
      <w:r w:rsidRPr="005C410E">
        <w:rPr>
          <w:rFonts w:hint="eastAsia"/>
          <w:spacing w:val="-180"/>
        </w:rPr>
        <w:t>乩</w:t>
      </w:r>
      <w:r w:rsidRPr="005C410E">
        <w:rPr>
          <w:rFonts w:hint="eastAsia"/>
          <w:spacing w:val="-180"/>
          <w:position w:val="22"/>
        </w:rPr>
        <w:t>。</w:t>
      </w:r>
      <w:r>
        <w:rPr>
          <w:rFonts w:hint="eastAsia"/>
        </w:rPr>
        <w:t>三目</w:t>
      </w:r>
      <w:r w:rsidRPr="005C410E">
        <w:rPr>
          <w:rFonts w:hint="eastAsia"/>
          <w:spacing w:val="-180"/>
        </w:rPr>
        <w:t>也</w:t>
      </w:r>
      <w:r w:rsidRPr="005C410E">
        <w:rPr>
          <w:rFonts w:hint="eastAsia"/>
          <w:spacing w:val="-180"/>
          <w:position w:val="22"/>
        </w:rPr>
        <w:t>。</w:t>
      </w:r>
    </w:p>
    <w:p w:rsidR="00BB1D43" w:rsidRDefault="00BB1D43" w:rsidP="00347A26">
      <w:pPr>
        <w:pStyle w:val="ad"/>
      </w:pPr>
      <w:r>
        <w:rPr>
          <w:rFonts w:hint="eastAsia"/>
        </w:rPr>
        <w:t>坐功弟子心叩乩</w:t>
      </w:r>
      <w:r w:rsidRPr="005C410E">
        <w:rPr>
          <w:rFonts w:hint="eastAsia"/>
          <w:spacing w:val="-180"/>
        </w:rPr>
        <w:t>動</w:t>
      </w:r>
      <w:r w:rsidRPr="005C410E">
        <w:rPr>
          <w:rFonts w:hint="eastAsia"/>
          <w:spacing w:val="-180"/>
          <w:position w:val="22"/>
        </w:rPr>
        <w:t>。</w:t>
      </w:r>
      <w:r>
        <w:rPr>
          <w:rFonts w:hint="eastAsia"/>
        </w:rPr>
        <w:t>不表而得訓</w:t>
      </w:r>
      <w:r w:rsidRPr="005C410E">
        <w:rPr>
          <w:rFonts w:hint="eastAsia"/>
          <w:spacing w:val="-180"/>
        </w:rPr>
        <w:t>者</w:t>
      </w:r>
      <w:r w:rsidRPr="005C410E">
        <w:rPr>
          <w:rFonts w:hint="eastAsia"/>
          <w:spacing w:val="-180"/>
          <w:position w:val="22"/>
        </w:rPr>
        <w:t>。</w:t>
      </w:r>
      <w:r>
        <w:rPr>
          <w:rFonts w:hint="eastAsia"/>
        </w:rPr>
        <w:t>功有進</w:t>
      </w:r>
      <w:r w:rsidRPr="005C410E">
        <w:rPr>
          <w:rFonts w:hint="eastAsia"/>
          <w:spacing w:val="-180"/>
        </w:rPr>
        <w:t>步</w:t>
      </w:r>
      <w:r w:rsidRPr="005C410E">
        <w:rPr>
          <w:rFonts w:hint="eastAsia"/>
          <w:spacing w:val="-180"/>
          <w:position w:val="22"/>
        </w:rPr>
        <w:t>。</w:t>
      </w:r>
      <w:r>
        <w:rPr>
          <w:rFonts w:hint="eastAsia"/>
        </w:rPr>
        <w:t>否亦須焚疏或進清表一</w:t>
      </w:r>
      <w:r w:rsidRPr="005C410E">
        <w:rPr>
          <w:rFonts w:hint="eastAsia"/>
          <w:spacing w:val="-180"/>
        </w:rPr>
        <w:t>通</w:t>
      </w:r>
      <w:r w:rsidRPr="005C410E">
        <w:rPr>
          <w:rFonts w:hint="eastAsia"/>
          <w:spacing w:val="-180"/>
          <w:position w:val="22"/>
        </w:rPr>
        <w:t>。</w:t>
      </w:r>
      <w:r>
        <w:rPr>
          <w:rFonts w:hint="eastAsia"/>
        </w:rPr>
        <w:t>四目</w:t>
      </w:r>
      <w:r w:rsidRPr="005C410E">
        <w:rPr>
          <w:rFonts w:hint="eastAsia"/>
          <w:spacing w:val="-180"/>
        </w:rPr>
        <w:t>也</w:t>
      </w:r>
      <w:r w:rsidRPr="005C410E">
        <w:rPr>
          <w:rFonts w:hint="eastAsia"/>
          <w:spacing w:val="-180"/>
          <w:position w:val="22"/>
        </w:rPr>
        <w:t>。</w:t>
      </w:r>
    </w:p>
    <w:p w:rsidR="00BB1D43" w:rsidRDefault="00BB1D43" w:rsidP="00D23026">
      <w:pPr>
        <w:pStyle w:val="ae"/>
      </w:pPr>
      <w:r>
        <w:rPr>
          <w:rFonts w:hint="eastAsia"/>
        </w:rPr>
        <w:t>壇外弟子問</w:t>
      </w:r>
      <w:r w:rsidRPr="005C410E">
        <w:rPr>
          <w:rFonts w:hint="eastAsia"/>
          <w:spacing w:val="-180"/>
        </w:rPr>
        <w:t>事</w:t>
      </w:r>
      <w:r w:rsidRPr="005C410E">
        <w:rPr>
          <w:rFonts w:hint="eastAsia"/>
          <w:spacing w:val="-180"/>
          <w:position w:val="22"/>
        </w:rPr>
        <w:t>。</w:t>
      </w:r>
      <w:r>
        <w:rPr>
          <w:rFonts w:hint="eastAsia"/>
        </w:rPr>
        <w:t>第一不能與以經籙</w:t>
      </w:r>
      <w:r w:rsidRPr="005C410E">
        <w:rPr>
          <w:rFonts w:hint="eastAsia"/>
          <w:spacing w:val="-180"/>
        </w:rPr>
        <w:t>見</w:t>
      </w:r>
      <w:r w:rsidRPr="005C410E">
        <w:rPr>
          <w:rFonts w:hint="eastAsia"/>
          <w:spacing w:val="-180"/>
          <w:position w:val="22"/>
        </w:rPr>
        <w:t>。</w:t>
      </w:r>
      <w:r>
        <w:rPr>
          <w:rFonts w:hint="eastAsia"/>
        </w:rPr>
        <w:t>第二具疏須詳載事</w:t>
      </w:r>
      <w:r w:rsidRPr="005C410E">
        <w:rPr>
          <w:rFonts w:hint="eastAsia"/>
          <w:spacing w:val="-180"/>
        </w:rPr>
        <w:t>情</w:t>
      </w:r>
      <w:r w:rsidRPr="005C410E">
        <w:rPr>
          <w:rFonts w:hint="eastAsia"/>
          <w:spacing w:val="-180"/>
          <w:position w:val="22"/>
        </w:rPr>
        <w:t>。</w:t>
      </w:r>
      <w:r>
        <w:rPr>
          <w:rFonts w:hint="eastAsia"/>
        </w:rPr>
        <w:t>第三不可不</w:t>
      </w:r>
      <w:r w:rsidRPr="005C410E">
        <w:rPr>
          <w:rFonts w:hint="eastAsia"/>
          <w:spacing w:val="-180"/>
        </w:rPr>
        <w:t>齋</w:t>
      </w:r>
      <w:r w:rsidRPr="005C410E">
        <w:rPr>
          <w:rFonts w:hint="eastAsia"/>
          <w:spacing w:val="-180"/>
          <w:position w:val="22"/>
        </w:rPr>
        <w:t>。</w:t>
      </w:r>
      <w:r>
        <w:rPr>
          <w:rFonts w:hint="eastAsia"/>
        </w:rPr>
        <w:t>不可不</w:t>
      </w:r>
      <w:r w:rsidRPr="005C410E">
        <w:rPr>
          <w:rFonts w:hint="eastAsia"/>
          <w:spacing w:val="-180"/>
        </w:rPr>
        <w:t>戒</w:t>
      </w:r>
      <w:r w:rsidRPr="005C410E">
        <w:rPr>
          <w:rFonts w:hint="eastAsia"/>
          <w:spacing w:val="-180"/>
          <w:position w:val="22"/>
        </w:rPr>
        <w:t>。</w:t>
      </w:r>
      <w:r>
        <w:rPr>
          <w:rFonts w:hint="eastAsia"/>
        </w:rPr>
        <w:t>指褻事</w:t>
      </w:r>
      <w:r w:rsidRPr="005C410E">
        <w:rPr>
          <w:rFonts w:hint="eastAsia"/>
          <w:spacing w:val="-180"/>
        </w:rPr>
        <w:t>言</w:t>
      </w:r>
      <w:r w:rsidRPr="005C410E">
        <w:rPr>
          <w:rFonts w:hint="eastAsia"/>
          <w:spacing w:val="-180"/>
          <w:position w:val="22"/>
        </w:rPr>
        <w:t>。</w:t>
      </w:r>
      <w:r>
        <w:rPr>
          <w:rFonts w:hint="eastAsia"/>
        </w:rPr>
        <w:t>第四乩筆不</w:t>
      </w:r>
      <w:r w:rsidRPr="005C410E">
        <w:rPr>
          <w:rFonts w:hint="eastAsia"/>
          <w:spacing w:val="-180"/>
        </w:rPr>
        <w:t>停</w:t>
      </w:r>
      <w:r w:rsidRPr="005C410E">
        <w:rPr>
          <w:rFonts w:hint="eastAsia"/>
          <w:spacing w:val="-180"/>
          <w:position w:val="22"/>
        </w:rPr>
        <w:t>。</w:t>
      </w:r>
      <w:r>
        <w:rPr>
          <w:rFonts w:hint="eastAsia"/>
        </w:rPr>
        <w:t>不可接談上</w:t>
      </w:r>
      <w:r w:rsidRPr="005C410E">
        <w:rPr>
          <w:rFonts w:hint="eastAsia"/>
          <w:spacing w:val="-180"/>
        </w:rPr>
        <w:t>語</w:t>
      </w:r>
      <w:r w:rsidRPr="005C410E">
        <w:rPr>
          <w:rFonts w:hint="eastAsia"/>
          <w:spacing w:val="-180"/>
          <w:position w:val="22"/>
        </w:rPr>
        <w:t>。</w:t>
      </w:r>
      <w:r>
        <w:rPr>
          <w:rFonts w:hint="eastAsia"/>
        </w:rPr>
        <w:t>壇內不戒前二</w:t>
      </w:r>
      <w:r w:rsidRPr="005C410E">
        <w:rPr>
          <w:rFonts w:hint="eastAsia"/>
          <w:spacing w:val="-180"/>
        </w:rPr>
        <w:t>事</w:t>
      </w:r>
      <w:r w:rsidRPr="005C410E">
        <w:rPr>
          <w:rFonts w:hint="eastAsia"/>
          <w:spacing w:val="-180"/>
          <w:position w:val="22"/>
        </w:rPr>
        <w:t>。</w:t>
      </w:r>
      <w:r>
        <w:rPr>
          <w:rFonts w:hint="eastAsia"/>
        </w:rPr>
        <w:t>四項</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授經</w:t>
      </w:r>
      <w:r w:rsidRPr="005C410E">
        <w:rPr>
          <w:rFonts w:hint="eastAsia"/>
          <w:spacing w:val="-180"/>
        </w:rPr>
        <w:t>後</w:t>
      </w:r>
      <w:r w:rsidRPr="005C410E">
        <w:rPr>
          <w:rFonts w:hint="eastAsia"/>
          <w:spacing w:val="-180"/>
          <w:position w:val="22"/>
        </w:rPr>
        <w:t>。</w:t>
      </w:r>
      <w:r>
        <w:rPr>
          <w:rFonts w:hint="eastAsia"/>
        </w:rPr>
        <w:t>壇各設</w:t>
      </w:r>
      <w:r w:rsidRPr="005C410E">
        <w:rPr>
          <w:rFonts w:hint="eastAsia"/>
          <w:spacing w:val="-180"/>
        </w:rPr>
        <w:t>幕</w:t>
      </w:r>
      <w:r w:rsidRPr="005C410E">
        <w:rPr>
          <w:rFonts w:hint="eastAsia"/>
          <w:spacing w:val="-180"/>
          <w:position w:val="22"/>
        </w:rPr>
        <w:t>。</w:t>
      </w:r>
      <w:r>
        <w:rPr>
          <w:rFonts w:hint="eastAsia"/>
        </w:rPr>
        <w:t>不可無事問</w:t>
      </w:r>
      <w:r w:rsidRPr="005C410E">
        <w:rPr>
          <w:rFonts w:hint="eastAsia"/>
          <w:spacing w:val="-180"/>
        </w:rPr>
        <w:t>事</w:t>
      </w:r>
      <w:r w:rsidRPr="005C410E">
        <w:rPr>
          <w:rFonts w:hint="eastAsia"/>
          <w:spacing w:val="-180"/>
          <w:position w:val="22"/>
        </w:rPr>
        <w:t>。</w:t>
      </w:r>
      <w:r>
        <w:rPr>
          <w:rFonts w:hint="eastAsia"/>
        </w:rPr>
        <w:t>妄請異仙及怪精天</w:t>
      </w:r>
      <w:r w:rsidRPr="005C410E">
        <w:rPr>
          <w:rFonts w:hint="eastAsia"/>
          <w:spacing w:val="-180"/>
        </w:rPr>
        <w:t>星</w:t>
      </w:r>
      <w:r w:rsidRPr="005C410E">
        <w:rPr>
          <w:rFonts w:hint="eastAsia"/>
          <w:spacing w:val="-180"/>
          <w:position w:val="22"/>
        </w:rPr>
        <w:t>。</w:t>
      </w:r>
      <w:r>
        <w:rPr>
          <w:rFonts w:hint="eastAsia"/>
        </w:rPr>
        <w:t>五目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lastRenderedPageBreak/>
        <w:t>無壇　師像可懸幕</w:t>
      </w:r>
      <w:r w:rsidRPr="005C410E">
        <w:rPr>
          <w:rFonts w:hint="eastAsia"/>
          <w:spacing w:val="-180"/>
        </w:rPr>
        <w:t>內</w:t>
      </w:r>
      <w:r w:rsidRPr="005C410E">
        <w:rPr>
          <w:rFonts w:hint="eastAsia"/>
          <w:spacing w:val="-180"/>
          <w:position w:val="22"/>
        </w:rPr>
        <w:t>。</w:t>
      </w:r>
      <w:r>
        <w:rPr>
          <w:rFonts w:hint="eastAsia"/>
        </w:rPr>
        <w:t>不必常</w:t>
      </w:r>
      <w:r w:rsidRPr="005C410E">
        <w:rPr>
          <w:rFonts w:hint="eastAsia"/>
          <w:spacing w:val="-180"/>
        </w:rPr>
        <w:t>供</w:t>
      </w:r>
      <w:r w:rsidRPr="005C410E">
        <w:rPr>
          <w:rFonts w:hint="eastAsia"/>
          <w:spacing w:val="-180"/>
          <w:position w:val="22"/>
        </w:rPr>
        <w:t>。</w:t>
      </w:r>
      <w:r>
        <w:rPr>
          <w:rFonts w:hint="eastAsia"/>
        </w:rPr>
        <w:t>香火不能</w:t>
      </w:r>
      <w:r w:rsidRPr="005C410E">
        <w:rPr>
          <w:rFonts w:hint="eastAsia"/>
          <w:spacing w:val="-180"/>
        </w:rPr>
        <w:t>缺</w:t>
      </w:r>
      <w:r w:rsidRPr="005C410E">
        <w:rPr>
          <w:rFonts w:hint="eastAsia"/>
          <w:spacing w:val="-180"/>
          <w:position w:val="22"/>
        </w:rPr>
        <w:t>。</w:t>
      </w:r>
      <w:r>
        <w:rPr>
          <w:rFonts w:hint="eastAsia"/>
        </w:rPr>
        <w:t>果穀無</w:t>
      </w:r>
      <w:r w:rsidRPr="005C410E">
        <w:rPr>
          <w:rFonts w:hint="eastAsia"/>
          <w:spacing w:val="-180"/>
        </w:rPr>
        <w:t>妨</w:t>
      </w:r>
      <w:r w:rsidRPr="005C410E">
        <w:rPr>
          <w:rFonts w:hint="eastAsia"/>
          <w:spacing w:val="-180"/>
          <w:position w:val="22"/>
        </w:rPr>
        <w:t>。</w:t>
      </w:r>
      <w:r>
        <w:rPr>
          <w:rFonts w:hint="eastAsia"/>
        </w:rPr>
        <w:t>六目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壇內不問國</w:t>
      </w:r>
      <w:r w:rsidRPr="005C410E">
        <w:rPr>
          <w:rFonts w:hint="eastAsia"/>
          <w:spacing w:val="-180"/>
        </w:rPr>
        <w:t>事</w:t>
      </w:r>
      <w:r w:rsidRPr="005C410E">
        <w:rPr>
          <w:rFonts w:hint="eastAsia"/>
          <w:spacing w:val="-180"/>
          <w:position w:val="22"/>
        </w:rPr>
        <w:t>。</w:t>
      </w:r>
      <w:r>
        <w:rPr>
          <w:rFonts w:hint="eastAsia"/>
        </w:rPr>
        <w:t>七目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壇內不問秘密事</w:t>
      </w:r>
      <w:r w:rsidRPr="005C410E">
        <w:rPr>
          <w:rFonts w:hint="eastAsia"/>
          <w:spacing w:val="-180"/>
        </w:rPr>
        <w:t>故</w:t>
      </w:r>
      <w:r w:rsidRPr="005C410E">
        <w:rPr>
          <w:rFonts w:hint="eastAsia"/>
          <w:spacing w:val="-180"/>
          <w:position w:val="22"/>
        </w:rPr>
        <w:t>。</w:t>
      </w:r>
      <w:r>
        <w:rPr>
          <w:rFonts w:hint="eastAsia"/>
        </w:rPr>
        <w:t>八目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坐功諸</w:t>
      </w:r>
      <w:r w:rsidRPr="005C410E">
        <w:rPr>
          <w:rFonts w:hint="eastAsia"/>
          <w:spacing w:val="-180"/>
        </w:rPr>
        <w:t>子</w:t>
      </w:r>
      <w:r w:rsidRPr="005C410E">
        <w:rPr>
          <w:rFonts w:hint="eastAsia"/>
          <w:spacing w:val="-180"/>
          <w:position w:val="22"/>
        </w:rPr>
        <w:t>。</w:t>
      </w:r>
      <w:r>
        <w:rPr>
          <w:rFonts w:hint="eastAsia"/>
        </w:rPr>
        <w:t>日久自有事事預知之</w:t>
      </w:r>
      <w:r w:rsidRPr="005C410E">
        <w:rPr>
          <w:rFonts w:hint="eastAsia"/>
          <w:spacing w:val="-180"/>
        </w:rPr>
        <w:t>人</w:t>
      </w:r>
      <w:r w:rsidRPr="005C410E">
        <w:rPr>
          <w:rFonts w:hint="eastAsia"/>
          <w:spacing w:val="-180"/>
          <w:position w:val="22"/>
        </w:rPr>
        <w:t>。</w:t>
      </w:r>
      <w:r>
        <w:rPr>
          <w:rFonts w:hint="eastAsia"/>
        </w:rPr>
        <w:t>不可在壇譁</w:t>
      </w:r>
      <w:r w:rsidRPr="005C410E">
        <w:rPr>
          <w:rFonts w:hint="eastAsia"/>
          <w:spacing w:val="-180"/>
        </w:rPr>
        <w:t>辯</w:t>
      </w:r>
      <w:r w:rsidRPr="005C410E">
        <w:rPr>
          <w:rFonts w:hint="eastAsia"/>
          <w:spacing w:val="-180"/>
          <w:position w:val="22"/>
        </w:rPr>
        <w:t>。</w:t>
      </w:r>
      <w:r>
        <w:rPr>
          <w:rFonts w:hint="eastAsia"/>
        </w:rPr>
        <w:t>九目</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壇前坐</w:t>
      </w:r>
      <w:r w:rsidRPr="005C410E">
        <w:rPr>
          <w:rFonts w:hint="eastAsia"/>
          <w:spacing w:val="-180"/>
        </w:rPr>
        <w:t>時</w:t>
      </w:r>
      <w:r w:rsidRPr="005C410E">
        <w:rPr>
          <w:rFonts w:hint="eastAsia"/>
          <w:spacing w:val="-180"/>
          <w:position w:val="22"/>
        </w:rPr>
        <w:t>。</w:t>
      </w:r>
      <w:r>
        <w:rPr>
          <w:rFonts w:hint="eastAsia"/>
        </w:rPr>
        <w:t>有經在</w:t>
      </w:r>
      <w:r w:rsidRPr="005C410E">
        <w:rPr>
          <w:rFonts w:hint="eastAsia"/>
          <w:spacing w:val="-180"/>
        </w:rPr>
        <w:t>室</w:t>
      </w:r>
      <w:r w:rsidRPr="005C410E">
        <w:rPr>
          <w:rFonts w:hint="eastAsia"/>
          <w:spacing w:val="-180"/>
          <w:position w:val="22"/>
        </w:rPr>
        <w:t>。</w:t>
      </w:r>
      <w:r>
        <w:rPr>
          <w:rFonts w:hint="eastAsia"/>
        </w:rPr>
        <w:t>如坐悟窔上有小圓白光</w:t>
      </w:r>
      <w:r w:rsidRPr="005C410E">
        <w:rPr>
          <w:rFonts w:hint="eastAsia"/>
          <w:spacing w:val="-180"/>
        </w:rPr>
        <w:t>時</w:t>
      </w:r>
      <w:r w:rsidRPr="005C410E">
        <w:rPr>
          <w:rFonts w:hint="eastAsia"/>
          <w:spacing w:val="-180"/>
          <w:position w:val="22"/>
        </w:rPr>
        <w:t>。</w:t>
      </w:r>
      <w:r>
        <w:rPr>
          <w:rFonts w:hint="eastAsia"/>
        </w:rPr>
        <w:t>速起立進</w:t>
      </w:r>
      <w:r w:rsidRPr="005C410E">
        <w:rPr>
          <w:rFonts w:hint="eastAsia"/>
          <w:spacing w:val="-180"/>
        </w:rPr>
        <w:t>墊</w:t>
      </w:r>
      <w:r w:rsidRPr="005C410E">
        <w:rPr>
          <w:rFonts w:hint="eastAsia"/>
          <w:spacing w:val="-180"/>
          <w:position w:val="22"/>
        </w:rPr>
        <w:t>。</w:t>
      </w:r>
      <w:r>
        <w:rPr>
          <w:rFonts w:hint="eastAsia"/>
        </w:rPr>
        <w:t>叩九</w:t>
      </w:r>
      <w:r w:rsidRPr="005C410E">
        <w:rPr>
          <w:rFonts w:hint="eastAsia"/>
          <w:spacing w:val="-180"/>
        </w:rPr>
        <w:t>通</w:t>
      </w:r>
      <w:r w:rsidRPr="005C410E">
        <w:rPr>
          <w:rFonts w:hint="eastAsia"/>
          <w:spacing w:val="-180"/>
          <w:position w:val="22"/>
        </w:rPr>
        <w:t>。</w:t>
      </w:r>
      <w:r>
        <w:rPr>
          <w:rFonts w:hint="eastAsia"/>
        </w:rPr>
        <w:t>久則白光聚結不</w:t>
      </w:r>
      <w:r w:rsidRPr="005C410E">
        <w:rPr>
          <w:rFonts w:hint="eastAsia"/>
          <w:spacing w:val="-180"/>
        </w:rPr>
        <w:t>散</w:t>
      </w:r>
      <w:r w:rsidRPr="005C410E">
        <w:rPr>
          <w:rFonts w:hint="eastAsia"/>
          <w:spacing w:val="-180"/>
          <w:position w:val="22"/>
        </w:rPr>
        <w:t>。</w:t>
      </w:r>
      <w:r w:rsidR="00D23026">
        <w:rPr>
          <w:rFonts w:hint="eastAsia"/>
        </w:rPr>
        <w:t xml:space="preserve">　</w:t>
      </w:r>
      <w:r>
        <w:rPr>
          <w:rFonts w:hint="eastAsia"/>
        </w:rPr>
        <w:t>師壇增光</w:t>
      </w:r>
      <w:r w:rsidRPr="005C410E">
        <w:rPr>
          <w:rFonts w:hint="eastAsia"/>
          <w:spacing w:val="-180"/>
        </w:rPr>
        <w:t>矣</w:t>
      </w:r>
      <w:r w:rsidRPr="005C410E">
        <w:rPr>
          <w:rFonts w:hint="eastAsia"/>
          <w:spacing w:val="-180"/>
          <w:position w:val="22"/>
        </w:rPr>
        <w:t>。</w:t>
      </w:r>
      <w:r>
        <w:rPr>
          <w:rFonts w:hint="eastAsia"/>
        </w:rPr>
        <w:t>十目</w:t>
      </w:r>
      <w:r w:rsidRPr="005C410E">
        <w:rPr>
          <w:rFonts w:hint="eastAsia"/>
          <w:spacing w:val="-180"/>
        </w:rPr>
        <w:t>也</w:t>
      </w:r>
      <w:r w:rsidRPr="005C410E">
        <w:rPr>
          <w:rFonts w:hint="eastAsia"/>
          <w:spacing w:val="-180"/>
          <w:position w:val="22"/>
        </w:rPr>
        <w:t>。</w:t>
      </w:r>
      <w:r w:rsidRPr="005C410E">
        <w:rPr>
          <w:rFonts w:hint="eastAsia"/>
          <w:spacing w:val="-180"/>
        </w:rPr>
        <w:t>畢</w:t>
      </w:r>
      <w:r w:rsidRPr="005C410E">
        <w:rPr>
          <w:rFonts w:hint="eastAsia"/>
          <w:spacing w:val="-180"/>
          <w:position w:val="22"/>
        </w:rPr>
        <w:t>。</w:t>
      </w:r>
    </w:p>
    <w:p w:rsidR="00BB1D43" w:rsidRDefault="00BB1D43" w:rsidP="004535BC">
      <w:pPr>
        <w:pStyle w:val="a9"/>
      </w:pPr>
      <w:r>
        <w:rPr>
          <w:rFonts w:hint="eastAsia"/>
        </w:rPr>
        <w:t>師又赴鴨江巡稽飢</w:t>
      </w:r>
      <w:r w:rsidRPr="005C410E">
        <w:rPr>
          <w:rFonts w:hint="eastAsia"/>
          <w:spacing w:val="-180"/>
        </w:rPr>
        <w:t>民</w:t>
      </w:r>
      <w:r w:rsidRPr="005C410E">
        <w:rPr>
          <w:rFonts w:hint="eastAsia"/>
          <w:spacing w:val="-180"/>
          <w:position w:val="22"/>
        </w:rPr>
        <w:t>。</w:t>
      </w:r>
      <w:r>
        <w:rPr>
          <w:rFonts w:hint="eastAsia"/>
        </w:rPr>
        <w:t>授爾等午</w:t>
      </w:r>
      <w:r w:rsidRPr="005C410E">
        <w:rPr>
          <w:rFonts w:hint="eastAsia"/>
          <w:spacing w:val="-180"/>
        </w:rPr>
        <w:t>經</w:t>
      </w:r>
      <w:r w:rsidRPr="005C410E">
        <w:rPr>
          <w:rFonts w:hint="eastAsia"/>
          <w:spacing w:val="-180"/>
          <w:position w:val="22"/>
        </w:rPr>
        <w:t>。</w:t>
      </w:r>
      <w:r>
        <w:rPr>
          <w:rFonts w:hint="eastAsia"/>
        </w:rPr>
        <w:t>此經十二</w:t>
      </w:r>
      <w:r w:rsidRPr="005C410E">
        <w:rPr>
          <w:rFonts w:hint="eastAsia"/>
          <w:spacing w:val="-180"/>
        </w:rPr>
        <w:t>卷</w:t>
      </w:r>
      <w:r w:rsidRPr="005C410E">
        <w:rPr>
          <w:rFonts w:hint="eastAsia"/>
          <w:spacing w:val="-180"/>
          <w:position w:val="22"/>
        </w:rPr>
        <w:t>。</w:t>
      </w:r>
      <w:r>
        <w:rPr>
          <w:rFonts w:hint="eastAsia"/>
        </w:rPr>
        <w:t>十庚授</w:t>
      </w:r>
      <w:r w:rsidRPr="005C410E">
        <w:rPr>
          <w:rFonts w:hint="eastAsia"/>
          <w:spacing w:val="-180"/>
        </w:rPr>
        <w:t>竣</w:t>
      </w:r>
      <w:r w:rsidRPr="005C410E">
        <w:rPr>
          <w:rFonts w:hint="eastAsia"/>
          <w:spacing w:val="-180"/>
          <w:position w:val="22"/>
        </w:rPr>
        <w:t>。</w:t>
      </w:r>
      <w:r>
        <w:rPr>
          <w:rFonts w:hint="eastAsia"/>
        </w:rPr>
        <w:t>先從午</w:t>
      </w:r>
      <w:r w:rsidRPr="005C410E">
        <w:rPr>
          <w:rFonts w:hint="eastAsia"/>
          <w:spacing w:val="-180"/>
        </w:rPr>
        <w:t>起</w:t>
      </w:r>
      <w:r w:rsidRPr="005C410E">
        <w:rPr>
          <w:rFonts w:hint="eastAsia"/>
          <w:spacing w:val="-180"/>
          <w:position w:val="22"/>
        </w:rPr>
        <w:t>。</w:t>
      </w:r>
      <w:r>
        <w:rPr>
          <w:rFonts w:hint="eastAsia"/>
        </w:rPr>
        <w:t>輪次遞</w:t>
      </w:r>
      <w:r w:rsidRPr="005C410E">
        <w:rPr>
          <w:rFonts w:hint="eastAsia"/>
          <w:spacing w:val="-180"/>
        </w:rPr>
        <w:t>授</w:t>
      </w:r>
      <w:r w:rsidRPr="005C410E">
        <w:rPr>
          <w:rFonts w:hint="eastAsia"/>
          <w:spacing w:val="-180"/>
          <w:position w:val="22"/>
        </w:rPr>
        <w:t>。</w:t>
      </w:r>
      <w:r>
        <w:rPr>
          <w:rFonts w:hint="eastAsia"/>
        </w:rPr>
        <w:t>吾復命</w:t>
      </w:r>
      <w:r w:rsidRPr="005C410E">
        <w:rPr>
          <w:rFonts w:hint="eastAsia"/>
          <w:spacing w:val="-180"/>
        </w:rPr>
        <w:t>去</w:t>
      </w:r>
      <w:r w:rsidRPr="00AF366A">
        <w:rPr>
          <w:rFonts w:hint="eastAsia"/>
          <w:spacing w:val="-60"/>
          <w:position w:val="22"/>
        </w:rPr>
        <w:t>。</w:t>
      </w:r>
      <w:r w:rsidRPr="00D23026">
        <w:rPr>
          <w:rFonts w:hint="eastAsia"/>
          <w:position w:val="4"/>
          <w:sz w:val="48"/>
          <w:eastAsianLayout w:id="1718839040" w:combine="1"/>
        </w:rPr>
        <w:t>少頃</w:t>
      </w:r>
    </w:p>
    <w:p w:rsidR="00BB1D43" w:rsidRDefault="00BB1D43" w:rsidP="004535BC">
      <w:pPr>
        <w:pStyle w:val="a9"/>
      </w:pPr>
      <w:r>
        <w:rPr>
          <w:rFonts w:hint="eastAsia"/>
        </w:rPr>
        <w:t>赤幛童子</w:t>
      </w:r>
      <w:r w:rsidRPr="005C410E">
        <w:rPr>
          <w:rFonts w:hint="eastAsia"/>
          <w:spacing w:val="-180"/>
        </w:rPr>
        <w:t>到</w:t>
      </w:r>
      <w:r w:rsidRPr="005C410E">
        <w:rPr>
          <w:rFonts w:hint="eastAsia"/>
          <w:spacing w:val="-180"/>
          <w:position w:val="22"/>
        </w:rPr>
        <w:t>。</w:t>
      </w:r>
      <w:r w:rsidR="00D23026">
        <w:rPr>
          <w:rFonts w:hint="eastAsia"/>
        </w:rPr>
        <w:t xml:space="preserve">　</w:t>
      </w:r>
      <w:r>
        <w:rPr>
          <w:rFonts w:hint="eastAsia"/>
        </w:rPr>
        <w:t>仙師</w:t>
      </w:r>
      <w:r w:rsidRPr="00AF366A">
        <w:rPr>
          <w:rFonts w:hint="eastAsia"/>
          <w:spacing w:val="40"/>
        </w:rPr>
        <w:t>朝</w:t>
      </w:r>
      <w:r w:rsidRPr="00D23026">
        <w:rPr>
          <w:rFonts w:hint="eastAsia"/>
          <w:position w:val="4"/>
          <w:sz w:val="48"/>
          <w:eastAsianLayout w:id="1718839040" w:combine="1"/>
        </w:rPr>
        <w:t>朝者向也不可作朝賀之朝解</w:t>
      </w:r>
      <w:r>
        <w:rPr>
          <w:rFonts w:hint="eastAsia"/>
        </w:rPr>
        <w:t>玉樞青玄青微諸宮去</w:t>
      </w:r>
      <w:r w:rsidRPr="005C410E">
        <w:rPr>
          <w:rFonts w:hint="eastAsia"/>
          <w:spacing w:val="-180"/>
        </w:rPr>
        <w:t>已</w:t>
      </w:r>
      <w:r w:rsidRPr="005C410E">
        <w:rPr>
          <w:rFonts w:hint="eastAsia"/>
          <w:spacing w:val="-180"/>
          <w:position w:val="22"/>
        </w:rPr>
        <w:t>。</w:t>
      </w:r>
      <w:r>
        <w:rPr>
          <w:rFonts w:hint="eastAsia"/>
        </w:rPr>
        <w:t>令吾來語爾</w:t>
      </w:r>
      <w:r w:rsidRPr="005C410E">
        <w:rPr>
          <w:rFonts w:hint="eastAsia"/>
          <w:spacing w:val="-180"/>
        </w:rPr>
        <w:t>等</w:t>
      </w:r>
      <w:r w:rsidRPr="005C410E">
        <w:rPr>
          <w:rFonts w:hint="eastAsia"/>
          <w:spacing w:val="-180"/>
          <w:position w:val="22"/>
        </w:rPr>
        <w:t>。</w:t>
      </w:r>
      <w:r>
        <w:rPr>
          <w:rFonts w:hint="eastAsia"/>
        </w:rPr>
        <w:t>即從子經先</w:t>
      </w:r>
      <w:r w:rsidRPr="005C410E">
        <w:rPr>
          <w:rFonts w:hint="eastAsia"/>
          <w:spacing w:val="-180"/>
        </w:rPr>
        <w:t>授</w:t>
      </w:r>
      <w:r w:rsidRPr="005C410E">
        <w:rPr>
          <w:rFonts w:hint="eastAsia"/>
          <w:spacing w:val="-180"/>
          <w:position w:val="22"/>
        </w:rPr>
        <w:t>。</w:t>
      </w:r>
      <w:r>
        <w:rPr>
          <w:rFonts w:hint="eastAsia"/>
        </w:rPr>
        <w:t>好道之</w:t>
      </w:r>
      <w:r w:rsidRPr="005C410E">
        <w:rPr>
          <w:rFonts w:hint="eastAsia"/>
          <w:spacing w:val="-180"/>
        </w:rPr>
        <w:t>心</w:t>
      </w:r>
      <w:r w:rsidRPr="005C410E">
        <w:rPr>
          <w:rFonts w:hint="eastAsia"/>
          <w:spacing w:val="-180"/>
          <w:position w:val="22"/>
        </w:rPr>
        <w:t>。</w:t>
      </w:r>
      <w:r>
        <w:rPr>
          <w:rFonts w:hint="eastAsia"/>
        </w:rPr>
        <w:t>天心所</w:t>
      </w:r>
      <w:r w:rsidRPr="005C410E">
        <w:rPr>
          <w:rFonts w:hint="eastAsia"/>
          <w:spacing w:val="-180"/>
        </w:rPr>
        <w:t>許</w:t>
      </w:r>
      <w:r w:rsidRPr="005C410E">
        <w:rPr>
          <w:rFonts w:hint="eastAsia"/>
          <w:spacing w:val="-180"/>
          <w:position w:val="22"/>
        </w:rPr>
        <w:t>。</w:t>
      </w:r>
      <w:r>
        <w:rPr>
          <w:rFonts w:hint="eastAsia"/>
        </w:rPr>
        <w:t>非勉強</w:t>
      </w:r>
      <w:r w:rsidRPr="005C410E">
        <w:rPr>
          <w:rFonts w:hint="eastAsia"/>
          <w:spacing w:val="-180"/>
        </w:rPr>
        <w:t>也</w:t>
      </w:r>
      <w:r w:rsidRPr="005C410E">
        <w:rPr>
          <w:rFonts w:hint="eastAsia"/>
          <w:spacing w:val="-180"/>
          <w:position w:val="22"/>
        </w:rPr>
        <w:t>。</w:t>
      </w:r>
      <w:r w:rsidRPr="005C410E">
        <w:rPr>
          <w:rFonts w:hint="eastAsia"/>
          <w:spacing w:val="-180"/>
        </w:rPr>
        <w:t>回</w:t>
      </w:r>
      <w:r w:rsidRPr="00C612FC">
        <w:rPr>
          <w:rFonts w:hint="eastAsia"/>
          <w:spacing w:val="-100"/>
          <w:position w:val="22"/>
        </w:rPr>
        <w:t>。</w:t>
      </w:r>
      <w:r w:rsidRPr="00D23026">
        <w:rPr>
          <w:rFonts w:hint="eastAsia"/>
          <w:position w:val="4"/>
          <w:sz w:val="48"/>
          <w:eastAsianLayout w:id="1718839040" w:combine="1"/>
        </w:rPr>
        <w:t>乩筆略停忽又書云</w:t>
      </w:r>
      <w:r w:rsidR="00AF366A" w:rsidRPr="00AF366A">
        <w:rPr>
          <w:spacing w:val="-180"/>
          <w:position w:val="22"/>
          <w:sz w:val="32"/>
        </w:rPr>
        <w:t xml:space="preserve">　</w:t>
      </w:r>
      <w:r>
        <w:rPr>
          <w:rFonts w:hint="eastAsia"/>
        </w:rPr>
        <w:t>奉</w:t>
      </w:r>
    </w:p>
    <w:p w:rsidR="00BB1D43" w:rsidRDefault="00BB1D43" w:rsidP="004535BC">
      <w:pPr>
        <w:pStyle w:val="a9"/>
      </w:pPr>
      <w:r>
        <w:rPr>
          <w:rFonts w:hint="eastAsia"/>
        </w:rPr>
        <w:t>師</w:t>
      </w:r>
      <w:r w:rsidRPr="005C410E">
        <w:rPr>
          <w:rFonts w:hint="eastAsia"/>
          <w:spacing w:val="-180"/>
        </w:rPr>
        <w:t>諭</w:t>
      </w:r>
      <w:r w:rsidRPr="005C410E">
        <w:rPr>
          <w:rFonts w:hint="eastAsia"/>
          <w:spacing w:val="-180"/>
          <w:position w:val="22"/>
        </w:rPr>
        <w:t>。</w:t>
      </w:r>
      <w:r>
        <w:rPr>
          <w:rFonts w:hint="eastAsia"/>
        </w:rPr>
        <w:t>速換清</w:t>
      </w:r>
      <w:r w:rsidRPr="005C410E">
        <w:rPr>
          <w:rFonts w:hint="eastAsia"/>
          <w:spacing w:val="-180"/>
        </w:rPr>
        <w:t>水</w:t>
      </w:r>
      <w:r w:rsidRPr="005C410E">
        <w:rPr>
          <w:rFonts w:hint="eastAsia"/>
          <w:spacing w:val="-180"/>
          <w:position w:val="22"/>
        </w:rPr>
        <w:t>。</w:t>
      </w:r>
      <w:r>
        <w:rPr>
          <w:rFonts w:hint="eastAsia"/>
        </w:rPr>
        <w:t>如壇下人</w:t>
      </w:r>
      <w:r w:rsidRPr="005C410E">
        <w:rPr>
          <w:rFonts w:hint="eastAsia"/>
          <w:spacing w:val="-180"/>
        </w:rPr>
        <w:t>數</w:t>
      </w:r>
      <w:r w:rsidRPr="005C410E">
        <w:rPr>
          <w:rFonts w:hint="eastAsia"/>
          <w:spacing w:val="-180"/>
          <w:position w:val="22"/>
        </w:rPr>
        <w:t>。</w:t>
      </w:r>
      <w:r>
        <w:rPr>
          <w:rFonts w:hint="eastAsia"/>
        </w:rPr>
        <w:t>每人進一</w:t>
      </w:r>
      <w:r w:rsidRPr="005C410E">
        <w:rPr>
          <w:rFonts w:hint="eastAsia"/>
          <w:spacing w:val="-180"/>
        </w:rPr>
        <w:t>盞</w:t>
      </w:r>
      <w:r w:rsidRPr="00C612FC">
        <w:rPr>
          <w:rFonts w:hint="eastAsia"/>
          <w:spacing w:val="-100"/>
          <w:position w:val="22"/>
        </w:rPr>
        <w:t>。</w:t>
      </w:r>
      <w:r w:rsidRPr="00D23026">
        <w:rPr>
          <w:rFonts w:hint="eastAsia"/>
          <w:position w:val="4"/>
          <w:sz w:val="48"/>
          <w:eastAsianLayout w:id="1718839040" w:combine="1"/>
        </w:rPr>
        <w:t>此授經第一日也。依壇下弟子人數。每人進一盞不分內外修。皆以齒敘。有假者請人代之。嗣漸至四十八人。即四十八盞水也。但代者。長不代幼。尊不代卑耳。</w:t>
      </w:r>
      <w:r>
        <w:rPr>
          <w:rFonts w:hint="eastAsia"/>
        </w:rPr>
        <w:t>去</w:t>
      </w:r>
      <w:r w:rsidRPr="005C410E">
        <w:rPr>
          <w:rFonts w:hint="eastAsia"/>
          <w:spacing w:val="-180"/>
        </w:rPr>
        <w:t>果</w:t>
      </w:r>
      <w:r w:rsidRPr="005C410E">
        <w:rPr>
          <w:rFonts w:hint="eastAsia"/>
          <w:spacing w:val="-180"/>
          <w:position w:val="22"/>
        </w:rPr>
        <w:t>。</w:t>
      </w:r>
      <w:r>
        <w:rPr>
          <w:rFonts w:hint="eastAsia"/>
        </w:rPr>
        <w:t>另案供設香笈童子</w:t>
      </w:r>
      <w:r w:rsidRPr="005C410E">
        <w:rPr>
          <w:rFonts w:hint="eastAsia"/>
          <w:spacing w:val="-180"/>
        </w:rPr>
        <w:t>位</w:t>
      </w:r>
      <w:r w:rsidRPr="005C410E">
        <w:rPr>
          <w:rFonts w:hint="eastAsia"/>
          <w:spacing w:val="-180"/>
          <w:position w:val="22"/>
        </w:rPr>
        <w:t>。</w:t>
      </w:r>
      <w:r>
        <w:rPr>
          <w:rFonts w:hint="eastAsia"/>
        </w:rPr>
        <w:t>經籙使者</w:t>
      </w:r>
      <w:r w:rsidRPr="005C410E">
        <w:rPr>
          <w:rFonts w:hint="eastAsia"/>
          <w:spacing w:val="-180"/>
        </w:rPr>
        <w:t>位</w:t>
      </w:r>
      <w:r w:rsidRPr="005C410E">
        <w:rPr>
          <w:rFonts w:hint="eastAsia"/>
          <w:spacing w:val="-180"/>
          <w:position w:val="22"/>
        </w:rPr>
        <w:t>。</w:t>
      </w:r>
      <w:r>
        <w:rPr>
          <w:rFonts w:hint="eastAsia"/>
        </w:rPr>
        <w:t>文殊護使</w:t>
      </w:r>
      <w:r w:rsidRPr="005C410E">
        <w:rPr>
          <w:rFonts w:hint="eastAsia"/>
          <w:spacing w:val="-180"/>
        </w:rPr>
        <w:t>位</w:t>
      </w:r>
      <w:r w:rsidRPr="005C410E">
        <w:rPr>
          <w:rFonts w:hint="eastAsia"/>
          <w:spacing w:val="-180"/>
          <w:position w:val="22"/>
        </w:rPr>
        <w:t>。</w:t>
      </w:r>
      <w:r>
        <w:rPr>
          <w:rFonts w:hint="eastAsia"/>
        </w:rPr>
        <w:t>硃書表</w:t>
      </w:r>
      <w:r w:rsidRPr="005C410E">
        <w:rPr>
          <w:rFonts w:hint="eastAsia"/>
          <w:spacing w:val="-180"/>
        </w:rPr>
        <w:lastRenderedPageBreak/>
        <w:t>位</w:t>
      </w:r>
      <w:r w:rsidRPr="005C410E">
        <w:rPr>
          <w:rFonts w:hint="eastAsia"/>
          <w:spacing w:val="-180"/>
          <w:position w:val="22"/>
        </w:rPr>
        <w:t>。</w:t>
      </w:r>
      <w:r>
        <w:rPr>
          <w:rFonts w:hint="eastAsia"/>
        </w:rPr>
        <w:t>位</w:t>
      </w:r>
      <w:r w:rsidRPr="005C410E">
        <w:rPr>
          <w:rFonts w:hint="eastAsia"/>
          <w:spacing w:val="-180"/>
        </w:rPr>
        <w:t>成</w:t>
      </w:r>
      <w:r w:rsidRPr="005C410E">
        <w:rPr>
          <w:rFonts w:hint="eastAsia"/>
          <w:spacing w:val="-180"/>
          <w:position w:val="22"/>
        </w:rPr>
        <w:t>。</w:t>
      </w:r>
    </w:p>
    <w:p w:rsidR="00BB1D43" w:rsidRDefault="00BB1D43" w:rsidP="004535BC">
      <w:pPr>
        <w:pStyle w:val="a9"/>
      </w:pPr>
      <w:r>
        <w:rPr>
          <w:rFonts w:hint="eastAsia"/>
        </w:rPr>
        <w:t>師</w:t>
      </w:r>
      <w:r w:rsidRPr="005C410E">
        <w:rPr>
          <w:rFonts w:hint="eastAsia"/>
          <w:spacing w:val="-180"/>
        </w:rPr>
        <w:t>到</w:t>
      </w:r>
      <w:r w:rsidRPr="005C410E">
        <w:rPr>
          <w:rFonts w:hint="eastAsia"/>
          <w:spacing w:val="-180"/>
          <w:position w:val="22"/>
        </w:rPr>
        <w:t>。</w:t>
      </w:r>
      <w:r>
        <w:rPr>
          <w:rFonts w:hint="eastAsia"/>
        </w:rPr>
        <w:t>吾復命</w:t>
      </w:r>
      <w:r w:rsidRPr="005C410E">
        <w:rPr>
          <w:rFonts w:hint="eastAsia"/>
          <w:spacing w:val="-180"/>
        </w:rPr>
        <w:t>去</w:t>
      </w:r>
      <w:r w:rsidRPr="00C612FC">
        <w:rPr>
          <w:rFonts w:hint="eastAsia"/>
          <w:spacing w:val="-100"/>
          <w:position w:val="22"/>
        </w:rPr>
        <w:t>。</w:t>
      </w:r>
      <w:r w:rsidRPr="00D23026">
        <w:rPr>
          <w:rFonts w:hint="eastAsia"/>
          <w:position w:val="4"/>
          <w:sz w:val="48"/>
          <w:eastAsianLayout w:id="1718839040" w:combine="1"/>
        </w:rPr>
        <w:t>遵諭以黃表硃書三位。另案供於經壇對側。繼又添設鎮壇將軍孚聖位。皆經壇重職之位也。</w:t>
      </w:r>
    </w:p>
    <w:p w:rsidR="00BB1D43" w:rsidRDefault="00BB1D43" w:rsidP="004535BC">
      <w:pPr>
        <w:pStyle w:val="a9"/>
      </w:pPr>
      <w:r>
        <w:rPr>
          <w:rFonts w:hint="eastAsia"/>
        </w:rPr>
        <w:t>青玄宮一玄真宗三元始紀太乙老祖</w:t>
      </w:r>
      <w:r w:rsidRPr="005C410E">
        <w:rPr>
          <w:rFonts w:hint="eastAsia"/>
          <w:spacing w:val="-180"/>
        </w:rPr>
        <w:t>到</w:t>
      </w:r>
      <w:r w:rsidRPr="005C410E">
        <w:rPr>
          <w:rFonts w:hint="eastAsia"/>
          <w:spacing w:val="-180"/>
          <w:position w:val="22"/>
        </w:rPr>
        <w:t>。</w:t>
      </w:r>
      <w:r>
        <w:rPr>
          <w:rFonts w:hint="eastAsia"/>
        </w:rPr>
        <w:t>有能見吾法相弟子</w:t>
      </w:r>
      <w:r w:rsidRPr="005C410E">
        <w:rPr>
          <w:rFonts w:hint="eastAsia"/>
          <w:spacing w:val="-180"/>
        </w:rPr>
        <w:t>乎</w:t>
      </w:r>
      <w:r w:rsidRPr="005C410E">
        <w:rPr>
          <w:rFonts w:hint="eastAsia"/>
          <w:spacing w:val="-180"/>
          <w:position w:val="22"/>
        </w:rPr>
        <w:t>。</w:t>
      </w:r>
      <w:r>
        <w:rPr>
          <w:rFonts w:hint="eastAsia"/>
        </w:rPr>
        <w:t>見吾圓靈一</w:t>
      </w:r>
      <w:r w:rsidRPr="005C410E">
        <w:rPr>
          <w:rFonts w:hint="eastAsia"/>
          <w:spacing w:val="-180"/>
        </w:rPr>
        <w:t>光</w:t>
      </w:r>
      <w:r w:rsidRPr="005C410E">
        <w:rPr>
          <w:rFonts w:hint="eastAsia"/>
          <w:spacing w:val="-180"/>
          <w:position w:val="22"/>
        </w:rPr>
        <w:t>。</w:t>
      </w:r>
      <w:r>
        <w:rPr>
          <w:rFonts w:hint="eastAsia"/>
        </w:rPr>
        <w:t>亦可</w:t>
      </w:r>
      <w:r w:rsidRPr="005C410E">
        <w:rPr>
          <w:rFonts w:hint="eastAsia"/>
          <w:spacing w:val="-180"/>
        </w:rPr>
        <w:t>已</w:t>
      </w:r>
      <w:r w:rsidRPr="005C410E">
        <w:rPr>
          <w:rFonts w:hint="eastAsia"/>
          <w:spacing w:val="-180"/>
          <w:position w:val="22"/>
        </w:rPr>
        <w:t>。</w:t>
      </w:r>
      <w:r>
        <w:rPr>
          <w:rFonts w:hint="eastAsia"/>
        </w:rPr>
        <w:t>薰幕進</w:t>
      </w:r>
      <w:r w:rsidRPr="005C410E">
        <w:rPr>
          <w:rFonts w:hint="eastAsia"/>
          <w:spacing w:val="-180"/>
        </w:rPr>
        <w:t>表</w:t>
      </w:r>
      <w:r w:rsidRPr="005C410E">
        <w:rPr>
          <w:rFonts w:hint="eastAsia"/>
          <w:spacing w:val="-180"/>
          <w:position w:val="22"/>
        </w:rPr>
        <w:t>。</w:t>
      </w:r>
      <w:r>
        <w:rPr>
          <w:rFonts w:hint="eastAsia"/>
        </w:rPr>
        <w:t>息心靜</w:t>
      </w:r>
      <w:r w:rsidRPr="005C410E">
        <w:rPr>
          <w:rFonts w:hint="eastAsia"/>
          <w:spacing w:val="-180"/>
        </w:rPr>
        <w:t>氣</w:t>
      </w:r>
      <w:r w:rsidRPr="005C410E">
        <w:rPr>
          <w:rFonts w:hint="eastAsia"/>
          <w:spacing w:val="-180"/>
          <w:position w:val="22"/>
        </w:rPr>
        <w:t>。</w:t>
      </w:r>
      <w:r>
        <w:rPr>
          <w:rFonts w:hint="eastAsia"/>
        </w:rPr>
        <w:t>看我圓</w:t>
      </w:r>
      <w:r w:rsidRPr="005C410E">
        <w:rPr>
          <w:rFonts w:hint="eastAsia"/>
          <w:spacing w:val="-180"/>
        </w:rPr>
        <w:t>靈</w:t>
      </w:r>
      <w:r w:rsidRPr="005C410E">
        <w:rPr>
          <w:rFonts w:hint="eastAsia"/>
          <w:spacing w:val="-180"/>
          <w:position w:val="22"/>
        </w:rPr>
        <w:t>。</w:t>
      </w:r>
      <w:r>
        <w:rPr>
          <w:rFonts w:hint="eastAsia"/>
        </w:rPr>
        <w:t>諸子所</w:t>
      </w:r>
      <w:r w:rsidRPr="005C410E">
        <w:rPr>
          <w:rFonts w:hint="eastAsia"/>
          <w:spacing w:val="-180"/>
        </w:rPr>
        <w:t>見</w:t>
      </w:r>
      <w:r w:rsidRPr="005C410E">
        <w:rPr>
          <w:rFonts w:hint="eastAsia"/>
          <w:spacing w:val="-180"/>
          <w:position w:val="22"/>
        </w:rPr>
        <w:t>。</w:t>
      </w:r>
      <w:r>
        <w:rPr>
          <w:rFonts w:hint="eastAsia"/>
        </w:rPr>
        <w:t>皆成光</w:t>
      </w:r>
      <w:r w:rsidRPr="005C410E">
        <w:rPr>
          <w:rFonts w:hint="eastAsia"/>
          <w:spacing w:val="-180"/>
        </w:rPr>
        <w:t>餘</w:t>
      </w:r>
      <w:r w:rsidRPr="005C410E">
        <w:rPr>
          <w:rFonts w:hint="eastAsia"/>
          <w:spacing w:val="-180"/>
          <w:position w:val="22"/>
        </w:rPr>
        <w:t>。</w:t>
      </w:r>
      <w:r>
        <w:rPr>
          <w:rFonts w:hint="eastAsia"/>
        </w:rPr>
        <w:t>開慕之</w:t>
      </w:r>
      <w:r w:rsidRPr="005C410E">
        <w:rPr>
          <w:rFonts w:hint="eastAsia"/>
          <w:spacing w:val="-180"/>
        </w:rPr>
        <w:t>際</w:t>
      </w:r>
      <w:r w:rsidRPr="005C410E">
        <w:rPr>
          <w:rFonts w:hint="eastAsia"/>
          <w:spacing w:val="-180"/>
          <w:position w:val="22"/>
        </w:rPr>
        <w:t>。</w:t>
      </w:r>
      <w:r>
        <w:rPr>
          <w:rFonts w:hint="eastAsia"/>
        </w:rPr>
        <w:t>法相祇一見</w:t>
      </w:r>
      <w:r w:rsidRPr="005C410E">
        <w:rPr>
          <w:rFonts w:hint="eastAsia"/>
          <w:spacing w:val="-180"/>
        </w:rPr>
        <w:t>耳</w:t>
      </w:r>
      <w:r w:rsidRPr="005C410E">
        <w:rPr>
          <w:rFonts w:hint="eastAsia"/>
          <w:spacing w:val="-180"/>
          <w:position w:val="22"/>
        </w:rPr>
        <w:t>。</w:t>
      </w:r>
      <w:r w:rsidRPr="009C6C83">
        <w:rPr>
          <w:rFonts w:hint="eastAsia"/>
          <w:spacing w:val="4"/>
          <w:position w:val="4"/>
          <w:sz w:val="48"/>
          <w:eastAsianLayout w:id="1718839040" w:combine="1"/>
        </w:rPr>
        <w:t>老祖到時。忽見有靈光一閃。既見訓云云諸弟子薰幕進表時。已覺微渺所謂皆成光餘矣。然諸子中亦有云。見其若有若無者。</w:t>
      </w:r>
      <w:r>
        <w:rPr>
          <w:rFonts w:hint="eastAsia"/>
        </w:rPr>
        <w:t>文殊護使叩</w:t>
      </w:r>
      <w:r w:rsidRPr="005C410E">
        <w:rPr>
          <w:rFonts w:hint="eastAsia"/>
          <w:spacing w:val="-180"/>
        </w:rPr>
        <w:t>案</w:t>
      </w:r>
      <w:r w:rsidRPr="005C410E">
        <w:rPr>
          <w:rFonts w:hint="eastAsia"/>
          <w:spacing w:val="-180"/>
          <w:position w:val="22"/>
        </w:rPr>
        <w:t>。</w:t>
      </w:r>
      <w:r>
        <w:rPr>
          <w:rFonts w:hint="eastAsia"/>
        </w:rPr>
        <w:t>香笈童子叩</w:t>
      </w:r>
      <w:r w:rsidRPr="005C410E">
        <w:rPr>
          <w:rFonts w:hint="eastAsia"/>
          <w:spacing w:val="-180"/>
        </w:rPr>
        <w:t>案</w:t>
      </w:r>
      <w:r w:rsidRPr="005C410E">
        <w:rPr>
          <w:rFonts w:hint="eastAsia"/>
          <w:spacing w:val="-180"/>
          <w:position w:val="22"/>
        </w:rPr>
        <w:t>。</w:t>
      </w:r>
      <w:r>
        <w:rPr>
          <w:rFonts w:hint="eastAsia"/>
        </w:rPr>
        <w:t>聽吾經</w:t>
      </w:r>
      <w:r w:rsidRPr="005C410E">
        <w:rPr>
          <w:rFonts w:hint="eastAsia"/>
          <w:spacing w:val="-180"/>
        </w:rPr>
        <w:t>言</w:t>
      </w:r>
      <w:r w:rsidRPr="005C410E">
        <w:rPr>
          <w:rFonts w:hint="eastAsia"/>
          <w:spacing w:val="-180"/>
          <w:position w:val="22"/>
        </w:rPr>
        <w:t>。</w:t>
      </w:r>
      <w:r>
        <w:rPr>
          <w:rFonts w:hint="eastAsia"/>
        </w:rPr>
        <w:t>句皆有</w:t>
      </w:r>
      <w:r w:rsidRPr="005C410E">
        <w:rPr>
          <w:rFonts w:hint="eastAsia"/>
          <w:spacing w:val="-180"/>
        </w:rPr>
        <w:t>點</w:t>
      </w:r>
      <w:r w:rsidRPr="005C410E">
        <w:rPr>
          <w:rFonts w:hint="eastAsia"/>
          <w:spacing w:val="-180"/>
          <w:position w:val="22"/>
        </w:rPr>
        <w:t>。</w:t>
      </w:r>
      <w:r>
        <w:rPr>
          <w:rFonts w:hint="eastAsia"/>
        </w:rPr>
        <w:t>疑字授畢再</w:t>
      </w:r>
      <w:r w:rsidRPr="005C410E">
        <w:rPr>
          <w:rFonts w:hint="eastAsia"/>
          <w:spacing w:val="-180"/>
        </w:rPr>
        <w:t>問</w:t>
      </w:r>
      <w:r w:rsidRPr="005C410E">
        <w:rPr>
          <w:rFonts w:hint="eastAsia"/>
          <w:spacing w:val="-180"/>
          <w:position w:val="22"/>
        </w:rPr>
        <w:t>。</w:t>
      </w:r>
      <w:r>
        <w:rPr>
          <w:rFonts w:hint="eastAsia"/>
        </w:rPr>
        <w:t>解空福緣司</w:t>
      </w:r>
      <w:r w:rsidRPr="005C410E">
        <w:rPr>
          <w:rFonts w:hint="eastAsia"/>
          <w:spacing w:val="-180"/>
        </w:rPr>
        <w:t>校</w:t>
      </w:r>
      <w:r w:rsidRPr="005C410E">
        <w:rPr>
          <w:rFonts w:hint="eastAsia"/>
          <w:spacing w:val="-180"/>
          <w:position w:val="22"/>
        </w:rPr>
        <w:t>。</w:t>
      </w:r>
      <w:r w:rsidRPr="0087561D">
        <w:rPr>
          <w:rFonts w:hint="eastAsia"/>
          <w:spacing w:val="40"/>
        </w:rPr>
        <w:t>華</w:t>
      </w:r>
      <w:r w:rsidRPr="00624EC3">
        <w:rPr>
          <w:rFonts w:hint="eastAsia"/>
          <w:spacing w:val="20"/>
          <w:sz w:val="24"/>
          <w:szCs w:val="24"/>
        </w:rPr>
        <w:t>普</w:t>
      </w:r>
      <w:r w:rsidRPr="0087561D">
        <w:rPr>
          <w:rFonts w:hint="eastAsia"/>
          <w:spacing w:val="40"/>
        </w:rPr>
        <w:t>佛</w:t>
      </w:r>
      <w:r w:rsidRPr="00624EC3">
        <w:rPr>
          <w:rFonts w:hint="eastAsia"/>
          <w:spacing w:val="20"/>
          <w:sz w:val="24"/>
          <w:szCs w:val="24"/>
        </w:rPr>
        <w:t>鳳</w:t>
      </w:r>
      <w:r w:rsidRPr="0087561D">
        <w:rPr>
          <w:rFonts w:hint="eastAsia"/>
          <w:spacing w:val="40"/>
        </w:rPr>
        <w:t>敦</w:t>
      </w:r>
      <w:r w:rsidRPr="00624EC3">
        <w:rPr>
          <w:rFonts w:hint="eastAsia"/>
          <w:spacing w:val="20"/>
          <w:sz w:val="24"/>
          <w:szCs w:val="24"/>
        </w:rPr>
        <w:t>性</w:t>
      </w:r>
      <w:r w:rsidRPr="0087561D">
        <w:rPr>
          <w:rFonts w:hint="eastAsia"/>
          <w:spacing w:val="40"/>
        </w:rPr>
        <w:t>智</w:t>
      </w:r>
      <w:r w:rsidRPr="00624EC3">
        <w:rPr>
          <w:rFonts w:hint="eastAsia"/>
          <w:spacing w:val="20"/>
          <w:sz w:val="24"/>
          <w:szCs w:val="24"/>
        </w:rPr>
        <w:t>真</w:t>
      </w:r>
      <w:r>
        <w:rPr>
          <w:rFonts w:hint="eastAsia"/>
        </w:rPr>
        <w:t>司</w:t>
      </w:r>
      <w:r w:rsidRPr="005C410E">
        <w:rPr>
          <w:rFonts w:hint="eastAsia"/>
          <w:spacing w:val="-180"/>
        </w:rPr>
        <w:t>譯</w:t>
      </w:r>
      <w:r w:rsidRPr="005C410E">
        <w:rPr>
          <w:rFonts w:hint="eastAsia"/>
          <w:spacing w:val="-180"/>
          <w:position w:val="22"/>
        </w:rPr>
        <w:t>。</w:t>
      </w:r>
      <w:r w:rsidRPr="0087561D">
        <w:rPr>
          <w:rFonts w:hint="eastAsia"/>
          <w:spacing w:val="40"/>
        </w:rPr>
        <w:t>嬰</w:t>
      </w:r>
      <w:r w:rsidRPr="00624EC3">
        <w:rPr>
          <w:rFonts w:hint="eastAsia"/>
          <w:spacing w:val="40"/>
          <w:sz w:val="24"/>
          <w:szCs w:val="24"/>
        </w:rPr>
        <w:t>芝</w:t>
      </w:r>
      <w:r w:rsidRPr="0087561D">
        <w:rPr>
          <w:rFonts w:hint="eastAsia"/>
          <w:spacing w:val="40"/>
        </w:rPr>
        <w:t>慧</w:t>
      </w:r>
      <w:r w:rsidRPr="00624EC3">
        <w:rPr>
          <w:rFonts w:hint="eastAsia"/>
          <w:spacing w:val="40"/>
          <w:sz w:val="24"/>
          <w:szCs w:val="24"/>
        </w:rPr>
        <w:t>緣</w:t>
      </w:r>
      <w:r w:rsidRPr="00624EC3">
        <w:rPr>
          <w:rFonts w:hint="eastAsia"/>
          <w:spacing w:val="20"/>
        </w:rPr>
        <w:t>宣</w:t>
      </w:r>
      <w:r w:rsidRPr="00624EC3">
        <w:rPr>
          <w:rFonts w:hint="eastAsia"/>
          <w:spacing w:val="20"/>
          <w:sz w:val="24"/>
          <w:szCs w:val="24"/>
        </w:rPr>
        <w:t>望</w:t>
      </w:r>
      <w:r w:rsidRPr="00624EC3">
        <w:rPr>
          <w:rFonts w:hint="eastAsia"/>
          <w:spacing w:val="20"/>
        </w:rPr>
        <w:t>善</w:t>
      </w:r>
      <w:r w:rsidRPr="00624EC3">
        <w:rPr>
          <w:rFonts w:hint="eastAsia"/>
          <w:spacing w:val="20"/>
          <w:sz w:val="24"/>
          <w:szCs w:val="24"/>
        </w:rPr>
        <w:t>源</w:t>
      </w:r>
      <w:r>
        <w:rPr>
          <w:rFonts w:hint="eastAsia"/>
        </w:rPr>
        <w:t>司</w:t>
      </w:r>
      <w:r w:rsidRPr="005C410E">
        <w:rPr>
          <w:rFonts w:hint="eastAsia"/>
          <w:spacing w:val="-180"/>
        </w:rPr>
        <w:t>宣</w:t>
      </w:r>
      <w:r w:rsidRPr="005C410E">
        <w:rPr>
          <w:rFonts w:hint="eastAsia"/>
          <w:spacing w:val="-180"/>
          <w:position w:val="22"/>
        </w:rPr>
        <w:t>。</w:t>
      </w:r>
      <w:r w:rsidRPr="00624EC3">
        <w:rPr>
          <w:rFonts w:hint="eastAsia"/>
          <w:spacing w:val="20"/>
        </w:rPr>
        <w:t>吉</w:t>
      </w:r>
      <w:r w:rsidRPr="00624EC3">
        <w:rPr>
          <w:rFonts w:hint="eastAsia"/>
          <w:spacing w:val="20"/>
          <w:sz w:val="24"/>
          <w:szCs w:val="24"/>
        </w:rPr>
        <w:t>中</w:t>
      </w:r>
      <w:r w:rsidRPr="00624EC3">
        <w:rPr>
          <w:rFonts w:hint="eastAsia"/>
          <w:spacing w:val="20"/>
        </w:rPr>
        <w:t>和</w:t>
      </w:r>
      <w:r w:rsidRPr="00624EC3">
        <w:rPr>
          <w:rFonts w:hint="eastAsia"/>
          <w:spacing w:val="20"/>
          <w:sz w:val="24"/>
          <w:szCs w:val="24"/>
        </w:rPr>
        <w:t>真</w:t>
      </w:r>
      <w:r w:rsidRPr="00624EC3">
        <w:rPr>
          <w:rFonts w:hint="eastAsia"/>
          <w:spacing w:val="20"/>
        </w:rPr>
        <w:t>貫</w:t>
      </w:r>
      <w:r w:rsidRPr="00624EC3">
        <w:rPr>
          <w:rFonts w:hint="eastAsia"/>
          <w:spacing w:val="20"/>
          <w:sz w:val="24"/>
          <w:szCs w:val="24"/>
        </w:rPr>
        <w:t>清</w:t>
      </w:r>
      <w:r>
        <w:rPr>
          <w:rFonts w:hint="eastAsia"/>
        </w:rPr>
        <w:t>三子司釋詮</w:t>
      </w:r>
      <w:r w:rsidRPr="005C410E">
        <w:rPr>
          <w:rFonts w:hint="eastAsia"/>
          <w:spacing w:val="-180"/>
        </w:rPr>
        <w:t>義</w:t>
      </w:r>
      <w:r w:rsidRPr="00C612FC">
        <w:rPr>
          <w:rFonts w:hint="eastAsia"/>
          <w:spacing w:val="-100"/>
          <w:position w:val="22"/>
        </w:rPr>
        <w:t>。</w:t>
      </w:r>
      <w:r w:rsidRPr="00D23026">
        <w:rPr>
          <w:rFonts w:hint="eastAsia"/>
          <w:position w:val="4"/>
          <w:sz w:val="48"/>
          <w:eastAsianLayout w:id="1718839040" w:combine="1"/>
        </w:rPr>
        <w:t>壇下所派各職司校曰校方司譯曰譯方宣釋曰宣方釋方人稱自稱皆然</w:t>
      </w:r>
      <w:r>
        <w:rPr>
          <w:rFonts w:hint="eastAsia"/>
        </w:rPr>
        <w:t>各聽吾</w:t>
      </w:r>
      <w:r w:rsidRPr="005C410E">
        <w:rPr>
          <w:rFonts w:hint="eastAsia"/>
          <w:spacing w:val="-180"/>
        </w:rPr>
        <w:t>命</w:t>
      </w:r>
      <w:r w:rsidRPr="005C410E">
        <w:rPr>
          <w:rFonts w:hint="eastAsia"/>
          <w:spacing w:val="-180"/>
          <w:position w:val="22"/>
        </w:rPr>
        <w:t>。</w:t>
      </w:r>
      <w:r>
        <w:rPr>
          <w:rFonts w:hint="eastAsia"/>
        </w:rPr>
        <w:t>各盡厥</w:t>
      </w:r>
      <w:r w:rsidRPr="005C410E">
        <w:rPr>
          <w:rFonts w:hint="eastAsia"/>
          <w:spacing w:val="-180"/>
        </w:rPr>
        <w:t>心</w:t>
      </w:r>
      <w:r w:rsidRPr="005C410E">
        <w:rPr>
          <w:rFonts w:hint="eastAsia"/>
          <w:spacing w:val="-180"/>
          <w:position w:val="22"/>
        </w:rPr>
        <w:t>。</w:t>
      </w:r>
      <w:r>
        <w:rPr>
          <w:rFonts w:hint="eastAsia"/>
        </w:rPr>
        <w:t>道之昌</w:t>
      </w:r>
      <w:r w:rsidRPr="005C410E">
        <w:rPr>
          <w:rFonts w:hint="eastAsia"/>
          <w:spacing w:val="-180"/>
        </w:rPr>
        <w:t>大</w:t>
      </w:r>
      <w:r w:rsidRPr="005C410E">
        <w:rPr>
          <w:rFonts w:hint="eastAsia"/>
          <w:spacing w:val="-180"/>
          <w:position w:val="22"/>
        </w:rPr>
        <w:t>。</w:t>
      </w:r>
      <w:r>
        <w:rPr>
          <w:rFonts w:hint="eastAsia"/>
        </w:rPr>
        <w:t>諸子昌大</w:t>
      </w:r>
      <w:r w:rsidRPr="005C410E">
        <w:rPr>
          <w:rFonts w:hint="eastAsia"/>
          <w:spacing w:val="-180"/>
        </w:rPr>
        <w:t>矣</w:t>
      </w:r>
      <w:r w:rsidRPr="005C410E">
        <w:rPr>
          <w:rFonts w:hint="eastAsia"/>
          <w:spacing w:val="-180"/>
          <w:position w:val="22"/>
        </w:rPr>
        <w:t>。</w:t>
      </w:r>
      <w:r>
        <w:rPr>
          <w:rFonts w:hint="eastAsia"/>
        </w:rPr>
        <w:t>經言首籙二段以</w:t>
      </w:r>
      <w:r w:rsidRPr="005C410E">
        <w:rPr>
          <w:rFonts w:hint="eastAsia"/>
          <w:spacing w:val="-180"/>
        </w:rPr>
        <w:t>下</w:t>
      </w:r>
      <w:r w:rsidRPr="005C410E">
        <w:rPr>
          <w:rFonts w:hint="eastAsia"/>
          <w:spacing w:val="-180"/>
          <w:position w:val="22"/>
        </w:rPr>
        <w:t>。</w:t>
      </w:r>
      <w:r>
        <w:rPr>
          <w:rFonts w:hint="eastAsia"/>
        </w:rPr>
        <w:t>皆重言要</w:t>
      </w:r>
      <w:r w:rsidRPr="005C410E">
        <w:rPr>
          <w:rFonts w:hint="eastAsia"/>
          <w:spacing w:val="-180"/>
        </w:rPr>
        <w:t>字</w:t>
      </w:r>
      <w:r w:rsidRPr="005C410E">
        <w:rPr>
          <w:rFonts w:hint="eastAsia"/>
          <w:spacing w:val="-180"/>
          <w:position w:val="22"/>
        </w:rPr>
        <w:t>。</w:t>
      </w:r>
      <w:r>
        <w:rPr>
          <w:rFonts w:hint="eastAsia"/>
        </w:rPr>
        <w:t>小字童子</w:t>
      </w:r>
      <w:r w:rsidRPr="005C410E">
        <w:rPr>
          <w:rFonts w:hint="eastAsia"/>
          <w:spacing w:val="-180"/>
        </w:rPr>
        <w:t>書</w:t>
      </w:r>
      <w:r w:rsidRPr="00C612FC">
        <w:rPr>
          <w:rFonts w:hint="eastAsia"/>
          <w:spacing w:val="-100"/>
          <w:position w:val="22"/>
        </w:rPr>
        <w:t>。</w:t>
      </w:r>
      <w:r w:rsidRPr="00D23026">
        <w:rPr>
          <w:rFonts w:hint="eastAsia"/>
          <w:position w:val="4"/>
          <w:sz w:val="48"/>
          <w:eastAsianLayout w:id="1718839040" w:combine="1"/>
        </w:rPr>
        <w:t>小字者實笈仙注也以下凡注乩注者視此</w:t>
      </w:r>
    </w:p>
    <w:p w:rsidR="00BB1D43" w:rsidRDefault="00BB1D43" w:rsidP="004535BC">
      <w:pPr>
        <w:pStyle w:val="a9"/>
      </w:pPr>
      <w:r>
        <w:rPr>
          <w:rFonts w:hint="eastAsia"/>
        </w:rPr>
        <w:t>經文遵諭寶藏不</w:t>
      </w:r>
      <w:r w:rsidRPr="005C410E">
        <w:rPr>
          <w:rFonts w:hint="eastAsia"/>
          <w:spacing w:val="-180"/>
        </w:rPr>
        <w:t>錄</w:t>
      </w:r>
      <w:r w:rsidRPr="003D4872">
        <w:rPr>
          <w:rFonts w:hint="eastAsia"/>
          <w:spacing w:val="-60"/>
          <w:position w:val="22"/>
        </w:rPr>
        <w:t>。</w:t>
      </w:r>
      <w:r w:rsidRPr="003D4872">
        <w:rPr>
          <w:rFonts w:hint="eastAsia"/>
          <w:sz w:val="24"/>
          <w:szCs w:val="24"/>
        </w:rPr>
        <w:t>謹注</w:t>
      </w:r>
    </w:p>
    <w:p w:rsidR="00BB1D43" w:rsidRDefault="00BB1D43" w:rsidP="004535BC">
      <w:pPr>
        <w:pStyle w:val="a9"/>
      </w:pPr>
      <w:r>
        <w:rPr>
          <w:rFonts w:hint="eastAsia"/>
        </w:rPr>
        <w:t>仙師首授首錄二</w:t>
      </w:r>
      <w:r w:rsidRPr="005C410E">
        <w:rPr>
          <w:rFonts w:hint="eastAsia"/>
          <w:spacing w:val="-180"/>
        </w:rPr>
        <w:t>段</w:t>
      </w:r>
      <w:r w:rsidRPr="005C410E">
        <w:rPr>
          <w:rFonts w:hint="eastAsia"/>
          <w:spacing w:val="-180"/>
          <w:position w:val="22"/>
        </w:rPr>
        <w:t>。</w:t>
      </w:r>
      <w:r>
        <w:rPr>
          <w:rFonts w:hint="eastAsia"/>
        </w:rPr>
        <w:t>即經文</w:t>
      </w:r>
      <w:r w:rsidRPr="005C410E">
        <w:rPr>
          <w:rFonts w:hint="eastAsia"/>
          <w:spacing w:val="-180"/>
        </w:rPr>
        <w:t>也</w:t>
      </w:r>
      <w:r w:rsidRPr="005C410E">
        <w:rPr>
          <w:rFonts w:hint="eastAsia"/>
          <w:spacing w:val="-180"/>
          <w:position w:val="22"/>
        </w:rPr>
        <w:t>。</w:t>
      </w:r>
      <w:r>
        <w:rPr>
          <w:rFonts w:hint="eastAsia"/>
        </w:rPr>
        <w:t>經另本恭</w:t>
      </w:r>
      <w:r w:rsidRPr="005C410E">
        <w:rPr>
          <w:rFonts w:hint="eastAsia"/>
          <w:spacing w:val="-180"/>
        </w:rPr>
        <w:t>錄</w:t>
      </w:r>
      <w:r w:rsidRPr="005C410E">
        <w:rPr>
          <w:rFonts w:hint="eastAsia"/>
          <w:spacing w:val="-180"/>
          <w:position w:val="22"/>
        </w:rPr>
        <w:t>。</w:t>
      </w:r>
      <w:r>
        <w:rPr>
          <w:rFonts w:hint="eastAsia"/>
        </w:rPr>
        <w:t>先授首段畢停五</w:t>
      </w:r>
      <w:r w:rsidRPr="005C410E">
        <w:rPr>
          <w:rFonts w:hint="eastAsia"/>
          <w:spacing w:val="-180"/>
        </w:rPr>
        <w:t>度</w:t>
      </w:r>
      <w:r w:rsidRPr="005C410E">
        <w:rPr>
          <w:rFonts w:hint="eastAsia"/>
          <w:spacing w:val="-180"/>
          <w:position w:val="22"/>
        </w:rPr>
        <w:t>。</w:t>
      </w:r>
      <w:r>
        <w:rPr>
          <w:rFonts w:hint="eastAsia"/>
        </w:rPr>
        <w:t>再授二</w:t>
      </w:r>
      <w:r w:rsidRPr="00E66954">
        <w:rPr>
          <w:rFonts w:hint="eastAsia"/>
          <w:spacing w:val="-180"/>
        </w:rPr>
        <w:t>段</w:t>
      </w:r>
      <w:r w:rsidR="00E66954" w:rsidRPr="00C612FC">
        <w:rPr>
          <w:rFonts w:hint="eastAsia"/>
          <w:spacing w:val="-100"/>
          <w:position w:val="22"/>
        </w:rPr>
        <w:t>。</w:t>
      </w:r>
      <w:r w:rsidRPr="00014505">
        <w:rPr>
          <w:rFonts w:hint="eastAsia"/>
          <w:spacing w:val="20"/>
          <w:position w:val="4"/>
          <w:sz w:val="48"/>
          <w:eastAsianLayout w:id="1718839040" w:combine="1"/>
        </w:rPr>
        <w:t>午後郭湘泉來壇</w:t>
      </w:r>
      <w:r>
        <w:rPr>
          <w:rFonts w:hint="eastAsia"/>
        </w:rPr>
        <w:t>寶笈童子降</w:t>
      </w:r>
      <w:r w:rsidRPr="005C410E">
        <w:rPr>
          <w:rFonts w:hint="eastAsia"/>
          <w:spacing w:val="-180"/>
        </w:rPr>
        <w:t>諭</w:t>
      </w:r>
      <w:r w:rsidRPr="005C410E">
        <w:rPr>
          <w:rFonts w:hint="eastAsia"/>
          <w:spacing w:val="-180"/>
          <w:position w:val="22"/>
        </w:rPr>
        <w:t>。</w:t>
      </w:r>
      <w:r w:rsidR="00D23026" w:rsidRPr="00E66954">
        <w:rPr>
          <w:rFonts w:hint="eastAsia"/>
        </w:rPr>
        <w:t xml:space="preserve">　</w:t>
      </w:r>
      <w:r>
        <w:rPr>
          <w:rFonts w:hint="eastAsia"/>
        </w:rPr>
        <w:t>仙師二度後來外道有</w:t>
      </w:r>
      <w:r w:rsidRPr="005C410E">
        <w:rPr>
          <w:rFonts w:hint="eastAsia"/>
          <w:spacing w:val="-180"/>
        </w:rPr>
        <w:t>人</w:t>
      </w:r>
      <w:r w:rsidRPr="005C410E">
        <w:rPr>
          <w:rFonts w:hint="eastAsia"/>
          <w:spacing w:val="-180"/>
          <w:position w:val="22"/>
        </w:rPr>
        <w:t>。</w:t>
      </w:r>
      <w:r w:rsidR="00D23026" w:rsidRPr="00E66954">
        <w:rPr>
          <w:rFonts w:hint="eastAsia"/>
        </w:rPr>
        <w:t xml:space="preserve">　</w:t>
      </w:r>
      <w:r>
        <w:rPr>
          <w:rFonts w:hint="eastAsia"/>
        </w:rPr>
        <w:t>師來聽示先外</w:t>
      </w:r>
      <w:r w:rsidRPr="005C410E">
        <w:rPr>
          <w:rFonts w:hint="eastAsia"/>
          <w:spacing w:val="-180"/>
        </w:rPr>
        <w:t>坐</w:t>
      </w:r>
      <w:r w:rsidRPr="00C612FC">
        <w:rPr>
          <w:rFonts w:hint="eastAsia"/>
          <w:spacing w:val="-100"/>
          <w:position w:val="22"/>
        </w:rPr>
        <w:t>。</w:t>
      </w:r>
      <w:r w:rsidRPr="00D23026">
        <w:rPr>
          <w:rFonts w:hint="eastAsia"/>
          <w:position w:val="4"/>
          <w:sz w:val="48"/>
          <w:eastAsianLayout w:id="1718839040" w:combine="1"/>
        </w:rPr>
        <w:t>同人問是郭子否</w:t>
      </w:r>
      <w:r>
        <w:rPr>
          <w:rFonts w:hint="eastAsia"/>
        </w:rPr>
        <w:t>是</w:t>
      </w:r>
      <w:r w:rsidRPr="005C410E">
        <w:rPr>
          <w:rFonts w:hint="eastAsia"/>
          <w:spacing w:val="-180"/>
        </w:rPr>
        <w:t>也</w:t>
      </w:r>
      <w:r w:rsidRPr="00C612FC">
        <w:rPr>
          <w:rFonts w:hint="eastAsia"/>
          <w:spacing w:val="-100"/>
          <w:position w:val="22"/>
        </w:rPr>
        <w:t>。</w:t>
      </w:r>
      <w:r w:rsidRPr="00D23026">
        <w:rPr>
          <w:rFonts w:hint="eastAsia"/>
          <w:position w:val="4"/>
          <w:sz w:val="48"/>
          <w:eastAsianLayout w:id="1718839040" w:combine="1"/>
        </w:rPr>
        <w:t>二度後侍壇</w:t>
      </w:r>
    </w:p>
    <w:p w:rsidR="00BB1D43" w:rsidRDefault="00BB1D43" w:rsidP="004535BC">
      <w:pPr>
        <w:pStyle w:val="a9"/>
      </w:pPr>
      <w:r>
        <w:rPr>
          <w:rFonts w:hint="eastAsia"/>
        </w:rPr>
        <w:lastRenderedPageBreak/>
        <w:t>吾自玉樞宮</w:t>
      </w:r>
      <w:r w:rsidRPr="005C410E">
        <w:rPr>
          <w:rFonts w:hint="eastAsia"/>
          <w:spacing w:val="-180"/>
        </w:rPr>
        <w:t>來</w:t>
      </w:r>
      <w:r w:rsidRPr="005C410E">
        <w:rPr>
          <w:rFonts w:hint="eastAsia"/>
          <w:spacing w:val="-180"/>
          <w:position w:val="22"/>
        </w:rPr>
        <w:t>。</w:t>
      </w:r>
      <w:r>
        <w:rPr>
          <w:rFonts w:hint="eastAsia"/>
        </w:rPr>
        <w:t>郭子坐聽吾</w:t>
      </w:r>
      <w:r w:rsidRPr="005C410E">
        <w:rPr>
          <w:rFonts w:hint="eastAsia"/>
          <w:spacing w:val="-180"/>
        </w:rPr>
        <w:t>訓</w:t>
      </w:r>
      <w:r w:rsidRPr="005C410E">
        <w:rPr>
          <w:rFonts w:hint="eastAsia"/>
          <w:spacing w:val="-180"/>
          <w:position w:val="22"/>
        </w:rPr>
        <w:t>。</w:t>
      </w:r>
      <w:r>
        <w:rPr>
          <w:rFonts w:hint="eastAsia"/>
        </w:rPr>
        <w:t>先坐三期</w:t>
      </w:r>
      <w:r w:rsidRPr="00777439">
        <w:rPr>
          <w:rFonts w:hint="eastAsia"/>
          <w:spacing w:val="60"/>
        </w:rPr>
        <w:t>滿</w:t>
      </w:r>
      <w:r w:rsidRPr="00777439">
        <w:rPr>
          <w:rFonts w:hint="eastAsia"/>
          <w:spacing w:val="60"/>
          <w:position w:val="4"/>
          <w:sz w:val="48"/>
          <w:eastAsianLayout w:id="1718839040" w:combine="1"/>
        </w:rPr>
        <w:t>授經日起</w:t>
      </w:r>
      <w:r>
        <w:rPr>
          <w:rFonts w:hint="eastAsia"/>
        </w:rPr>
        <w:t>下朔則往外修</w:t>
      </w:r>
      <w:r w:rsidRPr="005C410E">
        <w:rPr>
          <w:rFonts w:hint="eastAsia"/>
          <w:spacing w:val="-180"/>
        </w:rPr>
        <w:t>矣</w:t>
      </w:r>
      <w:r w:rsidRPr="005C410E">
        <w:rPr>
          <w:rFonts w:hint="eastAsia"/>
          <w:spacing w:val="-180"/>
          <w:position w:val="22"/>
        </w:rPr>
        <w:t>。</w:t>
      </w:r>
      <w:r>
        <w:rPr>
          <w:rFonts w:hint="eastAsia"/>
        </w:rPr>
        <w:t>以下接授首錄二</w:t>
      </w:r>
      <w:r w:rsidRPr="005C410E">
        <w:rPr>
          <w:rFonts w:hint="eastAsia"/>
          <w:spacing w:val="-180"/>
        </w:rPr>
        <w:t>段</w:t>
      </w:r>
      <w:r w:rsidRPr="005C410E">
        <w:rPr>
          <w:rFonts w:hint="eastAsia"/>
          <w:spacing w:val="-180"/>
          <w:position w:val="22"/>
        </w:rPr>
        <w:t>。</w:t>
      </w:r>
      <w:r>
        <w:rPr>
          <w:rFonts w:hint="eastAsia"/>
        </w:rPr>
        <w:t>二段授畢接授經文子</w:t>
      </w:r>
      <w:r w:rsidRPr="005C410E">
        <w:rPr>
          <w:rFonts w:hint="eastAsia"/>
          <w:spacing w:val="-180"/>
        </w:rPr>
        <w:t>集</w:t>
      </w:r>
      <w:r w:rsidRPr="005C410E">
        <w:rPr>
          <w:rFonts w:hint="eastAsia"/>
          <w:spacing w:val="-180"/>
          <w:position w:val="22"/>
        </w:rPr>
        <w:t>。</w:t>
      </w:r>
      <w:r>
        <w:rPr>
          <w:rFonts w:hint="eastAsia"/>
        </w:rPr>
        <w:t>第一</w:t>
      </w:r>
      <w:r w:rsidRPr="005C410E">
        <w:rPr>
          <w:rFonts w:hint="eastAsia"/>
          <w:spacing w:val="-180"/>
        </w:rPr>
        <w:t>節</w:t>
      </w:r>
      <w:r w:rsidRPr="005C410E">
        <w:rPr>
          <w:rFonts w:hint="eastAsia"/>
          <w:spacing w:val="-180"/>
          <w:position w:val="22"/>
        </w:rPr>
        <w:t>。</w:t>
      </w:r>
      <w:r>
        <w:rPr>
          <w:rFonts w:hint="eastAsia"/>
        </w:rPr>
        <w:t>復停二</w:t>
      </w:r>
      <w:r w:rsidRPr="005C410E">
        <w:rPr>
          <w:rFonts w:hint="eastAsia"/>
          <w:spacing w:val="-180"/>
        </w:rPr>
        <w:t>度</w:t>
      </w:r>
      <w:r w:rsidRPr="005C410E">
        <w:rPr>
          <w:rFonts w:hint="eastAsia"/>
          <w:spacing w:val="-180"/>
          <w:position w:val="22"/>
        </w:rPr>
        <w:t>。</w:t>
      </w:r>
      <w:r>
        <w:rPr>
          <w:rFonts w:hint="eastAsia"/>
        </w:rPr>
        <w:t>文殊經籙使者香笈童子均</w:t>
      </w:r>
      <w:r w:rsidRPr="005C410E">
        <w:rPr>
          <w:rFonts w:hint="eastAsia"/>
          <w:spacing w:val="-180"/>
        </w:rPr>
        <w:t>到</w:t>
      </w:r>
      <w:r w:rsidRPr="005C410E">
        <w:rPr>
          <w:rFonts w:hint="eastAsia"/>
          <w:spacing w:val="-180"/>
          <w:position w:val="22"/>
        </w:rPr>
        <w:t>。</w:t>
      </w:r>
      <w:r>
        <w:rPr>
          <w:rFonts w:hint="eastAsia"/>
        </w:rPr>
        <w:t>各留鎮經法</w:t>
      </w:r>
      <w:r w:rsidRPr="005C410E">
        <w:rPr>
          <w:rFonts w:hint="eastAsia"/>
          <w:spacing w:val="-180"/>
        </w:rPr>
        <w:t>寶</w:t>
      </w:r>
      <w:r w:rsidRPr="005C410E">
        <w:rPr>
          <w:rFonts w:hint="eastAsia"/>
          <w:spacing w:val="-180"/>
          <w:position w:val="22"/>
        </w:rPr>
        <w:t>。</w:t>
      </w:r>
      <w:r>
        <w:rPr>
          <w:rFonts w:hint="eastAsia"/>
        </w:rPr>
        <w:t>可取紙束筆乩</w:t>
      </w:r>
      <w:r w:rsidRPr="005C410E">
        <w:rPr>
          <w:rFonts w:hint="eastAsia"/>
          <w:spacing w:val="-180"/>
        </w:rPr>
        <w:t>首</w:t>
      </w:r>
      <w:r w:rsidRPr="005C410E">
        <w:rPr>
          <w:rFonts w:hint="eastAsia"/>
          <w:spacing w:val="-180"/>
          <w:position w:val="22"/>
        </w:rPr>
        <w:t>。</w:t>
      </w:r>
      <w:r>
        <w:rPr>
          <w:rFonts w:hint="eastAsia"/>
        </w:rPr>
        <w:t>依次錄</w:t>
      </w:r>
      <w:r w:rsidRPr="005C410E">
        <w:rPr>
          <w:rFonts w:hint="eastAsia"/>
          <w:spacing w:val="-180"/>
        </w:rPr>
        <w:t>下</w:t>
      </w:r>
      <w:r w:rsidRPr="005C410E">
        <w:rPr>
          <w:rFonts w:hint="eastAsia"/>
          <w:spacing w:val="-180"/>
          <w:position w:val="22"/>
        </w:rPr>
        <w:t>。</w:t>
      </w:r>
    </w:p>
    <w:p w:rsidR="00BB1D43" w:rsidRDefault="00BB1D43" w:rsidP="004535BC">
      <w:pPr>
        <w:pStyle w:val="a9"/>
      </w:pPr>
      <w:r w:rsidRPr="00EC0DC4">
        <w:rPr>
          <w:rFonts w:hint="eastAsia"/>
          <w:position w:val="2"/>
          <w:sz w:val="48"/>
          <w:eastAsianLayout w:id="1718839040" w:combine="1"/>
        </w:rPr>
        <w:t>文殊護使法寶</w:t>
      </w:r>
      <w:r w:rsidRPr="000B7A5C">
        <w:rPr>
          <w:rFonts w:ascii="TYSymbols" w:eastAsia="TYSymbols" w:hAnsi="TYSymbols" w:hint="eastAsia"/>
          <w:position w:val="2"/>
          <w:sz w:val="12"/>
        </w:rPr>
        <w:t xml:space="preserve">　</w:t>
      </w:r>
      <w:r w:rsidR="000B7A5C" w:rsidRPr="001E1712">
        <w:rPr>
          <w:rFonts w:ascii="TYSymbols" w:eastAsia="TYSymbols" w:hAnsi="TYSymbols" w:hint="eastAsia"/>
          <w:position w:val="4"/>
          <w:sz w:val="48"/>
        </w:rPr>
        <w:t>󾐋</w:t>
      </w:r>
      <w:r w:rsidRPr="000B7A5C">
        <w:rPr>
          <w:rFonts w:ascii="TYSymbols" w:eastAsia="TYSymbols" w:hAnsi="TYSymbols" w:hint="eastAsia"/>
          <w:position w:val="2"/>
          <w:sz w:val="12"/>
        </w:rPr>
        <w:t xml:space="preserve">　</w:t>
      </w:r>
      <w:r w:rsidRPr="00EC0DC4">
        <w:rPr>
          <w:rFonts w:hint="eastAsia"/>
          <w:position w:val="2"/>
          <w:sz w:val="48"/>
          <w:eastAsianLayout w:id="1718839040" w:combine="1"/>
        </w:rPr>
        <w:t>模上經本即焚</w:t>
      </w:r>
      <w:r w:rsidRPr="00EC0DC4">
        <w:rPr>
          <w:rFonts w:hint="eastAsia"/>
          <w:position w:val="2"/>
        </w:rPr>
        <w:t xml:space="preserve"> </w:t>
      </w:r>
      <w:r w:rsidRPr="00EC0DC4">
        <w:rPr>
          <w:rFonts w:hint="eastAsia"/>
          <w:position w:val="2"/>
          <w:sz w:val="48"/>
          <w:eastAsianLayout w:id="1718839040" w:combine="1"/>
        </w:rPr>
        <w:t>護籙真人寶</w:t>
      </w:r>
      <w:r w:rsidR="001E1712">
        <w:rPr>
          <w:position w:val="2"/>
          <w:sz w:val="48"/>
        </w:rPr>
        <w:t xml:space="preserve"> </w:t>
      </w:r>
      <w:r w:rsidR="001E1712" w:rsidRPr="001E1712">
        <w:rPr>
          <w:rFonts w:ascii="TYSymbols" w:eastAsia="TYSymbols" w:hAnsi="TYSymbols" w:hint="eastAsia"/>
          <w:position w:val="4"/>
          <w:sz w:val="48"/>
        </w:rPr>
        <w:t>󾐌</w:t>
      </w:r>
      <w:r w:rsidRPr="00EC0DC4">
        <w:rPr>
          <w:rFonts w:hint="eastAsia"/>
          <w:position w:val="2"/>
        </w:rPr>
        <w:t xml:space="preserve"> </w:t>
      </w:r>
      <w:r w:rsidRPr="00EC0DC4">
        <w:rPr>
          <w:rFonts w:hint="eastAsia"/>
          <w:position w:val="2"/>
          <w:sz w:val="48"/>
          <w:eastAsianLayout w:id="1718839040" w:combine="1"/>
        </w:rPr>
        <w:t>上經後火</w:t>
      </w:r>
      <w:r w:rsidRPr="00EC0DC4">
        <w:rPr>
          <w:rFonts w:hint="eastAsia"/>
          <w:position w:val="2"/>
        </w:rPr>
        <w:t xml:space="preserve"> </w:t>
      </w:r>
      <w:r w:rsidRPr="00EC0DC4">
        <w:rPr>
          <w:rFonts w:hint="eastAsia"/>
          <w:position w:val="2"/>
          <w:sz w:val="48"/>
          <w:eastAsianLayout w:id="1718839040" w:combine="1"/>
        </w:rPr>
        <w:t>寶笈童子寶也</w:t>
      </w:r>
      <w:r w:rsidRPr="000B7A5C">
        <w:rPr>
          <w:rFonts w:ascii="TYSymbols" w:eastAsia="TYSymbols" w:hAnsi="TYSymbols" w:hint="eastAsia"/>
          <w:position w:val="2"/>
          <w:sz w:val="12"/>
        </w:rPr>
        <w:t xml:space="preserve">　</w:t>
      </w:r>
      <w:r w:rsidR="000B7A5C" w:rsidRPr="001E1712">
        <w:rPr>
          <w:rFonts w:ascii="TYSymbols" w:eastAsia="TYSymbols" w:hAnsi="TYSymbols" w:hint="eastAsia"/>
          <w:position w:val="4"/>
          <w:sz w:val="48"/>
        </w:rPr>
        <w:t>󾐎</w:t>
      </w:r>
      <w:r w:rsidRPr="000B7A5C">
        <w:rPr>
          <w:rFonts w:ascii="TYSymbols" w:eastAsia="TYSymbols" w:hAnsi="TYSymbols" w:hint="eastAsia"/>
          <w:position w:val="2"/>
          <w:sz w:val="12"/>
        </w:rPr>
        <w:t xml:space="preserve">　</w:t>
      </w:r>
      <w:r w:rsidRPr="00EC0DC4">
        <w:rPr>
          <w:rFonts w:hint="eastAsia"/>
          <w:position w:val="2"/>
          <w:sz w:val="48"/>
          <w:eastAsianLayout w:id="1718839040" w:combine="1"/>
        </w:rPr>
        <w:t>同修叩問香笈童子何謂寶笈答香笈師呼謂云</w:t>
      </w:r>
      <w:r>
        <w:rPr>
          <w:rFonts w:hint="eastAsia"/>
        </w:rPr>
        <w:t>吾等經寶奉</w:t>
      </w:r>
      <w:r w:rsidR="00EC0DC4" w:rsidRPr="00EC0DC4">
        <w:rPr>
          <w:rFonts w:ascii="MS Gothic" w:eastAsia="MS Gothic" w:hAnsi="MS Gothic" w:cs="MS Gothic" w:hint="eastAsia"/>
          <w:position w:val="18"/>
        </w:rPr>
        <w:t> </w:t>
      </w:r>
    </w:p>
    <w:p w:rsidR="00BB1D43" w:rsidRDefault="00BB1D43" w:rsidP="004535BC">
      <w:pPr>
        <w:pStyle w:val="a9"/>
      </w:pPr>
      <w:r>
        <w:rPr>
          <w:rFonts w:hint="eastAsia"/>
        </w:rPr>
        <w:t>師命留鎮邪宿與間散飛</w:t>
      </w:r>
      <w:r w:rsidRPr="005C410E">
        <w:rPr>
          <w:rFonts w:hint="eastAsia"/>
          <w:spacing w:val="-180"/>
        </w:rPr>
        <w:t>仙</w:t>
      </w:r>
      <w:r w:rsidRPr="005C410E">
        <w:rPr>
          <w:rFonts w:hint="eastAsia"/>
          <w:spacing w:val="-180"/>
          <w:position w:val="22"/>
        </w:rPr>
        <w:t>。</w:t>
      </w:r>
      <w:r>
        <w:rPr>
          <w:rFonts w:hint="eastAsia"/>
        </w:rPr>
        <w:t>今日經授一卷三之一</w:t>
      </w:r>
      <w:r w:rsidRPr="005C410E">
        <w:rPr>
          <w:rFonts w:hint="eastAsia"/>
          <w:spacing w:val="-180"/>
        </w:rPr>
        <w:t>節</w:t>
      </w:r>
      <w:r w:rsidRPr="005C410E">
        <w:rPr>
          <w:rFonts w:hint="eastAsia"/>
          <w:spacing w:val="-180"/>
          <w:position w:val="22"/>
        </w:rPr>
        <w:t>。</w:t>
      </w:r>
      <w:r>
        <w:rPr>
          <w:rFonts w:hint="eastAsia"/>
        </w:rPr>
        <w:t>下二節與丑卷并</w:t>
      </w:r>
      <w:r w:rsidRPr="005C410E">
        <w:rPr>
          <w:rFonts w:hint="eastAsia"/>
          <w:spacing w:val="-180"/>
        </w:rPr>
        <w:t>授</w:t>
      </w:r>
      <w:r w:rsidRPr="005C410E">
        <w:rPr>
          <w:rFonts w:hint="eastAsia"/>
          <w:spacing w:val="-180"/>
          <w:position w:val="22"/>
        </w:rPr>
        <w:t>。</w:t>
      </w:r>
      <w:r>
        <w:rPr>
          <w:rFonts w:hint="eastAsia"/>
        </w:rPr>
        <w:t>用紙作</w:t>
      </w:r>
      <w:r w:rsidRPr="005C410E">
        <w:rPr>
          <w:rFonts w:hint="eastAsia"/>
          <w:spacing w:val="-180"/>
        </w:rPr>
        <w:t>沙</w:t>
      </w:r>
      <w:r w:rsidRPr="005C410E">
        <w:rPr>
          <w:rFonts w:hint="eastAsia"/>
          <w:spacing w:val="-180"/>
          <w:position w:val="22"/>
        </w:rPr>
        <w:t>。</w:t>
      </w:r>
      <w:r>
        <w:rPr>
          <w:rFonts w:hint="eastAsia"/>
        </w:rPr>
        <w:t>墨筆賜</w:t>
      </w:r>
      <w:r w:rsidRPr="00722EA8">
        <w:rPr>
          <w:rFonts w:hint="eastAsia"/>
          <w:spacing w:val="60"/>
        </w:rPr>
        <w:t>經</w:t>
      </w:r>
      <w:r w:rsidRPr="00722EA8">
        <w:rPr>
          <w:rFonts w:hint="eastAsia"/>
          <w:position w:val="4"/>
          <w:sz w:val="48"/>
          <w:eastAsianLayout w:id="1718839040" w:combine="1"/>
        </w:rPr>
        <w:t>少頃劉慧仙到。畫寶退三司神。</w:t>
      </w:r>
    </w:p>
    <w:p w:rsidR="00BB1D43" w:rsidRDefault="00BB1D43" w:rsidP="004535BC">
      <w:pPr>
        <w:pStyle w:val="a9"/>
      </w:pPr>
      <w:r>
        <w:rPr>
          <w:rFonts w:hint="eastAsia"/>
        </w:rPr>
        <w:t>仙師過午不再</w:t>
      </w:r>
      <w:r w:rsidRPr="005C410E">
        <w:rPr>
          <w:rFonts w:hint="eastAsia"/>
          <w:spacing w:val="-180"/>
        </w:rPr>
        <w:t>來</w:t>
      </w:r>
      <w:r w:rsidRPr="005C410E">
        <w:rPr>
          <w:rFonts w:hint="eastAsia"/>
          <w:spacing w:val="-180"/>
          <w:position w:val="22"/>
        </w:rPr>
        <w:t>。</w:t>
      </w:r>
      <w:r>
        <w:rPr>
          <w:rFonts w:hint="eastAsia"/>
        </w:rPr>
        <w:t>退供</w:t>
      </w:r>
      <w:r w:rsidRPr="005C410E">
        <w:rPr>
          <w:rFonts w:hint="eastAsia"/>
          <w:spacing w:val="-180"/>
        </w:rPr>
        <w:t>水</w:t>
      </w:r>
      <w:r w:rsidRPr="005C410E">
        <w:rPr>
          <w:rFonts w:hint="eastAsia"/>
          <w:spacing w:val="-180"/>
          <w:position w:val="22"/>
        </w:rPr>
        <w:t>。</w:t>
      </w:r>
      <w:r>
        <w:rPr>
          <w:rFonts w:hint="eastAsia"/>
        </w:rPr>
        <w:t>溫熟</w:t>
      </w:r>
      <w:r w:rsidRPr="005C410E">
        <w:rPr>
          <w:rFonts w:hint="eastAsia"/>
          <w:spacing w:val="-180"/>
        </w:rPr>
        <w:t>飲</w:t>
      </w:r>
      <w:r w:rsidRPr="005C410E">
        <w:rPr>
          <w:rFonts w:hint="eastAsia"/>
          <w:spacing w:val="-180"/>
          <w:position w:val="22"/>
        </w:rPr>
        <w:t>。</w:t>
      </w:r>
      <w:r>
        <w:rPr>
          <w:rFonts w:hint="eastAsia"/>
        </w:rPr>
        <w:t>使者童子</w:t>
      </w:r>
      <w:r w:rsidRPr="005C410E">
        <w:rPr>
          <w:rFonts w:hint="eastAsia"/>
          <w:spacing w:val="-180"/>
        </w:rPr>
        <w:t>位</w:t>
      </w:r>
      <w:r w:rsidRPr="005C410E">
        <w:rPr>
          <w:rFonts w:hint="eastAsia"/>
          <w:spacing w:val="-180"/>
          <w:position w:val="22"/>
        </w:rPr>
        <w:t>。</w:t>
      </w:r>
      <w:r>
        <w:rPr>
          <w:rFonts w:hint="eastAsia"/>
        </w:rPr>
        <w:t>統送清</w:t>
      </w:r>
      <w:r w:rsidRPr="005C410E">
        <w:rPr>
          <w:rFonts w:hint="eastAsia"/>
          <w:spacing w:val="-180"/>
        </w:rPr>
        <w:t>疏</w:t>
      </w:r>
      <w:r w:rsidRPr="00C612FC">
        <w:rPr>
          <w:rFonts w:hint="eastAsia"/>
          <w:spacing w:val="-100"/>
          <w:position w:val="22"/>
        </w:rPr>
        <w:t>。</w:t>
      </w:r>
      <w:r w:rsidRPr="00D23026">
        <w:rPr>
          <w:rFonts w:hint="eastAsia"/>
          <w:position w:val="4"/>
          <w:sz w:val="48"/>
          <w:eastAsianLayout w:id="1718839040" w:combine="1"/>
        </w:rPr>
        <w:t>三司神位。在各處分授經時。書長位供奉。壇畢後以表元之。惟經壇</w:t>
      </w:r>
      <w:r w:rsidRPr="00722EA8">
        <w:rPr>
          <w:rFonts w:hint="eastAsia"/>
          <w:spacing w:val="16"/>
          <w:position w:val="4"/>
          <w:sz w:val="48"/>
          <w:eastAsianLayout w:id="1718839040" w:combine="1"/>
        </w:rPr>
        <w:t>之表位。用玻璃罩覆之猶是初設之舊位也。</w:t>
      </w:r>
      <w:r>
        <w:rPr>
          <w:rFonts w:hint="eastAsia"/>
        </w:rPr>
        <w:t>下二節與丑卷下</w:t>
      </w:r>
      <w:r w:rsidRPr="005C410E">
        <w:rPr>
          <w:rFonts w:hint="eastAsia"/>
          <w:spacing w:val="-180"/>
        </w:rPr>
        <w:t>望</w:t>
      </w:r>
      <w:r w:rsidRPr="005C410E">
        <w:rPr>
          <w:rFonts w:hint="eastAsia"/>
          <w:spacing w:val="-180"/>
          <w:position w:val="22"/>
        </w:rPr>
        <w:t>。</w:t>
      </w:r>
      <w:r>
        <w:rPr>
          <w:rFonts w:hint="eastAsia"/>
        </w:rPr>
        <w:t>貫子新壇聽</w:t>
      </w:r>
      <w:r w:rsidRPr="005C410E">
        <w:rPr>
          <w:rFonts w:hint="eastAsia"/>
          <w:spacing w:val="-180"/>
        </w:rPr>
        <w:t>授</w:t>
      </w:r>
      <w:r w:rsidRPr="005C410E">
        <w:rPr>
          <w:rFonts w:hint="eastAsia"/>
          <w:spacing w:val="-180"/>
          <w:position w:val="22"/>
        </w:rPr>
        <w:t>。</w:t>
      </w:r>
      <w:r>
        <w:rPr>
          <w:rFonts w:hint="eastAsia"/>
        </w:rPr>
        <w:t>鶴神劉復</w:t>
      </w:r>
      <w:r w:rsidRPr="005C410E">
        <w:rPr>
          <w:rFonts w:hint="eastAsia"/>
          <w:spacing w:val="-180"/>
        </w:rPr>
        <w:t>命</w:t>
      </w:r>
      <w:r w:rsidRPr="005C410E">
        <w:rPr>
          <w:rFonts w:hint="eastAsia"/>
          <w:spacing w:val="-180"/>
          <w:position w:val="22"/>
        </w:rPr>
        <w:t>。</w:t>
      </w:r>
      <w:r>
        <w:rPr>
          <w:rFonts w:hint="eastAsia"/>
        </w:rPr>
        <w:t>乩字抄</w:t>
      </w:r>
      <w:r w:rsidRPr="005C410E">
        <w:rPr>
          <w:rFonts w:hint="eastAsia"/>
          <w:spacing w:val="-180"/>
        </w:rPr>
        <w:t>畢</w:t>
      </w:r>
      <w:r w:rsidRPr="005C410E">
        <w:rPr>
          <w:rFonts w:hint="eastAsia"/>
          <w:spacing w:val="-180"/>
          <w:position w:val="22"/>
        </w:rPr>
        <w:t>。</w:t>
      </w:r>
      <w:r>
        <w:rPr>
          <w:rFonts w:hint="eastAsia"/>
        </w:rPr>
        <w:t>即</w:t>
      </w:r>
      <w:r w:rsidRPr="005C410E">
        <w:rPr>
          <w:rFonts w:hint="eastAsia"/>
          <w:spacing w:val="-180"/>
        </w:rPr>
        <w:t>焚</w:t>
      </w:r>
      <w:r w:rsidRPr="005C410E">
        <w:rPr>
          <w:rFonts w:hint="eastAsia"/>
          <w:spacing w:val="-180"/>
          <w:position w:val="22"/>
        </w:rPr>
        <w:t>。</w:t>
      </w:r>
      <w:r>
        <w:rPr>
          <w:rFonts w:hint="eastAsia"/>
        </w:rPr>
        <w:t>吾</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十月十五日丁亥先在貫清處午回福緣壇授子經全集</w:t>
      </w:r>
      <w:r w:rsidR="00393E1D" w:rsidRPr="00EC0DC4">
        <w:rPr>
          <w:rFonts w:ascii="MS Gothic" w:eastAsia="MS Gothic" w:hAnsi="MS Gothic" w:cs="MS Gothic" w:hint="eastAsia"/>
          <w:position w:val="18"/>
        </w:rPr>
        <w:t> </w:t>
      </w:r>
    </w:p>
    <w:p w:rsidR="00BB1D43" w:rsidRDefault="00BB1D43" w:rsidP="004535BC">
      <w:pPr>
        <w:pStyle w:val="a9"/>
      </w:pPr>
      <w:r>
        <w:rPr>
          <w:rFonts w:hint="eastAsia"/>
        </w:rPr>
        <w:t>赤幛童子</w:t>
      </w:r>
      <w:r w:rsidRPr="005C410E">
        <w:rPr>
          <w:rFonts w:hint="eastAsia"/>
          <w:spacing w:val="-180"/>
        </w:rPr>
        <w:t>到</w:t>
      </w:r>
      <w:r w:rsidRPr="005C410E">
        <w:rPr>
          <w:rFonts w:hint="eastAsia"/>
          <w:spacing w:val="-180"/>
          <w:position w:val="22"/>
        </w:rPr>
        <w:t>。</w:t>
      </w:r>
      <w:r>
        <w:rPr>
          <w:rFonts w:hint="eastAsia"/>
        </w:rPr>
        <w:t>何燁益</w:t>
      </w:r>
      <w:r w:rsidRPr="005C410E">
        <w:rPr>
          <w:rFonts w:hint="eastAsia"/>
          <w:spacing w:val="-180"/>
        </w:rPr>
        <w:t>進</w:t>
      </w:r>
      <w:r w:rsidRPr="00C612FC">
        <w:rPr>
          <w:rFonts w:hint="eastAsia"/>
          <w:spacing w:val="-100"/>
          <w:position w:val="22"/>
        </w:rPr>
        <w:t>。</w:t>
      </w:r>
      <w:r w:rsidRPr="00722EA8">
        <w:rPr>
          <w:rFonts w:hint="eastAsia"/>
          <w:spacing w:val="8"/>
          <w:position w:val="4"/>
          <w:sz w:val="48"/>
          <w:eastAsianLayout w:id="1718839040" w:combine="1"/>
        </w:rPr>
        <w:t>何如六。陸福燁。同時到貫清寓。叩求入壇。奉　訓到經壇習坐。今為入壇之始。以前到壇問事不作入壇</w:t>
      </w:r>
      <w:r>
        <w:rPr>
          <w:rFonts w:hint="eastAsia"/>
        </w:rPr>
        <w:t>久坐自有</w:t>
      </w:r>
      <w:r w:rsidR="00722EA8">
        <w:rPr>
          <w:rFonts w:hint="eastAsia"/>
        </w:rPr>
        <w:t xml:space="preserve">　</w:t>
      </w:r>
      <w:r>
        <w:rPr>
          <w:rFonts w:hint="eastAsia"/>
        </w:rPr>
        <w:t>仙師訓</w:t>
      </w:r>
      <w:r w:rsidRPr="005C410E">
        <w:rPr>
          <w:rFonts w:hint="eastAsia"/>
          <w:spacing w:val="-180"/>
        </w:rPr>
        <w:t>語</w:t>
      </w:r>
      <w:r w:rsidRPr="005C410E">
        <w:rPr>
          <w:rFonts w:hint="eastAsia"/>
          <w:spacing w:val="-180"/>
          <w:position w:val="22"/>
        </w:rPr>
        <w:t>。</w:t>
      </w:r>
      <w:r>
        <w:rPr>
          <w:rFonts w:hint="eastAsia"/>
        </w:rPr>
        <w:t>不必</w:t>
      </w:r>
      <w:r w:rsidRPr="005C410E">
        <w:rPr>
          <w:rFonts w:hint="eastAsia"/>
          <w:spacing w:val="-180"/>
        </w:rPr>
        <w:t>求</w:t>
      </w:r>
      <w:r w:rsidRPr="005C410E">
        <w:rPr>
          <w:rFonts w:hint="eastAsia"/>
          <w:spacing w:val="-180"/>
          <w:position w:val="22"/>
        </w:rPr>
        <w:t>。</w:t>
      </w:r>
      <w:r>
        <w:rPr>
          <w:rFonts w:hint="eastAsia"/>
        </w:rPr>
        <w:t>遵則行功練炁則</w:t>
      </w:r>
      <w:r w:rsidRPr="005C410E">
        <w:rPr>
          <w:rFonts w:hint="eastAsia"/>
          <w:spacing w:val="-180"/>
        </w:rPr>
        <w:t>得</w:t>
      </w:r>
      <w:r w:rsidRPr="005C410E">
        <w:rPr>
          <w:rFonts w:hint="eastAsia"/>
          <w:spacing w:val="-180"/>
          <w:position w:val="22"/>
        </w:rPr>
        <w:t>。</w:t>
      </w:r>
      <w:r>
        <w:rPr>
          <w:rFonts w:hint="eastAsia"/>
        </w:rPr>
        <w:t>總言道不外</w:t>
      </w:r>
      <w:r w:rsidRPr="005C410E">
        <w:rPr>
          <w:rFonts w:hint="eastAsia"/>
          <w:spacing w:val="-180"/>
        </w:rPr>
        <w:t>人</w:t>
      </w:r>
      <w:r w:rsidRPr="005C410E">
        <w:rPr>
          <w:rFonts w:hint="eastAsia"/>
          <w:spacing w:val="-180"/>
          <w:position w:val="22"/>
        </w:rPr>
        <w:t>。</w:t>
      </w:r>
      <w:r>
        <w:rPr>
          <w:rFonts w:hint="eastAsia"/>
        </w:rPr>
        <w:t>人自外</w:t>
      </w:r>
      <w:r w:rsidRPr="005C410E">
        <w:rPr>
          <w:rFonts w:hint="eastAsia"/>
          <w:spacing w:val="-180"/>
        </w:rPr>
        <w:t>道</w:t>
      </w:r>
      <w:r w:rsidRPr="005C410E">
        <w:rPr>
          <w:rFonts w:hint="eastAsia"/>
          <w:spacing w:val="-180"/>
          <w:position w:val="22"/>
        </w:rPr>
        <w:t>。</w:t>
      </w:r>
      <w:r>
        <w:rPr>
          <w:rFonts w:hint="eastAsia"/>
        </w:rPr>
        <w:t>非</w:t>
      </w:r>
      <w:r w:rsidR="00D23026">
        <w:rPr>
          <w:rFonts w:hint="eastAsia"/>
        </w:rPr>
        <w:t xml:space="preserve">　</w:t>
      </w:r>
      <w:r>
        <w:rPr>
          <w:rFonts w:hint="eastAsia"/>
        </w:rPr>
        <w:t>師道嚴</w:t>
      </w:r>
      <w:r w:rsidRPr="005C410E">
        <w:rPr>
          <w:rFonts w:hint="eastAsia"/>
          <w:spacing w:val="-180"/>
        </w:rPr>
        <w:t>也</w:t>
      </w:r>
      <w:r w:rsidRPr="005C410E">
        <w:rPr>
          <w:rFonts w:hint="eastAsia"/>
          <w:spacing w:val="-180"/>
          <w:position w:val="22"/>
        </w:rPr>
        <w:t>。</w:t>
      </w:r>
      <w:r>
        <w:rPr>
          <w:rFonts w:hint="eastAsia"/>
        </w:rPr>
        <w:t>此乃新</w:t>
      </w:r>
      <w:r w:rsidRPr="005C410E">
        <w:rPr>
          <w:rFonts w:hint="eastAsia"/>
          <w:spacing w:val="-180"/>
        </w:rPr>
        <w:lastRenderedPageBreak/>
        <w:t>壇</w:t>
      </w:r>
      <w:r w:rsidRPr="005C410E">
        <w:rPr>
          <w:rFonts w:hint="eastAsia"/>
          <w:spacing w:val="-180"/>
          <w:position w:val="22"/>
        </w:rPr>
        <w:t>。</w:t>
      </w:r>
      <w:r>
        <w:rPr>
          <w:rFonts w:hint="eastAsia"/>
        </w:rPr>
        <w:t>三日未</w:t>
      </w:r>
      <w:r w:rsidRPr="005C410E">
        <w:rPr>
          <w:rFonts w:hint="eastAsia"/>
          <w:spacing w:val="-180"/>
        </w:rPr>
        <w:t>清</w:t>
      </w:r>
      <w:r w:rsidRPr="005C410E">
        <w:rPr>
          <w:rFonts w:hint="eastAsia"/>
          <w:spacing w:val="-180"/>
          <w:position w:val="22"/>
        </w:rPr>
        <w:t>。</w:t>
      </w:r>
      <w:r>
        <w:rPr>
          <w:rFonts w:hint="eastAsia"/>
        </w:rPr>
        <w:t>袚除之</w:t>
      </w:r>
      <w:r w:rsidRPr="005C410E">
        <w:rPr>
          <w:rFonts w:hint="eastAsia"/>
          <w:spacing w:val="-180"/>
        </w:rPr>
        <w:t>意</w:t>
      </w:r>
      <w:r w:rsidRPr="00C612FC">
        <w:rPr>
          <w:rFonts w:hint="eastAsia"/>
          <w:spacing w:val="-100"/>
          <w:position w:val="22"/>
        </w:rPr>
        <w:t>。</w:t>
      </w:r>
      <w:r w:rsidRPr="00FD21EA">
        <w:rPr>
          <w:rFonts w:hint="eastAsia"/>
          <w:spacing w:val="4"/>
          <w:position w:val="4"/>
          <w:sz w:val="48"/>
          <w:eastAsianLayout w:id="1718839040" w:combine="1"/>
        </w:rPr>
        <w:t>貫清之寓。三日前未能清壇。雖打掃清潔。而袚除未淨耳。</w:t>
      </w:r>
      <w:r>
        <w:rPr>
          <w:rFonts w:hint="eastAsia"/>
        </w:rPr>
        <w:t>子等遵</w:t>
      </w:r>
      <w:r w:rsidRPr="005C410E">
        <w:rPr>
          <w:rFonts w:hint="eastAsia"/>
          <w:spacing w:val="-180"/>
        </w:rPr>
        <w:t>之</w:t>
      </w:r>
      <w:r w:rsidRPr="005C410E">
        <w:rPr>
          <w:rFonts w:hint="eastAsia"/>
          <w:spacing w:val="-180"/>
          <w:position w:val="22"/>
        </w:rPr>
        <w:t>。</w:t>
      </w:r>
    </w:p>
    <w:p w:rsidR="00BB1D43" w:rsidRDefault="00BB1D43" w:rsidP="004535BC">
      <w:pPr>
        <w:pStyle w:val="a9"/>
      </w:pPr>
      <w:r>
        <w:rPr>
          <w:rFonts w:hint="eastAsia"/>
        </w:rPr>
        <w:t>仙師仍不能</w:t>
      </w:r>
      <w:r w:rsidRPr="005C410E">
        <w:rPr>
          <w:rFonts w:hint="eastAsia"/>
          <w:spacing w:val="-180"/>
        </w:rPr>
        <w:t>來</w:t>
      </w:r>
      <w:r w:rsidRPr="005C410E">
        <w:rPr>
          <w:rFonts w:hint="eastAsia"/>
          <w:spacing w:val="-180"/>
          <w:position w:val="22"/>
        </w:rPr>
        <w:t>。</w:t>
      </w:r>
      <w:r>
        <w:rPr>
          <w:rFonts w:hint="eastAsia"/>
        </w:rPr>
        <w:t>命語貫</w:t>
      </w:r>
      <w:r w:rsidRPr="005C410E">
        <w:rPr>
          <w:rFonts w:hint="eastAsia"/>
          <w:spacing w:val="-180"/>
        </w:rPr>
        <w:t>子</w:t>
      </w:r>
      <w:r w:rsidRPr="005C410E">
        <w:rPr>
          <w:rFonts w:hint="eastAsia"/>
          <w:spacing w:val="-180"/>
          <w:position w:val="22"/>
        </w:rPr>
        <w:t>。</w:t>
      </w:r>
      <w:r>
        <w:rPr>
          <w:rFonts w:hint="eastAsia"/>
        </w:rPr>
        <w:t>後坐先</w:t>
      </w:r>
      <w:r w:rsidRPr="005C410E">
        <w:rPr>
          <w:rFonts w:hint="eastAsia"/>
          <w:spacing w:val="-180"/>
        </w:rPr>
        <w:t>進</w:t>
      </w:r>
      <w:r w:rsidRPr="005C410E">
        <w:rPr>
          <w:rFonts w:hint="eastAsia"/>
          <w:spacing w:val="-180"/>
          <w:position w:val="22"/>
        </w:rPr>
        <w:t>。</w:t>
      </w:r>
      <w:r>
        <w:rPr>
          <w:rFonts w:hint="eastAsia"/>
        </w:rPr>
        <w:t>本道難得之</w:t>
      </w:r>
      <w:r w:rsidRPr="005C410E">
        <w:rPr>
          <w:rFonts w:hint="eastAsia"/>
          <w:spacing w:val="-180"/>
        </w:rPr>
        <w:t>事</w:t>
      </w:r>
      <w:r w:rsidRPr="005C410E">
        <w:rPr>
          <w:rFonts w:hint="eastAsia"/>
          <w:spacing w:val="-180"/>
          <w:position w:val="22"/>
        </w:rPr>
        <w:t>。</w:t>
      </w:r>
      <w:r>
        <w:rPr>
          <w:rFonts w:hint="eastAsia"/>
        </w:rPr>
        <w:t>授經奇</w:t>
      </w:r>
      <w:r w:rsidRPr="005C410E">
        <w:rPr>
          <w:rFonts w:hint="eastAsia"/>
          <w:spacing w:val="-180"/>
        </w:rPr>
        <w:t>遇</w:t>
      </w:r>
      <w:r w:rsidRPr="00C612FC">
        <w:rPr>
          <w:rFonts w:hint="eastAsia"/>
          <w:spacing w:val="-100"/>
          <w:position w:val="22"/>
        </w:rPr>
        <w:t>。</w:t>
      </w:r>
      <w:r w:rsidRPr="00D23026">
        <w:rPr>
          <w:rFonts w:hint="eastAsia"/>
          <w:position w:val="4"/>
          <w:sz w:val="48"/>
          <w:eastAsianLayout w:id="1718839040" w:combine="1"/>
        </w:rPr>
        <w:t>貫清入壇列外修。而得經以齒序反在內修十子之先誠為授經奇遇矣。</w:t>
      </w:r>
      <w:r>
        <w:rPr>
          <w:rFonts w:hint="eastAsia"/>
        </w:rPr>
        <w:t>天開好</w:t>
      </w:r>
      <w:r w:rsidRPr="005C410E">
        <w:rPr>
          <w:rFonts w:hint="eastAsia"/>
          <w:spacing w:val="-180"/>
        </w:rPr>
        <w:t>幕</w:t>
      </w:r>
      <w:r w:rsidRPr="005C410E">
        <w:rPr>
          <w:rFonts w:hint="eastAsia"/>
          <w:spacing w:val="-180"/>
          <w:position w:val="22"/>
        </w:rPr>
        <w:t>。</w:t>
      </w:r>
      <w:r>
        <w:rPr>
          <w:rFonts w:hint="eastAsia"/>
        </w:rPr>
        <w:t>人莫自棄自</w:t>
      </w:r>
      <w:r w:rsidRPr="005C410E">
        <w:rPr>
          <w:rFonts w:hint="eastAsia"/>
          <w:spacing w:val="-180"/>
        </w:rPr>
        <w:t>忽</w:t>
      </w:r>
      <w:r w:rsidRPr="005C410E">
        <w:rPr>
          <w:rFonts w:hint="eastAsia"/>
          <w:spacing w:val="-180"/>
          <w:position w:val="22"/>
        </w:rPr>
        <w:t>。</w:t>
      </w:r>
      <w:r>
        <w:rPr>
          <w:rFonts w:hint="eastAsia"/>
        </w:rPr>
        <w:t>戒齋三</w:t>
      </w:r>
      <w:r w:rsidRPr="005C410E">
        <w:rPr>
          <w:rFonts w:hint="eastAsia"/>
          <w:spacing w:val="-180"/>
        </w:rPr>
        <w:t>日</w:t>
      </w:r>
      <w:r w:rsidRPr="005C410E">
        <w:rPr>
          <w:rFonts w:hint="eastAsia"/>
          <w:spacing w:val="-180"/>
          <w:position w:val="22"/>
        </w:rPr>
        <w:t>。</w:t>
      </w:r>
      <w:r>
        <w:rPr>
          <w:rFonts w:hint="eastAsia"/>
        </w:rPr>
        <w:t>諸子一</w:t>
      </w:r>
      <w:r w:rsidRPr="005C410E">
        <w:rPr>
          <w:rFonts w:hint="eastAsia"/>
          <w:spacing w:val="-180"/>
        </w:rPr>
        <w:t>日</w:t>
      </w:r>
      <w:r w:rsidRPr="005C410E">
        <w:rPr>
          <w:rFonts w:hint="eastAsia"/>
          <w:spacing w:val="-180"/>
          <w:position w:val="22"/>
        </w:rPr>
        <w:t>。</w:t>
      </w:r>
      <w:r>
        <w:rPr>
          <w:rFonts w:hint="eastAsia"/>
        </w:rPr>
        <w:t>以後臨設</w:t>
      </w:r>
    </w:p>
    <w:p w:rsidR="00BB1D43" w:rsidRDefault="00BB1D43" w:rsidP="004535BC">
      <w:pPr>
        <w:pStyle w:val="a9"/>
      </w:pPr>
      <w:r>
        <w:rPr>
          <w:rFonts w:hint="eastAsia"/>
        </w:rPr>
        <w:t>師</w:t>
      </w:r>
      <w:r w:rsidRPr="005C410E">
        <w:rPr>
          <w:rFonts w:hint="eastAsia"/>
          <w:spacing w:val="-180"/>
        </w:rPr>
        <w:t>壇</w:t>
      </w:r>
      <w:r w:rsidRPr="005C410E">
        <w:rPr>
          <w:rFonts w:hint="eastAsia"/>
          <w:spacing w:val="-180"/>
          <w:position w:val="22"/>
        </w:rPr>
        <w:t>。</w:t>
      </w:r>
      <w:r>
        <w:rPr>
          <w:rFonts w:hint="eastAsia"/>
        </w:rPr>
        <w:t>垂幕之</w:t>
      </w:r>
      <w:r w:rsidRPr="005C410E">
        <w:rPr>
          <w:rFonts w:hint="eastAsia"/>
          <w:spacing w:val="-180"/>
        </w:rPr>
        <w:t>人</w:t>
      </w:r>
      <w:r w:rsidRPr="005C410E">
        <w:rPr>
          <w:rFonts w:hint="eastAsia"/>
          <w:spacing w:val="-180"/>
          <w:position w:val="22"/>
        </w:rPr>
        <w:t>。</w:t>
      </w:r>
      <w:r>
        <w:rPr>
          <w:rFonts w:hint="eastAsia"/>
        </w:rPr>
        <w:t>皆須先前三</w:t>
      </w:r>
      <w:r w:rsidRPr="005C410E">
        <w:rPr>
          <w:rFonts w:hint="eastAsia"/>
          <w:spacing w:val="-180"/>
        </w:rPr>
        <w:t>日</w:t>
      </w:r>
      <w:r w:rsidRPr="005C410E">
        <w:rPr>
          <w:rFonts w:hint="eastAsia"/>
          <w:spacing w:val="-180"/>
          <w:position w:val="22"/>
        </w:rPr>
        <w:t>。</w:t>
      </w:r>
      <w:r>
        <w:rPr>
          <w:rFonts w:hint="eastAsia"/>
        </w:rPr>
        <w:t>清戒齋沐盥</w:t>
      </w:r>
      <w:r w:rsidRPr="005C410E">
        <w:rPr>
          <w:rFonts w:hint="eastAsia"/>
          <w:spacing w:val="-180"/>
        </w:rPr>
        <w:t>浴</w:t>
      </w:r>
      <w:r w:rsidRPr="005C410E">
        <w:rPr>
          <w:rFonts w:hint="eastAsia"/>
          <w:spacing w:val="-180"/>
          <w:position w:val="22"/>
        </w:rPr>
        <w:t>。</w:t>
      </w:r>
      <w:r>
        <w:rPr>
          <w:rFonts w:hint="eastAsia"/>
        </w:rPr>
        <w:t>爾壇今日清</w:t>
      </w:r>
      <w:r w:rsidRPr="005C410E">
        <w:rPr>
          <w:rFonts w:hint="eastAsia"/>
          <w:spacing w:val="-180"/>
        </w:rPr>
        <w:t>起</w:t>
      </w:r>
      <w:r w:rsidRPr="005C410E">
        <w:rPr>
          <w:rFonts w:hint="eastAsia"/>
          <w:spacing w:val="-180"/>
          <w:position w:val="22"/>
        </w:rPr>
        <w:t>。</w:t>
      </w:r>
      <w:r>
        <w:rPr>
          <w:rFonts w:hint="eastAsia"/>
        </w:rPr>
        <w:t>三日聽</w:t>
      </w:r>
      <w:r w:rsidRPr="005C410E">
        <w:rPr>
          <w:rFonts w:hint="eastAsia"/>
          <w:spacing w:val="-180"/>
        </w:rPr>
        <w:t>經</w:t>
      </w:r>
      <w:r w:rsidRPr="005C410E">
        <w:rPr>
          <w:rFonts w:hint="eastAsia"/>
          <w:spacing w:val="-180"/>
          <w:position w:val="22"/>
        </w:rPr>
        <w:t>。</w:t>
      </w:r>
      <w:r>
        <w:rPr>
          <w:rFonts w:hint="eastAsia"/>
        </w:rPr>
        <w:t>今為福緣接授子集二</w:t>
      </w:r>
      <w:r w:rsidRPr="005C410E">
        <w:rPr>
          <w:rFonts w:hint="eastAsia"/>
          <w:spacing w:val="-180"/>
        </w:rPr>
        <w:t>節</w:t>
      </w:r>
      <w:r w:rsidRPr="00C612FC">
        <w:rPr>
          <w:rFonts w:hint="eastAsia"/>
          <w:spacing w:val="-100"/>
          <w:position w:val="22"/>
        </w:rPr>
        <w:t>。</w:t>
      </w:r>
      <w:r w:rsidRPr="00205DB6">
        <w:rPr>
          <w:rFonts w:hint="eastAsia"/>
          <w:spacing w:val="2"/>
          <w:position w:val="4"/>
          <w:sz w:val="48"/>
          <w:eastAsianLayout w:id="1718839040" w:combine="1"/>
        </w:rPr>
        <w:t>上次在福緣之壇。授首錄及子集第一節止。今以貫清處新壇。袚除不淨午後仍到福緣壇。接授子集第二三兩節也。</w:t>
      </w:r>
      <w:r>
        <w:rPr>
          <w:rFonts w:hint="eastAsia"/>
        </w:rPr>
        <w:t>貫子十八日授午</w:t>
      </w:r>
      <w:r w:rsidRPr="005C410E">
        <w:rPr>
          <w:rFonts w:hint="eastAsia"/>
          <w:spacing w:val="-180"/>
        </w:rPr>
        <w:t>經</w:t>
      </w:r>
      <w:r w:rsidRPr="005C410E">
        <w:rPr>
          <w:rFonts w:hint="eastAsia"/>
          <w:spacing w:val="-180"/>
          <w:position w:val="22"/>
        </w:rPr>
        <w:t>。</w:t>
      </w:r>
    </w:p>
    <w:p w:rsidR="00BB1D43" w:rsidRDefault="00BB1D43" w:rsidP="004535BC">
      <w:pPr>
        <w:pStyle w:val="a9"/>
      </w:pPr>
      <w:r>
        <w:rPr>
          <w:rFonts w:hint="eastAsia"/>
        </w:rPr>
        <w:t>仙師午正臨</w:t>
      </w:r>
      <w:r w:rsidRPr="005C410E">
        <w:rPr>
          <w:rFonts w:hint="eastAsia"/>
          <w:spacing w:val="-180"/>
        </w:rPr>
        <w:t>壇</w:t>
      </w:r>
      <w:r w:rsidRPr="005C410E">
        <w:rPr>
          <w:rFonts w:hint="eastAsia"/>
          <w:spacing w:val="-180"/>
          <w:position w:val="22"/>
        </w:rPr>
        <w:t>。</w:t>
      </w:r>
      <w:r>
        <w:rPr>
          <w:rFonts w:hint="eastAsia"/>
        </w:rPr>
        <w:t>今日晚十一點一度</w:t>
      </w:r>
      <w:r w:rsidRPr="005C410E">
        <w:rPr>
          <w:rFonts w:hint="eastAsia"/>
          <w:spacing w:val="-180"/>
        </w:rPr>
        <w:t>前</w:t>
      </w:r>
      <w:r w:rsidRPr="005C410E">
        <w:rPr>
          <w:rFonts w:hint="eastAsia"/>
          <w:spacing w:val="-180"/>
          <w:position w:val="22"/>
        </w:rPr>
        <w:t>。</w:t>
      </w:r>
      <w:r w:rsidR="00205DB6">
        <w:rPr>
          <w:rFonts w:hint="eastAsia"/>
        </w:rPr>
        <w:t xml:space="preserve">　</w:t>
      </w:r>
      <w:r>
        <w:rPr>
          <w:rFonts w:hint="eastAsia"/>
        </w:rPr>
        <w:t>仙師仍到前</w:t>
      </w:r>
      <w:r w:rsidRPr="005C410E">
        <w:rPr>
          <w:rFonts w:hint="eastAsia"/>
          <w:spacing w:val="-180"/>
        </w:rPr>
        <w:t>壇</w:t>
      </w:r>
      <w:r w:rsidRPr="005C410E">
        <w:rPr>
          <w:rFonts w:hint="eastAsia"/>
          <w:spacing w:val="-180"/>
          <w:position w:val="22"/>
        </w:rPr>
        <w:t>。</w:t>
      </w:r>
      <w:r>
        <w:rPr>
          <w:rFonts w:hint="eastAsia"/>
        </w:rPr>
        <w:t>諸子坐</w:t>
      </w:r>
      <w:r w:rsidRPr="005C410E">
        <w:rPr>
          <w:rFonts w:hint="eastAsia"/>
          <w:spacing w:val="-180"/>
        </w:rPr>
        <w:t>聽</w:t>
      </w:r>
      <w:r w:rsidRPr="005C410E">
        <w:rPr>
          <w:rFonts w:hint="eastAsia"/>
          <w:spacing w:val="-180"/>
          <w:position w:val="22"/>
        </w:rPr>
        <w:t>。</w:t>
      </w:r>
      <w:r>
        <w:rPr>
          <w:rFonts w:hint="eastAsia"/>
        </w:rPr>
        <w:t>外修一律不可間</w:t>
      </w:r>
      <w:r w:rsidRPr="005C410E">
        <w:rPr>
          <w:rFonts w:hint="eastAsia"/>
          <w:spacing w:val="-180"/>
        </w:rPr>
        <w:t>斷</w:t>
      </w:r>
      <w:r w:rsidRPr="005C410E">
        <w:rPr>
          <w:rFonts w:hint="eastAsia"/>
          <w:spacing w:val="-180"/>
          <w:position w:val="22"/>
        </w:rPr>
        <w:t>。</w:t>
      </w:r>
      <w:r>
        <w:rPr>
          <w:rFonts w:hint="eastAsia"/>
        </w:rPr>
        <w:t>清壇三</w:t>
      </w:r>
      <w:r w:rsidRPr="005C410E">
        <w:rPr>
          <w:rFonts w:hint="eastAsia"/>
          <w:spacing w:val="-180"/>
        </w:rPr>
        <w:t>日</w:t>
      </w:r>
      <w:r w:rsidRPr="005C410E">
        <w:rPr>
          <w:rFonts w:hint="eastAsia"/>
          <w:spacing w:val="-180"/>
          <w:position w:val="22"/>
        </w:rPr>
        <w:t>。</w:t>
      </w:r>
      <w:r>
        <w:rPr>
          <w:rFonts w:hint="eastAsia"/>
        </w:rPr>
        <w:t>未垂幕諸</w:t>
      </w:r>
      <w:r w:rsidRPr="005C410E">
        <w:rPr>
          <w:rFonts w:hint="eastAsia"/>
          <w:spacing w:val="-180"/>
        </w:rPr>
        <w:t>子</w:t>
      </w:r>
      <w:r w:rsidRPr="005C410E">
        <w:rPr>
          <w:rFonts w:hint="eastAsia"/>
          <w:spacing w:val="-180"/>
          <w:position w:val="22"/>
        </w:rPr>
        <w:t>。</w:t>
      </w:r>
      <w:r>
        <w:rPr>
          <w:rFonts w:hint="eastAsia"/>
        </w:rPr>
        <w:t>一律懍</w:t>
      </w:r>
      <w:r w:rsidRPr="005C410E">
        <w:rPr>
          <w:rFonts w:hint="eastAsia"/>
          <w:spacing w:val="-180"/>
        </w:rPr>
        <w:t>遵</w:t>
      </w:r>
      <w:r w:rsidRPr="005C410E">
        <w:rPr>
          <w:rFonts w:hint="eastAsia"/>
          <w:spacing w:val="-180"/>
          <w:position w:val="22"/>
        </w:rPr>
        <w:t>。</w:t>
      </w:r>
      <w:r>
        <w:rPr>
          <w:rFonts w:hint="eastAsia"/>
        </w:rPr>
        <w:t>未及期</w:t>
      </w:r>
      <w:r w:rsidRPr="005C410E">
        <w:rPr>
          <w:rFonts w:hint="eastAsia"/>
          <w:spacing w:val="-180"/>
        </w:rPr>
        <w:t>者</w:t>
      </w:r>
      <w:r w:rsidRPr="005C410E">
        <w:rPr>
          <w:rFonts w:hint="eastAsia"/>
          <w:spacing w:val="-180"/>
          <w:position w:val="22"/>
        </w:rPr>
        <w:t>。</w:t>
      </w:r>
      <w:r>
        <w:rPr>
          <w:rFonts w:hint="eastAsia"/>
        </w:rPr>
        <w:t>各自坐己</w:t>
      </w:r>
      <w:r w:rsidRPr="005C410E">
        <w:rPr>
          <w:rFonts w:hint="eastAsia"/>
          <w:spacing w:val="-180"/>
        </w:rPr>
        <w:t>室</w:t>
      </w:r>
      <w:r w:rsidRPr="005C410E">
        <w:rPr>
          <w:rFonts w:hint="eastAsia"/>
          <w:spacing w:val="-180"/>
          <w:position w:val="22"/>
        </w:rPr>
        <w:t>。</w:t>
      </w:r>
      <w:r>
        <w:rPr>
          <w:rFonts w:hint="eastAsia"/>
        </w:rPr>
        <w:t>聽經三</w:t>
      </w:r>
      <w:r w:rsidRPr="005C410E">
        <w:rPr>
          <w:rFonts w:hint="eastAsia"/>
          <w:spacing w:val="-180"/>
        </w:rPr>
        <w:t>日</w:t>
      </w:r>
      <w:r w:rsidRPr="005C410E">
        <w:rPr>
          <w:rFonts w:hint="eastAsia"/>
          <w:spacing w:val="-180"/>
          <w:position w:val="22"/>
        </w:rPr>
        <w:t>。</w:t>
      </w:r>
      <w:r>
        <w:rPr>
          <w:rFonts w:hint="eastAsia"/>
        </w:rPr>
        <w:t>即輪拜垂象之</w:t>
      </w:r>
      <w:r w:rsidRPr="005C410E">
        <w:rPr>
          <w:rFonts w:hint="eastAsia"/>
          <w:spacing w:val="-180"/>
        </w:rPr>
        <w:t>日</w:t>
      </w:r>
      <w:r w:rsidRPr="005C410E">
        <w:rPr>
          <w:rFonts w:hint="eastAsia"/>
          <w:spacing w:val="-180"/>
          <w:position w:val="22"/>
        </w:rPr>
        <w:t>。</w:t>
      </w:r>
      <w:r>
        <w:rPr>
          <w:rFonts w:hint="eastAsia"/>
        </w:rPr>
        <w:t>貫子速起像覆</w:t>
      </w:r>
      <w:r w:rsidRPr="005C410E">
        <w:rPr>
          <w:rFonts w:hint="eastAsia"/>
          <w:spacing w:val="-180"/>
        </w:rPr>
        <w:t>上</w:t>
      </w:r>
      <w:r w:rsidRPr="005C410E">
        <w:rPr>
          <w:rFonts w:hint="eastAsia"/>
          <w:spacing w:val="-180"/>
          <w:position w:val="22"/>
        </w:rPr>
        <w:t>。</w:t>
      </w:r>
      <w:r>
        <w:rPr>
          <w:rFonts w:hint="eastAsia"/>
        </w:rPr>
        <w:t>垂則非其時</w:t>
      </w:r>
      <w:r w:rsidRPr="005C410E">
        <w:rPr>
          <w:rFonts w:hint="eastAsia"/>
          <w:spacing w:val="-180"/>
        </w:rPr>
        <w:t>也</w:t>
      </w:r>
      <w:r w:rsidRPr="005C410E">
        <w:rPr>
          <w:rFonts w:hint="eastAsia"/>
          <w:spacing w:val="-180"/>
          <w:position w:val="22"/>
        </w:rPr>
        <w:t>。</w:t>
      </w:r>
      <w:r>
        <w:rPr>
          <w:rFonts w:hint="eastAsia"/>
        </w:rPr>
        <w:t>供設去</w:t>
      </w:r>
      <w:r w:rsidRPr="005C410E">
        <w:rPr>
          <w:rFonts w:hint="eastAsia"/>
          <w:spacing w:val="-180"/>
        </w:rPr>
        <w:t>水</w:t>
      </w:r>
      <w:r w:rsidRPr="005C410E">
        <w:rPr>
          <w:rFonts w:hint="eastAsia"/>
          <w:spacing w:val="-180"/>
          <w:position w:val="22"/>
        </w:rPr>
        <w:t>。</w:t>
      </w:r>
      <w:r>
        <w:rPr>
          <w:rFonts w:hint="eastAsia"/>
        </w:rPr>
        <w:t>吾退幕</w:t>
      </w:r>
      <w:r w:rsidRPr="005C410E">
        <w:rPr>
          <w:rFonts w:hint="eastAsia"/>
          <w:spacing w:val="-180"/>
        </w:rPr>
        <w:t>去</w:t>
      </w:r>
      <w:r w:rsidRPr="00C612FC">
        <w:rPr>
          <w:rFonts w:hint="eastAsia"/>
          <w:spacing w:val="-100"/>
          <w:position w:val="22"/>
        </w:rPr>
        <w:t>。</w:t>
      </w:r>
      <w:r w:rsidRPr="00C612FC">
        <w:rPr>
          <w:rFonts w:hint="eastAsia"/>
          <w:position w:val="4"/>
          <w:sz w:val="48"/>
          <w:eastAsianLayout w:id="1718839040" w:combine="1"/>
        </w:rPr>
        <w:t>今日貫清處。既未授經。像仍上覆。不能下垂。清壇後十八日開經方垂也。</w:t>
      </w:r>
    </w:p>
    <w:p w:rsidR="00BB1D43" w:rsidRDefault="00BB1D43" w:rsidP="004535BC">
      <w:pPr>
        <w:pStyle w:val="a9"/>
      </w:pPr>
      <w:r>
        <w:rPr>
          <w:rFonts w:hint="eastAsia"/>
        </w:rPr>
        <w:t>回十八午經前為爾等言俱可</w:t>
      </w:r>
      <w:r w:rsidRPr="005C410E">
        <w:rPr>
          <w:rFonts w:hint="eastAsia"/>
          <w:spacing w:val="-180"/>
        </w:rPr>
        <w:t>已</w:t>
      </w:r>
      <w:r w:rsidRPr="00F41CA7">
        <w:rPr>
          <w:rFonts w:hint="eastAsia"/>
          <w:spacing w:val="-100"/>
          <w:position w:val="22"/>
        </w:rPr>
        <w:t>。</w:t>
      </w:r>
      <w:r w:rsidRPr="00F41CA7">
        <w:rPr>
          <w:rFonts w:hint="eastAsia"/>
          <w:spacing w:val="4"/>
          <w:position w:val="4"/>
          <w:sz w:val="48"/>
          <w:eastAsianLayout w:id="1718839040" w:combine="1"/>
        </w:rPr>
        <w:t>按此答語不知是誰問事無考姑略</w:t>
      </w:r>
      <w:r>
        <w:rPr>
          <w:rFonts w:hint="eastAsia"/>
        </w:rPr>
        <w:t>吾</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十月十五日午</w:t>
      </w:r>
      <w:r w:rsidRPr="00F41CA7">
        <w:rPr>
          <w:rFonts w:hint="eastAsia"/>
          <w:spacing w:val="60"/>
        </w:rPr>
        <w:t>壇</w:t>
      </w:r>
      <w:r w:rsidRPr="00C612FC">
        <w:rPr>
          <w:rFonts w:hint="eastAsia"/>
          <w:position w:val="4"/>
          <w:sz w:val="48"/>
          <w:eastAsianLayout w:id="1718839040" w:combine="1"/>
        </w:rPr>
        <w:t>由貫清處回母壇。為福緣授子集二三兩節</w:t>
      </w:r>
      <w:r w:rsidR="00F41CA7" w:rsidRPr="00C612FC">
        <w:rPr>
          <w:rFonts w:hint="eastAsia"/>
          <w:position w:val="4"/>
          <w:sz w:val="48"/>
          <w:eastAsianLayout w:id="1718839040" w:combine="1"/>
        </w:rPr>
        <w:t>。</w:t>
      </w:r>
      <w:r w:rsidR="00205DB6" w:rsidRPr="00EC0DC4">
        <w:rPr>
          <w:rFonts w:ascii="MS Gothic" w:eastAsia="MS Gothic" w:hAnsi="MS Gothic" w:cs="MS Gothic" w:hint="eastAsia"/>
          <w:position w:val="18"/>
        </w:rPr>
        <w:t> </w:t>
      </w:r>
    </w:p>
    <w:p w:rsidR="00BB1D43" w:rsidRDefault="00BB1D43" w:rsidP="004535BC">
      <w:pPr>
        <w:pStyle w:val="a9"/>
      </w:pPr>
      <w:r>
        <w:rPr>
          <w:rFonts w:hint="eastAsia"/>
        </w:rPr>
        <w:t>寶幢童子</w:t>
      </w:r>
      <w:r w:rsidRPr="005C410E">
        <w:rPr>
          <w:rFonts w:hint="eastAsia"/>
          <w:spacing w:val="-180"/>
        </w:rPr>
        <w:t>到</w:t>
      </w:r>
      <w:r w:rsidRPr="005C410E">
        <w:rPr>
          <w:rFonts w:hint="eastAsia"/>
          <w:spacing w:val="-180"/>
          <w:position w:val="22"/>
        </w:rPr>
        <w:t>。</w:t>
      </w:r>
      <w:r>
        <w:rPr>
          <w:rFonts w:hint="eastAsia"/>
        </w:rPr>
        <w:t>外修諸</w:t>
      </w:r>
      <w:r w:rsidRPr="005C410E">
        <w:rPr>
          <w:rFonts w:hint="eastAsia"/>
          <w:spacing w:val="-180"/>
        </w:rPr>
        <w:t>子</w:t>
      </w:r>
      <w:r w:rsidRPr="005C410E">
        <w:rPr>
          <w:rFonts w:hint="eastAsia"/>
          <w:spacing w:val="-180"/>
          <w:position w:val="22"/>
        </w:rPr>
        <w:t>。</w:t>
      </w:r>
      <w:r>
        <w:rPr>
          <w:rFonts w:hint="eastAsia"/>
        </w:rPr>
        <w:t>一律進</w:t>
      </w:r>
      <w:r w:rsidRPr="005C410E">
        <w:rPr>
          <w:rFonts w:hint="eastAsia"/>
          <w:spacing w:val="-180"/>
        </w:rPr>
        <w:t>水</w:t>
      </w:r>
      <w:r w:rsidRPr="005C410E">
        <w:rPr>
          <w:rFonts w:hint="eastAsia"/>
          <w:spacing w:val="-180"/>
          <w:position w:val="22"/>
        </w:rPr>
        <w:t>。</w:t>
      </w:r>
      <w:r>
        <w:rPr>
          <w:rFonts w:hint="eastAsia"/>
        </w:rPr>
        <w:t>進清</w:t>
      </w:r>
      <w:r w:rsidRPr="005C410E">
        <w:rPr>
          <w:rFonts w:hint="eastAsia"/>
          <w:spacing w:val="-180"/>
        </w:rPr>
        <w:t>表</w:t>
      </w:r>
      <w:r w:rsidRPr="005C410E">
        <w:rPr>
          <w:rFonts w:hint="eastAsia"/>
          <w:spacing w:val="-180"/>
          <w:position w:val="22"/>
        </w:rPr>
        <w:t>。</w:t>
      </w:r>
      <w:r>
        <w:rPr>
          <w:rFonts w:hint="eastAsia"/>
        </w:rPr>
        <w:t>外座即</w:t>
      </w:r>
      <w:r w:rsidRPr="005C410E">
        <w:rPr>
          <w:rFonts w:hint="eastAsia"/>
          <w:spacing w:val="-180"/>
        </w:rPr>
        <w:t>復</w:t>
      </w:r>
      <w:r w:rsidRPr="00C612FC">
        <w:rPr>
          <w:rFonts w:hint="eastAsia"/>
          <w:spacing w:val="-100"/>
          <w:position w:val="22"/>
        </w:rPr>
        <w:t>。</w:t>
      </w:r>
      <w:r w:rsidRPr="00C612FC">
        <w:rPr>
          <w:rFonts w:hint="eastAsia"/>
          <w:position w:val="4"/>
          <w:sz w:val="48"/>
          <w:eastAsianLayout w:id="1718839040" w:combine="1"/>
        </w:rPr>
        <w:t>外座即復者進表進水後仍復外間列坐也。</w:t>
      </w:r>
      <w:r>
        <w:rPr>
          <w:rFonts w:hint="eastAsia"/>
        </w:rPr>
        <w:t>十八授貫子</w:t>
      </w:r>
      <w:r w:rsidRPr="005C410E">
        <w:rPr>
          <w:rFonts w:hint="eastAsia"/>
          <w:spacing w:val="-180"/>
        </w:rPr>
        <w:t>經</w:t>
      </w:r>
      <w:r w:rsidRPr="005C410E">
        <w:rPr>
          <w:rFonts w:hint="eastAsia"/>
          <w:spacing w:val="-180"/>
          <w:position w:val="22"/>
        </w:rPr>
        <w:t>。</w:t>
      </w:r>
    </w:p>
    <w:p w:rsidR="00BB1D43" w:rsidRDefault="00BB1D43" w:rsidP="004535BC">
      <w:pPr>
        <w:pStyle w:val="a9"/>
      </w:pPr>
      <w:r>
        <w:rPr>
          <w:rFonts w:hint="eastAsia"/>
        </w:rPr>
        <w:lastRenderedPageBreak/>
        <w:t>十九仍授敦子</w:t>
      </w:r>
      <w:r w:rsidRPr="005C410E">
        <w:rPr>
          <w:rFonts w:hint="eastAsia"/>
          <w:spacing w:val="-180"/>
        </w:rPr>
        <w:t>經</w:t>
      </w:r>
      <w:r w:rsidRPr="005C410E">
        <w:rPr>
          <w:rFonts w:hint="eastAsia"/>
          <w:spacing w:val="-180"/>
          <w:position w:val="22"/>
        </w:rPr>
        <w:t>。</w:t>
      </w:r>
      <w:r>
        <w:rPr>
          <w:rFonts w:hint="eastAsia"/>
        </w:rPr>
        <w:t>不必移遷展</w:t>
      </w:r>
      <w:r w:rsidRPr="005C410E">
        <w:rPr>
          <w:rFonts w:hint="eastAsia"/>
          <w:spacing w:val="-180"/>
        </w:rPr>
        <w:t>期</w:t>
      </w:r>
      <w:r w:rsidRPr="005C410E">
        <w:rPr>
          <w:rFonts w:hint="eastAsia"/>
          <w:spacing w:val="-180"/>
          <w:position w:val="22"/>
        </w:rPr>
        <w:t>。</w:t>
      </w:r>
      <w:r>
        <w:rPr>
          <w:rFonts w:hint="eastAsia"/>
        </w:rPr>
        <w:t>奉</w:t>
      </w:r>
    </w:p>
    <w:p w:rsidR="00BB1D43" w:rsidRDefault="00BB1D43" w:rsidP="004535BC">
      <w:pPr>
        <w:pStyle w:val="a9"/>
      </w:pPr>
      <w:r>
        <w:rPr>
          <w:rFonts w:hint="eastAsia"/>
        </w:rPr>
        <w:t>仙師命</w:t>
      </w:r>
      <w:r w:rsidRPr="005C410E">
        <w:rPr>
          <w:rFonts w:hint="eastAsia"/>
          <w:spacing w:val="-180"/>
        </w:rPr>
        <w:t>言</w:t>
      </w:r>
      <w:r w:rsidRPr="005C410E">
        <w:rPr>
          <w:rFonts w:hint="eastAsia"/>
          <w:spacing w:val="-180"/>
          <w:position w:val="22"/>
        </w:rPr>
        <w:t>。</w:t>
      </w:r>
      <w:r>
        <w:rPr>
          <w:rFonts w:hint="eastAsia"/>
        </w:rPr>
        <w:t>諸弟子各各則</w:t>
      </w:r>
      <w:r w:rsidRPr="005C410E">
        <w:rPr>
          <w:rFonts w:hint="eastAsia"/>
          <w:spacing w:val="-180"/>
        </w:rPr>
        <w:t>遵</w:t>
      </w:r>
      <w:r w:rsidRPr="005C410E">
        <w:rPr>
          <w:rFonts w:hint="eastAsia"/>
          <w:spacing w:val="-180"/>
          <w:position w:val="22"/>
        </w:rPr>
        <w:t>。</w:t>
      </w:r>
      <w:r>
        <w:rPr>
          <w:rFonts w:hint="eastAsia"/>
        </w:rPr>
        <w:t>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老人來</w:t>
      </w:r>
      <w:r w:rsidRPr="005C410E">
        <w:rPr>
          <w:rFonts w:hint="eastAsia"/>
          <w:spacing w:val="-180"/>
        </w:rPr>
        <w:t>也</w:t>
      </w:r>
      <w:r w:rsidRPr="005C410E">
        <w:rPr>
          <w:rFonts w:hint="eastAsia"/>
          <w:spacing w:val="-180"/>
          <w:position w:val="22"/>
        </w:rPr>
        <w:t>。</w:t>
      </w:r>
      <w:r>
        <w:rPr>
          <w:rFonts w:hint="eastAsia"/>
        </w:rPr>
        <w:t>經仍用沙</w:t>
      </w:r>
      <w:r w:rsidRPr="005C410E">
        <w:rPr>
          <w:rFonts w:hint="eastAsia"/>
          <w:spacing w:val="-180"/>
        </w:rPr>
        <w:t>畫</w:t>
      </w:r>
      <w:r w:rsidRPr="005C410E">
        <w:rPr>
          <w:rFonts w:hint="eastAsia"/>
          <w:spacing w:val="-180"/>
          <w:position w:val="22"/>
        </w:rPr>
        <w:t>。</w:t>
      </w:r>
      <w:r>
        <w:rPr>
          <w:rFonts w:hint="eastAsia"/>
        </w:rPr>
        <w:t>聽吾書錄書諭字</w:t>
      </w:r>
      <w:r w:rsidRPr="005C410E">
        <w:rPr>
          <w:rFonts w:hint="eastAsia"/>
          <w:spacing w:val="-180"/>
        </w:rPr>
        <w:t>也</w:t>
      </w:r>
      <w:r w:rsidRPr="00C612FC">
        <w:rPr>
          <w:rFonts w:hint="eastAsia"/>
          <w:spacing w:val="-100"/>
          <w:position w:val="22"/>
        </w:rPr>
        <w:t>。</w:t>
      </w:r>
      <w:r w:rsidRPr="00C612FC">
        <w:rPr>
          <w:rFonts w:hint="eastAsia"/>
          <w:position w:val="4"/>
          <w:sz w:val="48"/>
          <w:eastAsianLayout w:id="1718839040" w:combine="1"/>
        </w:rPr>
        <w:t>接前日第一節下。尚有四字。言意旨也。</w:t>
      </w:r>
      <w:r>
        <w:rPr>
          <w:rFonts w:hint="eastAsia"/>
        </w:rPr>
        <w:t>第二節以</w:t>
      </w:r>
      <w:r w:rsidRPr="005C410E">
        <w:rPr>
          <w:rFonts w:hint="eastAsia"/>
          <w:spacing w:val="-180"/>
        </w:rPr>
        <w:t>下</w:t>
      </w:r>
      <w:r w:rsidRPr="005C410E">
        <w:rPr>
          <w:rFonts w:hint="eastAsia"/>
          <w:spacing w:val="-180"/>
          <w:position w:val="22"/>
        </w:rPr>
        <w:t>。</w:t>
      </w:r>
      <w:r>
        <w:rPr>
          <w:rFonts w:hint="eastAsia"/>
        </w:rPr>
        <w:t>均另錄經</w:t>
      </w:r>
      <w:r w:rsidRPr="005C410E">
        <w:rPr>
          <w:rFonts w:hint="eastAsia"/>
          <w:spacing w:val="-180"/>
        </w:rPr>
        <w:t>本</w:t>
      </w:r>
      <w:r w:rsidRPr="005C410E">
        <w:rPr>
          <w:rFonts w:hint="eastAsia"/>
          <w:spacing w:val="-180"/>
          <w:position w:val="22"/>
        </w:rPr>
        <w:t>。</w:t>
      </w:r>
    </w:p>
    <w:p w:rsidR="00BB1D43" w:rsidRDefault="00BB1D43" w:rsidP="004535BC">
      <w:pPr>
        <w:pStyle w:val="a9"/>
      </w:pPr>
      <w:r>
        <w:rPr>
          <w:rFonts w:hint="eastAsia"/>
        </w:rPr>
        <w:t>寶幢童子承</w:t>
      </w:r>
      <w:r w:rsidR="00C612FC">
        <w:rPr>
          <w:rFonts w:hint="eastAsia"/>
        </w:rPr>
        <w:t xml:space="preserve">　</w:t>
      </w:r>
      <w:r>
        <w:rPr>
          <w:rFonts w:hint="eastAsia"/>
        </w:rPr>
        <w:t>師命</w:t>
      </w:r>
      <w:r w:rsidRPr="005C410E">
        <w:rPr>
          <w:rFonts w:hint="eastAsia"/>
          <w:spacing w:val="-180"/>
        </w:rPr>
        <w:t>語</w:t>
      </w:r>
      <w:r w:rsidRPr="005C410E">
        <w:rPr>
          <w:rFonts w:hint="eastAsia"/>
          <w:spacing w:val="-180"/>
          <w:position w:val="22"/>
        </w:rPr>
        <w:t>。</w:t>
      </w:r>
      <w:r>
        <w:rPr>
          <w:rFonts w:hint="eastAsia"/>
        </w:rPr>
        <w:t>在前答文下三字俱可</w:t>
      </w:r>
      <w:r w:rsidRPr="005C410E">
        <w:rPr>
          <w:rFonts w:hint="eastAsia"/>
          <w:spacing w:val="-180"/>
        </w:rPr>
        <w:t>已</w:t>
      </w:r>
      <w:r w:rsidRPr="00C612FC">
        <w:rPr>
          <w:rFonts w:hint="eastAsia"/>
          <w:spacing w:val="-100"/>
          <w:position w:val="22"/>
        </w:rPr>
        <w:t>。</w:t>
      </w:r>
      <w:r w:rsidRPr="00F15E75">
        <w:rPr>
          <w:rFonts w:hint="eastAsia"/>
          <w:spacing w:val="20"/>
          <w:position w:val="4"/>
          <w:sz w:val="48"/>
          <w:eastAsianLayout w:id="1718839040" w:combine="1"/>
        </w:rPr>
        <w:t>是日福緣介引杜賓谷入壇求修請示</w:t>
      </w:r>
      <w:r>
        <w:rPr>
          <w:rFonts w:hint="eastAsia"/>
        </w:rPr>
        <w:t>杜子來壇甚</w:t>
      </w:r>
      <w:r w:rsidRPr="005C410E">
        <w:rPr>
          <w:rFonts w:hint="eastAsia"/>
          <w:spacing w:val="-180"/>
        </w:rPr>
        <w:t>好</w:t>
      </w:r>
      <w:r w:rsidRPr="005C410E">
        <w:rPr>
          <w:rFonts w:hint="eastAsia"/>
          <w:spacing w:val="-180"/>
          <w:position w:val="22"/>
        </w:rPr>
        <w:t>。</w:t>
      </w:r>
      <w:r>
        <w:rPr>
          <w:rFonts w:hint="eastAsia"/>
        </w:rPr>
        <w:t>賜名默</w:t>
      </w:r>
      <w:r w:rsidRPr="005C410E">
        <w:rPr>
          <w:rFonts w:hint="eastAsia"/>
          <w:spacing w:val="-180"/>
        </w:rPr>
        <w:t>靖</w:t>
      </w:r>
      <w:r w:rsidRPr="005C410E">
        <w:rPr>
          <w:rFonts w:hint="eastAsia"/>
          <w:spacing w:val="-180"/>
          <w:position w:val="22"/>
        </w:rPr>
        <w:t>。</w:t>
      </w:r>
      <w:r>
        <w:rPr>
          <w:rFonts w:hint="eastAsia"/>
        </w:rPr>
        <w:t>從此監經有</w:t>
      </w:r>
      <w:r w:rsidRPr="005C410E">
        <w:rPr>
          <w:rFonts w:hint="eastAsia"/>
          <w:spacing w:val="-180"/>
        </w:rPr>
        <w:t>人</w:t>
      </w:r>
      <w:r w:rsidRPr="005C410E">
        <w:rPr>
          <w:rFonts w:hint="eastAsia"/>
          <w:spacing w:val="-180"/>
          <w:position w:val="22"/>
        </w:rPr>
        <w:t>。</w:t>
      </w:r>
      <w:r>
        <w:rPr>
          <w:rFonts w:hint="eastAsia"/>
        </w:rPr>
        <w:t>掌壇護經之</w:t>
      </w:r>
      <w:r w:rsidRPr="005C410E">
        <w:rPr>
          <w:rFonts w:hint="eastAsia"/>
          <w:spacing w:val="-180"/>
        </w:rPr>
        <w:t>人</w:t>
      </w:r>
      <w:r w:rsidRPr="005C410E">
        <w:rPr>
          <w:rFonts w:hint="eastAsia"/>
          <w:spacing w:val="-180"/>
          <w:position w:val="22"/>
        </w:rPr>
        <w:t>。</w:t>
      </w:r>
      <w:r>
        <w:rPr>
          <w:rFonts w:hint="eastAsia"/>
        </w:rPr>
        <w:t>尚未來</w:t>
      </w:r>
      <w:r w:rsidRPr="005C410E">
        <w:rPr>
          <w:rFonts w:hint="eastAsia"/>
          <w:spacing w:val="-180"/>
        </w:rPr>
        <w:t>耳</w:t>
      </w:r>
      <w:r w:rsidRPr="005C410E">
        <w:rPr>
          <w:rFonts w:hint="eastAsia"/>
          <w:spacing w:val="-180"/>
          <w:position w:val="22"/>
        </w:rPr>
        <w:t>。</w:t>
      </w:r>
      <w:r>
        <w:rPr>
          <w:rFonts w:hint="eastAsia"/>
        </w:rPr>
        <w:t>今晚坐功均</w:t>
      </w:r>
      <w:r w:rsidRPr="005C410E">
        <w:rPr>
          <w:rFonts w:hint="eastAsia"/>
          <w:spacing w:val="-180"/>
        </w:rPr>
        <w:t>善</w:t>
      </w:r>
      <w:r w:rsidRPr="005C410E">
        <w:rPr>
          <w:rFonts w:hint="eastAsia"/>
          <w:spacing w:val="-180"/>
          <w:position w:val="22"/>
        </w:rPr>
        <w:t>。</w:t>
      </w:r>
      <w:r>
        <w:rPr>
          <w:rFonts w:hint="eastAsia"/>
        </w:rPr>
        <w:t>他</w:t>
      </w:r>
      <w:r w:rsidRPr="005C410E">
        <w:rPr>
          <w:rFonts w:hint="eastAsia"/>
          <w:spacing w:val="-180"/>
        </w:rPr>
        <w:t>庚</w:t>
      </w:r>
      <w:r w:rsidRPr="005C410E">
        <w:rPr>
          <w:rFonts w:hint="eastAsia"/>
          <w:spacing w:val="-180"/>
          <w:position w:val="22"/>
        </w:rPr>
        <w:t>。</w:t>
      </w:r>
      <w:r w:rsidR="00C612FC">
        <w:rPr>
          <w:rFonts w:hint="eastAsia"/>
        </w:rPr>
        <w:t xml:space="preserve">　</w:t>
      </w:r>
      <w:r>
        <w:rPr>
          <w:rFonts w:hint="eastAsia"/>
        </w:rPr>
        <w:t>師諭諸</w:t>
      </w:r>
      <w:r w:rsidRPr="005C410E">
        <w:rPr>
          <w:rFonts w:hint="eastAsia"/>
          <w:spacing w:val="-180"/>
        </w:rPr>
        <w:t>子</w:t>
      </w:r>
      <w:r w:rsidRPr="005C410E">
        <w:rPr>
          <w:rFonts w:hint="eastAsia"/>
          <w:spacing w:val="-180"/>
          <w:position w:val="22"/>
        </w:rPr>
        <w:t>。</w:t>
      </w:r>
      <w:r>
        <w:rPr>
          <w:rFonts w:hint="eastAsia"/>
        </w:rPr>
        <w:t>自能明</w:t>
      </w:r>
      <w:r w:rsidRPr="005C410E">
        <w:rPr>
          <w:rFonts w:hint="eastAsia"/>
          <w:spacing w:val="-180"/>
        </w:rPr>
        <w:t>瞭</w:t>
      </w:r>
      <w:r w:rsidRPr="005C410E">
        <w:rPr>
          <w:rFonts w:hint="eastAsia"/>
          <w:spacing w:val="-180"/>
          <w:position w:val="22"/>
        </w:rPr>
        <w:t>。</w:t>
      </w:r>
      <w:r>
        <w:rPr>
          <w:rFonts w:hint="eastAsia"/>
        </w:rPr>
        <w:t>吾回幕</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十月十八日庚</w:t>
      </w:r>
      <w:r w:rsidRPr="00CF4108">
        <w:rPr>
          <w:rFonts w:hint="eastAsia"/>
          <w:spacing w:val="60"/>
        </w:rPr>
        <w:t>寅</w:t>
      </w:r>
      <w:r w:rsidR="00727531" w:rsidRPr="00301212">
        <w:rPr>
          <w:rFonts w:ascii="MS Gothic" w:eastAsia="MS Gothic" w:hAnsi="MS Gothic" w:cs="MS Gothic" w:hint="eastAsia"/>
          <w:position w:val="18"/>
        </w:rPr>
        <w:t> </w:t>
      </w:r>
      <w:r w:rsidRPr="00C612FC">
        <w:rPr>
          <w:rFonts w:hint="eastAsia"/>
          <w:position w:val="4"/>
          <w:sz w:val="48"/>
          <w:eastAsianLayout w:id="1718839040" w:combine="1"/>
        </w:rPr>
        <w:t>貫清處授丑集經壇在南城根兩山夾一井巷</w:t>
      </w:r>
      <w:r w:rsidR="00CF4108" w:rsidRPr="00EC0DC4">
        <w:rPr>
          <w:rFonts w:ascii="MS Gothic" w:eastAsia="MS Gothic" w:hAnsi="MS Gothic" w:cs="MS Gothic" w:hint="eastAsia"/>
          <w:position w:val="18"/>
        </w:rPr>
        <w:t> </w:t>
      </w:r>
    </w:p>
    <w:p w:rsidR="00BB1D43" w:rsidRDefault="00BB1D43" w:rsidP="004535BC">
      <w:pPr>
        <w:pStyle w:val="a9"/>
      </w:pPr>
      <w:r>
        <w:rPr>
          <w:rFonts w:hint="eastAsia"/>
        </w:rPr>
        <w:t>寶幢童</w:t>
      </w:r>
      <w:r w:rsidRPr="005C410E">
        <w:rPr>
          <w:rFonts w:hint="eastAsia"/>
          <w:spacing w:val="-180"/>
        </w:rPr>
        <w:t>子</w:t>
      </w:r>
      <w:r w:rsidRPr="005C410E">
        <w:rPr>
          <w:rFonts w:hint="eastAsia"/>
          <w:spacing w:val="-180"/>
          <w:position w:val="22"/>
        </w:rPr>
        <w:t>。</w:t>
      </w:r>
      <w:r>
        <w:rPr>
          <w:rFonts w:hint="eastAsia"/>
        </w:rPr>
        <w:t>奉</w:t>
      </w:r>
      <w:r w:rsidR="00C612FC">
        <w:rPr>
          <w:rFonts w:hint="eastAsia"/>
        </w:rPr>
        <w:t xml:space="preserve">　</w:t>
      </w:r>
      <w:r>
        <w:rPr>
          <w:rFonts w:hint="eastAsia"/>
        </w:rPr>
        <w:t>師命為爾等</w:t>
      </w:r>
      <w:r w:rsidRPr="005C410E">
        <w:rPr>
          <w:rFonts w:hint="eastAsia"/>
          <w:spacing w:val="-180"/>
        </w:rPr>
        <w:t>言</w:t>
      </w:r>
      <w:r w:rsidRPr="005C410E">
        <w:rPr>
          <w:rFonts w:hint="eastAsia"/>
          <w:spacing w:val="-180"/>
          <w:position w:val="22"/>
        </w:rPr>
        <w:t>。</w:t>
      </w:r>
      <w:r>
        <w:rPr>
          <w:rFonts w:hint="eastAsia"/>
        </w:rPr>
        <w:t>此後</w:t>
      </w:r>
      <w:r w:rsidR="00C612FC">
        <w:rPr>
          <w:rFonts w:hint="eastAsia"/>
        </w:rPr>
        <w:t xml:space="preserve">　</w:t>
      </w:r>
      <w:r>
        <w:rPr>
          <w:rFonts w:hint="eastAsia"/>
        </w:rPr>
        <w:t>仙師臨壇畫</w:t>
      </w:r>
      <w:r w:rsidR="005E7F74" w:rsidRPr="005E7F74">
        <w:rPr>
          <w:rFonts w:ascii="TYSymbols" w:eastAsia="TYSymbols" w:hAnsi="TYSymbols" w:hint="eastAsia"/>
          <w:color w:val="FF0000"/>
        </w:rPr>
        <w:t>󾒚󾒛</w:t>
      </w:r>
      <w:r>
        <w:rPr>
          <w:rFonts w:hint="eastAsia"/>
        </w:rPr>
        <w:t>即</w:t>
      </w:r>
      <w:r w:rsidR="00C612FC">
        <w:rPr>
          <w:rFonts w:hint="eastAsia"/>
        </w:rPr>
        <w:t xml:space="preserve">　</w:t>
      </w:r>
      <w:r>
        <w:rPr>
          <w:rFonts w:hint="eastAsia"/>
        </w:rPr>
        <w:t>仙師符</w:t>
      </w:r>
      <w:r w:rsidRPr="005C410E">
        <w:rPr>
          <w:rFonts w:hint="eastAsia"/>
          <w:spacing w:val="-180"/>
        </w:rPr>
        <w:t>號</w:t>
      </w:r>
      <w:r w:rsidRPr="005C410E">
        <w:rPr>
          <w:rFonts w:hint="eastAsia"/>
          <w:spacing w:val="-180"/>
          <w:position w:val="22"/>
        </w:rPr>
        <w:t>。</w:t>
      </w:r>
      <w:r>
        <w:rPr>
          <w:rFonts w:hint="eastAsia"/>
        </w:rPr>
        <w:t>諸子記</w:t>
      </w:r>
      <w:r w:rsidRPr="005C410E">
        <w:rPr>
          <w:rFonts w:hint="eastAsia"/>
          <w:spacing w:val="-180"/>
        </w:rPr>
        <w:t>之</w:t>
      </w:r>
      <w:r w:rsidRPr="005C410E">
        <w:rPr>
          <w:rFonts w:hint="eastAsia"/>
          <w:spacing w:val="-180"/>
          <w:position w:val="22"/>
        </w:rPr>
        <w:t>。</w:t>
      </w:r>
      <w:r w:rsidRPr="00C612FC">
        <w:rPr>
          <w:rFonts w:hint="eastAsia"/>
          <w:position w:val="4"/>
          <w:sz w:val="48"/>
          <w:eastAsianLayout w:id="1718839040" w:combine="1"/>
        </w:rPr>
        <w:t>仙師符號。自丑集經壇始。</w:t>
      </w:r>
      <w:r w:rsidR="00CF4108" w:rsidRPr="00EC0DC4">
        <w:rPr>
          <w:rFonts w:ascii="MS Gothic" w:eastAsia="MS Gothic" w:hAnsi="MS Gothic" w:cs="MS Gothic" w:hint="eastAsia"/>
          <w:position w:val="18"/>
        </w:rPr>
        <w:t> </w:t>
      </w:r>
    </w:p>
    <w:p w:rsidR="00BB1D43" w:rsidRDefault="00BB1D43" w:rsidP="004535BC">
      <w:pPr>
        <w:pStyle w:val="a9"/>
      </w:pPr>
      <w:r>
        <w:rPr>
          <w:rFonts w:hint="eastAsia"/>
        </w:rPr>
        <w:t>吾老人來</w:t>
      </w:r>
      <w:r w:rsidRPr="005C410E">
        <w:rPr>
          <w:rFonts w:hint="eastAsia"/>
          <w:spacing w:val="-180"/>
        </w:rPr>
        <w:t>也</w:t>
      </w:r>
      <w:r w:rsidRPr="00C612FC">
        <w:rPr>
          <w:rFonts w:hint="eastAsia"/>
          <w:spacing w:val="-100"/>
          <w:position w:val="22"/>
        </w:rPr>
        <w:t>。</w:t>
      </w:r>
      <w:r w:rsidRPr="00C612FC">
        <w:rPr>
          <w:rFonts w:hint="eastAsia"/>
          <w:position w:val="4"/>
          <w:sz w:val="48"/>
          <w:eastAsianLayout w:id="1718839040" w:combine="1"/>
        </w:rPr>
        <w:t>和真以寓所太小。擬請就福緣壇授經。</w:t>
      </w:r>
      <w:r>
        <w:rPr>
          <w:rFonts w:hint="eastAsia"/>
        </w:rPr>
        <w:t>此不明之</w:t>
      </w:r>
      <w:r w:rsidRPr="005C410E">
        <w:rPr>
          <w:rFonts w:hint="eastAsia"/>
          <w:spacing w:val="-180"/>
        </w:rPr>
        <w:t>請</w:t>
      </w:r>
      <w:r w:rsidRPr="005C410E">
        <w:rPr>
          <w:rFonts w:hint="eastAsia"/>
          <w:spacing w:val="-180"/>
          <w:position w:val="22"/>
        </w:rPr>
        <w:t>。</w:t>
      </w:r>
      <w:r>
        <w:rPr>
          <w:rFonts w:hint="eastAsia"/>
        </w:rPr>
        <w:t>能者從</w:t>
      </w:r>
      <w:r w:rsidRPr="005C410E">
        <w:rPr>
          <w:rFonts w:hint="eastAsia"/>
          <w:spacing w:val="-180"/>
        </w:rPr>
        <w:t>之</w:t>
      </w:r>
      <w:r w:rsidRPr="005C410E">
        <w:rPr>
          <w:rFonts w:hint="eastAsia"/>
          <w:spacing w:val="-180"/>
          <w:position w:val="22"/>
        </w:rPr>
        <w:t>。</w:t>
      </w:r>
      <w:r>
        <w:rPr>
          <w:rFonts w:hint="eastAsia"/>
        </w:rPr>
        <w:t>諸子歷練由</w:t>
      </w:r>
      <w:r w:rsidRPr="005C410E">
        <w:rPr>
          <w:rFonts w:hint="eastAsia"/>
          <w:spacing w:val="-180"/>
        </w:rPr>
        <w:t>衷</w:t>
      </w:r>
      <w:r w:rsidRPr="005C410E">
        <w:rPr>
          <w:rFonts w:hint="eastAsia"/>
          <w:spacing w:val="-180"/>
          <w:position w:val="22"/>
        </w:rPr>
        <w:t>。</w:t>
      </w:r>
      <w:r>
        <w:rPr>
          <w:rFonts w:hint="eastAsia"/>
        </w:rPr>
        <w:t>不在強</w:t>
      </w:r>
      <w:r w:rsidRPr="005C410E">
        <w:rPr>
          <w:rFonts w:hint="eastAsia"/>
          <w:spacing w:val="-180"/>
        </w:rPr>
        <w:t>附</w:t>
      </w:r>
      <w:r w:rsidRPr="005C410E">
        <w:rPr>
          <w:rFonts w:hint="eastAsia"/>
          <w:spacing w:val="-180"/>
          <w:position w:val="22"/>
        </w:rPr>
        <w:t>。</w:t>
      </w:r>
      <w:r>
        <w:rPr>
          <w:rFonts w:hint="eastAsia"/>
        </w:rPr>
        <w:t>但求堅</w:t>
      </w:r>
      <w:r w:rsidRPr="005C410E">
        <w:rPr>
          <w:rFonts w:hint="eastAsia"/>
          <w:spacing w:val="-180"/>
        </w:rPr>
        <w:t>嚮</w:t>
      </w:r>
      <w:r w:rsidRPr="005C410E">
        <w:rPr>
          <w:rFonts w:hint="eastAsia"/>
          <w:spacing w:val="-180"/>
          <w:position w:val="22"/>
        </w:rPr>
        <w:t>。</w:t>
      </w:r>
      <w:r>
        <w:rPr>
          <w:rFonts w:hint="eastAsia"/>
        </w:rPr>
        <w:t>五千紀</w:t>
      </w:r>
      <w:r w:rsidRPr="005C410E">
        <w:rPr>
          <w:rFonts w:hint="eastAsia"/>
          <w:spacing w:val="-180"/>
        </w:rPr>
        <w:t>前</w:t>
      </w:r>
      <w:r w:rsidRPr="005C410E">
        <w:rPr>
          <w:rFonts w:hint="eastAsia"/>
          <w:spacing w:val="-180"/>
          <w:position w:val="22"/>
        </w:rPr>
        <w:t>。</w:t>
      </w:r>
      <w:r>
        <w:rPr>
          <w:rFonts w:hint="eastAsia"/>
        </w:rPr>
        <w:t>聚水火風雨叢中授</w:t>
      </w:r>
      <w:r w:rsidRPr="005C410E">
        <w:rPr>
          <w:rFonts w:hint="eastAsia"/>
          <w:spacing w:val="-180"/>
        </w:rPr>
        <w:t>經</w:t>
      </w:r>
      <w:r w:rsidRPr="005C410E">
        <w:rPr>
          <w:rFonts w:hint="eastAsia"/>
          <w:spacing w:val="-180"/>
          <w:position w:val="22"/>
        </w:rPr>
        <w:t>。</w:t>
      </w:r>
      <w:r>
        <w:rPr>
          <w:rFonts w:hint="eastAsia"/>
        </w:rPr>
        <w:t>爾等修</w:t>
      </w:r>
      <w:r w:rsidRPr="005C410E">
        <w:rPr>
          <w:rFonts w:hint="eastAsia"/>
          <w:spacing w:val="-180"/>
        </w:rPr>
        <w:t>成</w:t>
      </w:r>
      <w:r w:rsidRPr="005C410E">
        <w:rPr>
          <w:rFonts w:hint="eastAsia"/>
          <w:spacing w:val="-180"/>
          <w:position w:val="22"/>
        </w:rPr>
        <w:t>。</w:t>
      </w:r>
      <w:r>
        <w:rPr>
          <w:rFonts w:hint="eastAsia"/>
        </w:rPr>
        <w:t>自知曾與其</w:t>
      </w:r>
      <w:r w:rsidRPr="005C410E">
        <w:rPr>
          <w:rFonts w:hint="eastAsia"/>
          <w:spacing w:val="-180"/>
        </w:rPr>
        <w:t>世</w:t>
      </w:r>
      <w:r w:rsidRPr="005C410E">
        <w:rPr>
          <w:rFonts w:hint="eastAsia"/>
          <w:spacing w:val="-180"/>
          <w:position w:val="22"/>
        </w:rPr>
        <w:t>。</w:t>
      </w:r>
      <w:r>
        <w:rPr>
          <w:rFonts w:hint="eastAsia"/>
        </w:rPr>
        <w:t>共見困境之樂途</w:t>
      </w:r>
      <w:r w:rsidRPr="005C410E">
        <w:rPr>
          <w:rFonts w:hint="eastAsia"/>
          <w:spacing w:val="-180"/>
        </w:rPr>
        <w:lastRenderedPageBreak/>
        <w:t>也</w:t>
      </w:r>
      <w:r w:rsidRPr="005C410E">
        <w:rPr>
          <w:rFonts w:hint="eastAsia"/>
          <w:spacing w:val="-180"/>
          <w:position w:val="22"/>
        </w:rPr>
        <w:t>。</w:t>
      </w:r>
      <w:r>
        <w:rPr>
          <w:rFonts w:hint="eastAsia"/>
        </w:rPr>
        <w:t>不遷作一句</w:t>
      </w:r>
      <w:r w:rsidRPr="005C410E">
        <w:rPr>
          <w:rFonts w:hint="eastAsia"/>
          <w:spacing w:val="-180"/>
        </w:rPr>
        <w:t>解</w:t>
      </w:r>
      <w:r w:rsidRPr="00F54837">
        <w:rPr>
          <w:rFonts w:hint="eastAsia"/>
          <w:spacing w:val="-100"/>
          <w:position w:val="22"/>
        </w:rPr>
        <w:t>。</w:t>
      </w:r>
      <w:r w:rsidRPr="00F54837">
        <w:rPr>
          <w:rFonts w:hint="eastAsia"/>
          <w:position w:val="4"/>
          <w:sz w:val="48"/>
          <w:eastAsianLayout w:id="1718839040" w:combine="1"/>
        </w:rPr>
        <w:t>見十五經壇訓</w:t>
      </w:r>
      <w:r w:rsidRPr="005C410E">
        <w:rPr>
          <w:rFonts w:hint="eastAsia"/>
          <w:spacing w:val="-180"/>
          <w:position w:val="22"/>
        </w:rPr>
        <w:t>。</w:t>
      </w:r>
      <w:r>
        <w:rPr>
          <w:rFonts w:hint="eastAsia"/>
        </w:rPr>
        <w:t>外修准</w:t>
      </w:r>
      <w:r w:rsidRPr="005C410E">
        <w:rPr>
          <w:rFonts w:hint="eastAsia"/>
          <w:spacing w:val="-180"/>
        </w:rPr>
        <w:t>列</w:t>
      </w:r>
      <w:r w:rsidRPr="005C410E">
        <w:rPr>
          <w:rFonts w:hint="eastAsia"/>
          <w:spacing w:val="-180"/>
          <w:position w:val="22"/>
        </w:rPr>
        <w:t>。</w:t>
      </w:r>
      <w:r>
        <w:rPr>
          <w:rFonts w:hint="eastAsia"/>
        </w:rPr>
        <w:t>惟坐壇魄氣不</w:t>
      </w:r>
      <w:r w:rsidRPr="005C410E">
        <w:rPr>
          <w:rFonts w:hint="eastAsia"/>
          <w:spacing w:val="-180"/>
        </w:rPr>
        <w:t>鎮</w:t>
      </w:r>
      <w:r w:rsidRPr="005C410E">
        <w:rPr>
          <w:rFonts w:hint="eastAsia"/>
          <w:spacing w:val="-180"/>
          <w:position w:val="22"/>
        </w:rPr>
        <w:t>。</w:t>
      </w:r>
      <w:r>
        <w:rPr>
          <w:rFonts w:hint="eastAsia"/>
        </w:rPr>
        <w:t>尚宜平心靜</w:t>
      </w:r>
      <w:r w:rsidRPr="005C410E">
        <w:rPr>
          <w:rFonts w:hint="eastAsia"/>
          <w:spacing w:val="-180"/>
        </w:rPr>
        <w:t>養</w:t>
      </w:r>
      <w:r w:rsidRPr="005C410E">
        <w:rPr>
          <w:rFonts w:hint="eastAsia"/>
          <w:spacing w:val="-180"/>
          <w:position w:val="22"/>
        </w:rPr>
        <w:t>。</w:t>
      </w:r>
      <w:r>
        <w:rPr>
          <w:rFonts w:hint="eastAsia"/>
        </w:rPr>
        <w:t>自坐己室</w:t>
      </w:r>
    </w:p>
    <w:p w:rsidR="00BB1D43" w:rsidRDefault="00BB1D43" w:rsidP="004535BC">
      <w:pPr>
        <w:pStyle w:val="a9"/>
      </w:pPr>
      <w:r>
        <w:rPr>
          <w:rFonts w:hint="eastAsia"/>
        </w:rPr>
        <w:t>像</w:t>
      </w:r>
      <w:r w:rsidRPr="005C410E">
        <w:rPr>
          <w:rFonts w:hint="eastAsia"/>
          <w:spacing w:val="-180"/>
        </w:rPr>
        <w:t>前</w:t>
      </w:r>
      <w:r w:rsidRPr="005C410E">
        <w:rPr>
          <w:rFonts w:hint="eastAsia"/>
          <w:spacing w:val="-180"/>
          <w:position w:val="22"/>
        </w:rPr>
        <w:t>。</w:t>
      </w:r>
      <w:r>
        <w:rPr>
          <w:rFonts w:hint="eastAsia"/>
        </w:rPr>
        <w:t>三卷經</w:t>
      </w:r>
      <w:r w:rsidRPr="005C410E">
        <w:rPr>
          <w:rFonts w:hint="eastAsia"/>
          <w:spacing w:val="-180"/>
        </w:rPr>
        <w:t>後</w:t>
      </w:r>
      <w:r w:rsidRPr="005C410E">
        <w:rPr>
          <w:rFonts w:hint="eastAsia"/>
          <w:spacing w:val="-180"/>
          <w:position w:val="22"/>
        </w:rPr>
        <w:t>。</w:t>
      </w:r>
      <w:r>
        <w:rPr>
          <w:rFonts w:hint="eastAsia"/>
        </w:rPr>
        <w:t>隨壇列</w:t>
      </w:r>
      <w:r w:rsidRPr="005C410E">
        <w:rPr>
          <w:rFonts w:hint="eastAsia"/>
          <w:spacing w:val="-180"/>
        </w:rPr>
        <w:t>坐</w:t>
      </w:r>
      <w:r w:rsidRPr="005C410E">
        <w:rPr>
          <w:rFonts w:hint="eastAsia"/>
          <w:spacing w:val="-180"/>
          <w:position w:val="22"/>
        </w:rPr>
        <w:t>。</w:t>
      </w:r>
      <w:r>
        <w:rPr>
          <w:rFonts w:hint="eastAsia"/>
        </w:rPr>
        <w:t>不可勉強違</w:t>
      </w:r>
      <w:r w:rsidRPr="005C410E">
        <w:rPr>
          <w:rFonts w:hint="eastAsia"/>
          <w:spacing w:val="-180"/>
        </w:rPr>
        <w:t>則</w:t>
      </w:r>
      <w:r w:rsidRPr="00F54837">
        <w:rPr>
          <w:rFonts w:hint="eastAsia"/>
          <w:spacing w:val="-100"/>
          <w:position w:val="22"/>
        </w:rPr>
        <w:t>。</w:t>
      </w:r>
      <w:r w:rsidRPr="00F54837">
        <w:rPr>
          <w:rFonts w:hint="eastAsia"/>
          <w:position w:val="4"/>
          <w:sz w:val="48"/>
          <w:eastAsianLayout w:id="1718839040" w:combine="1"/>
        </w:rPr>
        <w:t>以為四度太少。勉力為之。坐八度是違則也。</w:t>
      </w:r>
      <w:r>
        <w:rPr>
          <w:rFonts w:hint="eastAsia"/>
        </w:rPr>
        <w:t>嘉爾虔</w:t>
      </w:r>
      <w:r w:rsidRPr="005C410E">
        <w:rPr>
          <w:rFonts w:hint="eastAsia"/>
          <w:spacing w:val="-180"/>
        </w:rPr>
        <w:t>修</w:t>
      </w:r>
      <w:r w:rsidRPr="005C410E">
        <w:rPr>
          <w:rFonts w:hint="eastAsia"/>
          <w:spacing w:val="-180"/>
          <w:position w:val="22"/>
        </w:rPr>
        <w:t>。</w:t>
      </w:r>
      <w:r>
        <w:rPr>
          <w:rFonts w:hint="eastAsia"/>
        </w:rPr>
        <w:t>吾當護</w:t>
      </w:r>
      <w:r w:rsidRPr="005C410E">
        <w:rPr>
          <w:rFonts w:hint="eastAsia"/>
          <w:spacing w:val="-180"/>
        </w:rPr>
        <w:t>持</w:t>
      </w:r>
      <w:r w:rsidRPr="0080405F">
        <w:rPr>
          <w:rFonts w:hint="eastAsia"/>
          <w:spacing w:val="-40"/>
          <w:position w:val="22"/>
        </w:rPr>
        <w:t>。</w:t>
      </w:r>
      <w:r w:rsidRPr="00F54837">
        <w:rPr>
          <w:rFonts w:hint="eastAsia"/>
          <w:position w:val="4"/>
          <w:sz w:val="48"/>
          <w:eastAsianLayout w:id="1718839040" w:combine="1"/>
        </w:rPr>
        <w:t>福燁</w:t>
      </w:r>
      <w:r w:rsidR="0080405F">
        <w:rPr>
          <w:position w:val="4"/>
          <w:sz w:val="48"/>
          <w:eastAsianLayout w:id="1718839040" w:combine="1"/>
        </w:rPr>
        <w:br/>
      </w:r>
      <w:r w:rsidRPr="0080405F">
        <w:rPr>
          <w:rFonts w:hint="eastAsia"/>
          <w:spacing w:val="60"/>
          <w:position w:val="4"/>
          <w:sz w:val="48"/>
          <w:eastAsianLayout w:id="1718839040" w:combine="1"/>
        </w:rPr>
        <w:t>求賜像。</w:t>
      </w:r>
      <w:r w:rsidR="0080405F">
        <w:rPr>
          <w:rFonts w:ascii="MS Gothic" w:eastAsia="MS Gothic" w:hAnsi="MS Gothic" w:cs="MS Gothic" w:hint="eastAsia"/>
        </w:rPr>
        <w:t> </w:t>
      </w:r>
      <w:r>
        <w:rPr>
          <w:rFonts w:hint="eastAsia"/>
        </w:rPr>
        <w:t>求吾像</w:t>
      </w:r>
      <w:r w:rsidRPr="005C410E">
        <w:rPr>
          <w:rFonts w:hint="eastAsia"/>
          <w:spacing w:val="-180"/>
        </w:rPr>
        <w:t>者</w:t>
      </w:r>
      <w:r w:rsidRPr="005C410E">
        <w:rPr>
          <w:rFonts w:hint="eastAsia"/>
          <w:spacing w:val="-180"/>
          <w:position w:val="22"/>
        </w:rPr>
        <w:t>。</w:t>
      </w:r>
      <w:r>
        <w:rPr>
          <w:rFonts w:hint="eastAsia"/>
        </w:rPr>
        <w:t>非其時</w:t>
      </w:r>
      <w:r w:rsidRPr="005C410E">
        <w:rPr>
          <w:rFonts w:hint="eastAsia"/>
          <w:spacing w:val="-180"/>
        </w:rPr>
        <w:t>也</w:t>
      </w:r>
      <w:r w:rsidRPr="005C410E">
        <w:rPr>
          <w:rFonts w:hint="eastAsia"/>
          <w:spacing w:val="-180"/>
          <w:position w:val="22"/>
        </w:rPr>
        <w:t>。</w:t>
      </w:r>
      <w:r>
        <w:rPr>
          <w:rFonts w:hint="eastAsia"/>
        </w:rPr>
        <w:t>經即是</w:t>
      </w:r>
      <w:r w:rsidRPr="005C410E">
        <w:rPr>
          <w:rFonts w:hint="eastAsia"/>
          <w:spacing w:val="-180"/>
        </w:rPr>
        <w:t>像</w:t>
      </w:r>
      <w:r w:rsidRPr="005C410E">
        <w:rPr>
          <w:rFonts w:hint="eastAsia"/>
          <w:spacing w:val="-180"/>
          <w:position w:val="22"/>
        </w:rPr>
        <w:t>。</w:t>
      </w:r>
      <w:r>
        <w:rPr>
          <w:rFonts w:hint="eastAsia"/>
        </w:rPr>
        <w:t>爾等內外修</w:t>
      </w:r>
      <w:r w:rsidRPr="005C410E">
        <w:rPr>
          <w:rFonts w:hint="eastAsia"/>
          <w:spacing w:val="-180"/>
        </w:rPr>
        <w:t>滿</w:t>
      </w:r>
      <w:r w:rsidRPr="005C410E">
        <w:rPr>
          <w:rFonts w:hint="eastAsia"/>
          <w:spacing w:val="-180"/>
          <w:position w:val="22"/>
        </w:rPr>
        <w:t>。</w:t>
      </w:r>
      <w:r>
        <w:rPr>
          <w:rFonts w:hint="eastAsia"/>
        </w:rPr>
        <w:t>真經受</w:t>
      </w:r>
      <w:r w:rsidRPr="005C410E">
        <w:rPr>
          <w:rFonts w:hint="eastAsia"/>
          <w:spacing w:val="-180"/>
        </w:rPr>
        <w:t>畢</w:t>
      </w:r>
      <w:r w:rsidRPr="005C410E">
        <w:rPr>
          <w:rFonts w:hint="eastAsia"/>
          <w:spacing w:val="-180"/>
          <w:position w:val="22"/>
        </w:rPr>
        <w:t>。</w:t>
      </w:r>
      <w:r>
        <w:rPr>
          <w:rFonts w:hint="eastAsia"/>
        </w:rPr>
        <w:t>自可見吾修前真</w:t>
      </w:r>
      <w:r w:rsidRPr="005C410E">
        <w:rPr>
          <w:rFonts w:hint="eastAsia"/>
          <w:spacing w:val="-180"/>
        </w:rPr>
        <w:t>像</w:t>
      </w:r>
      <w:r w:rsidRPr="005C410E">
        <w:rPr>
          <w:rFonts w:hint="eastAsia"/>
          <w:spacing w:val="-180"/>
          <w:position w:val="22"/>
        </w:rPr>
        <w:t>。</w:t>
      </w:r>
      <w:r>
        <w:rPr>
          <w:rFonts w:hint="eastAsia"/>
        </w:rPr>
        <w:t>亟亟胡</w:t>
      </w:r>
      <w:r w:rsidRPr="005C410E">
        <w:rPr>
          <w:rFonts w:hint="eastAsia"/>
          <w:spacing w:val="-180"/>
        </w:rPr>
        <w:t>為</w:t>
      </w:r>
      <w:r w:rsidRPr="005C410E">
        <w:rPr>
          <w:rFonts w:hint="eastAsia"/>
          <w:spacing w:val="-180"/>
          <w:position w:val="22"/>
        </w:rPr>
        <w:t>。</w:t>
      </w:r>
      <w:r>
        <w:rPr>
          <w:rFonts w:hint="eastAsia"/>
        </w:rPr>
        <w:t>今日之</w:t>
      </w:r>
      <w:r w:rsidRPr="005C410E">
        <w:rPr>
          <w:rFonts w:hint="eastAsia"/>
          <w:spacing w:val="-180"/>
        </w:rPr>
        <w:t>經</w:t>
      </w:r>
      <w:r w:rsidRPr="005C410E">
        <w:rPr>
          <w:rFonts w:hint="eastAsia"/>
          <w:spacing w:val="-180"/>
          <w:position w:val="22"/>
        </w:rPr>
        <w:t>。</w:t>
      </w:r>
      <w:r>
        <w:rPr>
          <w:rFonts w:hint="eastAsia"/>
        </w:rPr>
        <w:t>仍是丑</w:t>
      </w:r>
      <w:r w:rsidRPr="005C410E">
        <w:rPr>
          <w:rFonts w:hint="eastAsia"/>
          <w:spacing w:val="-180"/>
        </w:rPr>
        <w:t>集</w:t>
      </w:r>
      <w:r w:rsidRPr="005C410E">
        <w:rPr>
          <w:rFonts w:hint="eastAsia"/>
          <w:spacing w:val="-180"/>
          <w:position w:val="22"/>
        </w:rPr>
        <w:t>。</w:t>
      </w:r>
      <w:r>
        <w:rPr>
          <w:rFonts w:hint="eastAsia"/>
        </w:rPr>
        <w:t>非午集</w:t>
      </w:r>
      <w:r w:rsidRPr="0080405F">
        <w:rPr>
          <w:rFonts w:hint="eastAsia"/>
          <w:spacing w:val="-220"/>
        </w:rPr>
        <w:t>也</w:t>
      </w:r>
      <w:r w:rsidRPr="00F54837">
        <w:rPr>
          <w:rFonts w:hint="eastAsia"/>
          <w:spacing w:val="-100"/>
          <w:position w:val="22"/>
        </w:rPr>
        <w:t>。</w:t>
      </w:r>
      <w:r w:rsidRPr="00F54837">
        <w:rPr>
          <w:rFonts w:hint="eastAsia"/>
          <w:position w:val="4"/>
          <w:sz w:val="48"/>
          <w:eastAsianLayout w:id="1718839040" w:combine="1"/>
        </w:rPr>
        <w:t>前壇傳訓。有貫子十八日授午經之說也。</w:t>
      </w:r>
      <w:r>
        <w:rPr>
          <w:rFonts w:hint="eastAsia"/>
        </w:rPr>
        <w:t>以後諸子入</w:t>
      </w:r>
      <w:r w:rsidRPr="005C410E">
        <w:rPr>
          <w:rFonts w:hint="eastAsia"/>
          <w:spacing w:val="-180"/>
        </w:rPr>
        <w:t>壇</w:t>
      </w:r>
      <w:r w:rsidRPr="005C410E">
        <w:rPr>
          <w:rFonts w:hint="eastAsia"/>
          <w:spacing w:val="-180"/>
          <w:position w:val="22"/>
        </w:rPr>
        <w:t>。</w:t>
      </w:r>
      <w:r>
        <w:rPr>
          <w:rFonts w:hint="eastAsia"/>
        </w:rPr>
        <w:t>願修願</w:t>
      </w:r>
      <w:r w:rsidRPr="005C410E">
        <w:rPr>
          <w:rFonts w:hint="eastAsia"/>
          <w:spacing w:val="-180"/>
        </w:rPr>
        <w:t>坐</w:t>
      </w:r>
      <w:r w:rsidRPr="005C410E">
        <w:rPr>
          <w:rFonts w:hint="eastAsia"/>
          <w:spacing w:val="-180"/>
          <w:position w:val="22"/>
        </w:rPr>
        <w:t>。</w:t>
      </w:r>
      <w:r>
        <w:rPr>
          <w:rFonts w:hint="eastAsia"/>
        </w:rPr>
        <w:t>不必表</w:t>
      </w:r>
      <w:r w:rsidRPr="005C410E">
        <w:rPr>
          <w:rFonts w:hint="eastAsia"/>
          <w:spacing w:val="-180"/>
        </w:rPr>
        <w:t>疏</w:t>
      </w:r>
      <w:r w:rsidRPr="005C410E">
        <w:rPr>
          <w:rFonts w:hint="eastAsia"/>
          <w:spacing w:val="-180"/>
          <w:position w:val="22"/>
        </w:rPr>
        <w:t>。</w:t>
      </w:r>
      <w:r>
        <w:rPr>
          <w:rFonts w:hint="eastAsia"/>
        </w:rPr>
        <w:t>默叩心聲錯</w:t>
      </w:r>
      <w:r w:rsidRPr="005C410E">
        <w:rPr>
          <w:rFonts w:hint="eastAsia"/>
          <w:spacing w:val="-180"/>
        </w:rPr>
        <w:t>雜</w:t>
      </w:r>
      <w:r w:rsidRPr="005C410E">
        <w:rPr>
          <w:rFonts w:hint="eastAsia"/>
          <w:spacing w:val="-180"/>
          <w:position w:val="22"/>
        </w:rPr>
        <w:t>。</w:t>
      </w:r>
      <w:r>
        <w:rPr>
          <w:rFonts w:hint="eastAsia"/>
        </w:rPr>
        <w:t>坐久至三十</w:t>
      </w:r>
      <w:r w:rsidRPr="005C410E">
        <w:rPr>
          <w:rFonts w:hint="eastAsia"/>
          <w:spacing w:val="-180"/>
        </w:rPr>
        <w:t>人</w:t>
      </w:r>
      <w:r w:rsidRPr="005C410E">
        <w:rPr>
          <w:rFonts w:hint="eastAsia"/>
          <w:spacing w:val="-180"/>
          <w:position w:val="22"/>
        </w:rPr>
        <w:t>。</w:t>
      </w:r>
      <w:r>
        <w:rPr>
          <w:rFonts w:hint="eastAsia"/>
        </w:rPr>
        <w:t>則後來者不必</w:t>
      </w:r>
      <w:r w:rsidRPr="005C410E">
        <w:rPr>
          <w:rFonts w:hint="eastAsia"/>
          <w:spacing w:val="-180"/>
        </w:rPr>
        <w:t>問</w:t>
      </w:r>
      <w:r w:rsidRPr="005C410E">
        <w:rPr>
          <w:rFonts w:hint="eastAsia"/>
          <w:spacing w:val="-180"/>
          <w:position w:val="22"/>
        </w:rPr>
        <w:t>。</w:t>
      </w:r>
      <w:r>
        <w:rPr>
          <w:rFonts w:hint="eastAsia"/>
        </w:rPr>
        <w:t>亦不必</w:t>
      </w:r>
      <w:r w:rsidRPr="005C410E">
        <w:rPr>
          <w:rFonts w:hint="eastAsia"/>
          <w:spacing w:val="-180"/>
        </w:rPr>
        <w:t>求</w:t>
      </w:r>
      <w:r w:rsidRPr="005C410E">
        <w:rPr>
          <w:rFonts w:hint="eastAsia"/>
          <w:spacing w:val="-180"/>
          <w:position w:val="22"/>
        </w:rPr>
        <w:t>。</w:t>
      </w:r>
      <w:r>
        <w:rPr>
          <w:rFonts w:hint="eastAsia"/>
        </w:rPr>
        <w:t>吾自有主</w:t>
      </w:r>
      <w:r w:rsidRPr="005C410E">
        <w:rPr>
          <w:rFonts w:hint="eastAsia"/>
          <w:spacing w:val="-180"/>
        </w:rPr>
        <w:t>宰</w:t>
      </w:r>
      <w:r w:rsidRPr="005C410E">
        <w:rPr>
          <w:rFonts w:hint="eastAsia"/>
          <w:spacing w:val="-180"/>
          <w:position w:val="22"/>
        </w:rPr>
        <w:t>。</w:t>
      </w:r>
      <w:r>
        <w:rPr>
          <w:rFonts w:hint="eastAsia"/>
        </w:rPr>
        <w:t>各各恪</w:t>
      </w:r>
      <w:r w:rsidRPr="005C410E">
        <w:rPr>
          <w:rFonts w:hint="eastAsia"/>
          <w:spacing w:val="-180"/>
        </w:rPr>
        <w:t>遵</w:t>
      </w:r>
      <w:r w:rsidRPr="005C410E">
        <w:rPr>
          <w:rFonts w:hint="eastAsia"/>
          <w:spacing w:val="-180"/>
          <w:position w:val="22"/>
        </w:rPr>
        <w:t>。</w:t>
      </w:r>
      <w:r>
        <w:rPr>
          <w:rFonts w:hint="eastAsia"/>
        </w:rPr>
        <w:t>杜子默靖前修頗</w:t>
      </w:r>
      <w:r w:rsidRPr="005C410E">
        <w:rPr>
          <w:rFonts w:hint="eastAsia"/>
          <w:spacing w:val="-180"/>
        </w:rPr>
        <w:t>堅</w:t>
      </w:r>
      <w:r w:rsidRPr="005C410E">
        <w:rPr>
          <w:rFonts w:hint="eastAsia"/>
          <w:spacing w:val="-180"/>
          <w:position w:val="22"/>
        </w:rPr>
        <w:t>。</w:t>
      </w:r>
      <w:r>
        <w:rPr>
          <w:rFonts w:hint="eastAsia"/>
        </w:rPr>
        <w:t>早有天籙五</w:t>
      </w:r>
      <w:r w:rsidRPr="005C410E">
        <w:rPr>
          <w:rFonts w:hint="eastAsia"/>
          <w:spacing w:val="-180"/>
        </w:rPr>
        <w:t>級</w:t>
      </w:r>
      <w:r w:rsidRPr="005C410E">
        <w:rPr>
          <w:rFonts w:hint="eastAsia"/>
          <w:spacing w:val="-180"/>
          <w:position w:val="22"/>
        </w:rPr>
        <w:t>。</w:t>
      </w:r>
      <w:r>
        <w:rPr>
          <w:rFonts w:hint="eastAsia"/>
        </w:rPr>
        <w:t>為在壇諸子之</w:t>
      </w:r>
      <w:r w:rsidRPr="005C410E">
        <w:rPr>
          <w:rFonts w:hint="eastAsia"/>
          <w:spacing w:val="-180"/>
        </w:rPr>
        <w:t>領</w:t>
      </w:r>
      <w:r w:rsidRPr="005C410E">
        <w:rPr>
          <w:rFonts w:hint="eastAsia"/>
          <w:spacing w:val="-180"/>
          <w:position w:val="22"/>
        </w:rPr>
        <w:t>。</w:t>
      </w:r>
      <w:r>
        <w:rPr>
          <w:rFonts w:hint="eastAsia"/>
        </w:rPr>
        <w:t>餘如宣</w:t>
      </w:r>
      <w:r w:rsidRPr="005C410E">
        <w:rPr>
          <w:rFonts w:hint="eastAsia"/>
          <w:spacing w:val="-180"/>
        </w:rPr>
        <w:t>望</w:t>
      </w:r>
      <w:r w:rsidRPr="005C410E">
        <w:rPr>
          <w:rFonts w:hint="eastAsia"/>
          <w:spacing w:val="-180"/>
          <w:position w:val="22"/>
        </w:rPr>
        <w:t>。</w:t>
      </w:r>
      <w:r>
        <w:rPr>
          <w:rFonts w:hint="eastAsia"/>
        </w:rPr>
        <w:t>智</w:t>
      </w:r>
      <w:r w:rsidRPr="005C410E">
        <w:rPr>
          <w:rFonts w:hint="eastAsia"/>
          <w:spacing w:val="-180"/>
        </w:rPr>
        <w:t>真</w:t>
      </w:r>
      <w:r w:rsidRPr="005C410E">
        <w:rPr>
          <w:rFonts w:hint="eastAsia"/>
          <w:spacing w:val="-180"/>
          <w:position w:val="22"/>
        </w:rPr>
        <w:t>。</w:t>
      </w:r>
      <w:r>
        <w:rPr>
          <w:rFonts w:hint="eastAsia"/>
        </w:rPr>
        <w:t>福</w:t>
      </w:r>
      <w:r w:rsidRPr="005C410E">
        <w:rPr>
          <w:rFonts w:hint="eastAsia"/>
          <w:spacing w:val="-180"/>
        </w:rPr>
        <w:t>緣</w:t>
      </w:r>
      <w:r w:rsidRPr="005C410E">
        <w:rPr>
          <w:rFonts w:hint="eastAsia"/>
          <w:spacing w:val="-180"/>
          <w:position w:val="22"/>
        </w:rPr>
        <w:t>。</w:t>
      </w:r>
      <w:r>
        <w:rPr>
          <w:rFonts w:hint="eastAsia"/>
        </w:rPr>
        <w:t>吉</w:t>
      </w:r>
      <w:r w:rsidRPr="005C410E">
        <w:rPr>
          <w:rFonts w:hint="eastAsia"/>
          <w:spacing w:val="-180"/>
        </w:rPr>
        <w:t>中</w:t>
      </w:r>
      <w:r w:rsidRPr="005C410E">
        <w:rPr>
          <w:rFonts w:hint="eastAsia"/>
          <w:spacing w:val="-180"/>
          <w:position w:val="22"/>
        </w:rPr>
        <w:t>。</w:t>
      </w:r>
      <w:r>
        <w:rPr>
          <w:rFonts w:hint="eastAsia"/>
        </w:rPr>
        <w:t>解</w:t>
      </w:r>
      <w:r w:rsidRPr="005C410E">
        <w:rPr>
          <w:rFonts w:hint="eastAsia"/>
          <w:spacing w:val="-180"/>
        </w:rPr>
        <w:t>空</w:t>
      </w:r>
      <w:r w:rsidRPr="005C410E">
        <w:rPr>
          <w:rFonts w:hint="eastAsia"/>
          <w:spacing w:val="-180"/>
          <w:position w:val="22"/>
        </w:rPr>
        <w:t>。</w:t>
      </w:r>
      <w:r>
        <w:rPr>
          <w:rFonts w:hint="eastAsia"/>
        </w:rPr>
        <w:t>初只三</w:t>
      </w:r>
      <w:r w:rsidRPr="005C410E">
        <w:rPr>
          <w:rFonts w:hint="eastAsia"/>
          <w:spacing w:val="-180"/>
        </w:rPr>
        <w:t>級</w:t>
      </w:r>
      <w:r w:rsidRPr="005C410E">
        <w:rPr>
          <w:rFonts w:hint="eastAsia"/>
          <w:spacing w:val="-180"/>
          <w:position w:val="22"/>
        </w:rPr>
        <w:t>。</w:t>
      </w:r>
      <w:r>
        <w:rPr>
          <w:rFonts w:hint="eastAsia"/>
        </w:rPr>
        <w:t>再修再</w:t>
      </w:r>
      <w:r w:rsidRPr="005C410E">
        <w:rPr>
          <w:rFonts w:hint="eastAsia"/>
          <w:spacing w:val="-180"/>
        </w:rPr>
        <w:t>加</w:t>
      </w:r>
      <w:r w:rsidRPr="005C410E">
        <w:rPr>
          <w:rFonts w:hint="eastAsia"/>
          <w:spacing w:val="-180"/>
          <w:position w:val="22"/>
        </w:rPr>
        <w:t>。</w:t>
      </w:r>
      <w:r>
        <w:rPr>
          <w:rFonts w:hint="eastAsia"/>
        </w:rPr>
        <w:t>其外或在文</w:t>
      </w:r>
      <w:r w:rsidRPr="005C410E">
        <w:rPr>
          <w:rFonts w:hint="eastAsia"/>
          <w:spacing w:val="-180"/>
        </w:rPr>
        <w:t>樓</w:t>
      </w:r>
      <w:r w:rsidRPr="005C410E">
        <w:rPr>
          <w:rFonts w:hint="eastAsia"/>
          <w:spacing w:val="-180"/>
          <w:position w:val="22"/>
        </w:rPr>
        <w:t>。</w:t>
      </w:r>
      <w:r>
        <w:rPr>
          <w:rFonts w:hint="eastAsia"/>
        </w:rPr>
        <w:t>或登玉</w:t>
      </w:r>
      <w:r w:rsidRPr="005C410E">
        <w:rPr>
          <w:rFonts w:hint="eastAsia"/>
          <w:spacing w:val="-180"/>
        </w:rPr>
        <w:t>籍</w:t>
      </w:r>
      <w:r w:rsidRPr="005C410E">
        <w:rPr>
          <w:rFonts w:hint="eastAsia"/>
          <w:spacing w:val="-180"/>
          <w:position w:val="22"/>
        </w:rPr>
        <w:t>。</w:t>
      </w:r>
      <w:r>
        <w:rPr>
          <w:rFonts w:hint="eastAsia"/>
        </w:rPr>
        <w:t>或載慈</w:t>
      </w:r>
      <w:r w:rsidRPr="005C410E">
        <w:rPr>
          <w:rFonts w:hint="eastAsia"/>
          <w:spacing w:val="-180"/>
        </w:rPr>
        <w:t>筏</w:t>
      </w:r>
      <w:r w:rsidRPr="005C410E">
        <w:rPr>
          <w:rFonts w:hint="eastAsia"/>
          <w:spacing w:val="-180"/>
          <w:position w:val="22"/>
        </w:rPr>
        <w:t>。</w:t>
      </w:r>
      <w:r>
        <w:rPr>
          <w:rFonts w:hint="eastAsia"/>
        </w:rPr>
        <w:t>皆有二級三級之</w:t>
      </w:r>
      <w:r w:rsidRPr="005C410E">
        <w:rPr>
          <w:rFonts w:hint="eastAsia"/>
          <w:spacing w:val="-180"/>
        </w:rPr>
        <w:t>分</w:t>
      </w:r>
      <w:r w:rsidRPr="005C410E">
        <w:rPr>
          <w:rFonts w:hint="eastAsia"/>
          <w:spacing w:val="-180"/>
          <w:position w:val="22"/>
        </w:rPr>
        <w:t>。</w:t>
      </w:r>
      <w:r>
        <w:rPr>
          <w:rFonts w:hint="eastAsia"/>
        </w:rPr>
        <w:t>吾三度後來授</w:t>
      </w:r>
      <w:r w:rsidRPr="005C410E">
        <w:rPr>
          <w:rFonts w:hint="eastAsia"/>
          <w:spacing w:val="-180"/>
        </w:rPr>
        <w:t>經</w:t>
      </w:r>
      <w:r w:rsidRPr="005C410E">
        <w:rPr>
          <w:rFonts w:hint="eastAsia"/>
          <w:spacing w:val="-180"/>
          <w:position w:val="22"/>
        </w:rPr>
        <w:t>。</w:t>
      </w:r>
    </w:p>
    <w:p w:rsidR="00BB1D43" w:rsidRDefault="00BB1D43" w:rsidP="004535BC">
      <w:pPr>
        <w:pStyle w:val="a9"/>
      </w:pPr>
      <w:r>
        <w:rPr>
          <w:rFonts w:hint="eastAsia"/>
        </w:rPr>
        <w:t>師命吾</w:t>
      </w:r>
      <w:r w:rsidRPr="005C410E">
        <w:rPr>
          <w:rFonts w:hint="eastAsia"/>
          <w:spacing w:val="-180"/>
        </w:rPr>
        <w:t>言</w:t>
      </w:r>
      <w:r w:rsidRPr="005C410E">
        <w:rPr>
          <w:rFonts w:hint="eastAsia"/>
          <w:spacing w:val="-180"/>
          <w:position w:val="22"/>
        </w:rPr>
        <w:t>。</w:t>
      </w:r>
      <w:r>
        <w:rPr>
          <w:rFonts w:hint="eastAsia"/>
        </w:rPr>
        <w:t>外修內</w:t>
      </w:r>
      <w:r w:rsidRPr="005C410E">
        <w:rPr>
          <w:rFonts w:hint="eastAsia"/>
          <w:spacing w:val="-180"/>
        </w:rPr>
        <w:t>修</w:t>
      </w:r>
      <w:r w:rsidRPr="005C410E">
        <w:rPr>
          <w:rFonts w:hint="eastAsia"/>
          <w:spacing w:val="-180"/>
          <w:position w:val="22"/>
        </w:rPr>
        <w:t>。</w:t>
      </w:r>
      <w:r>
        <w:rPr>
          <w:rFonts w:hint="eastAsia"/>
        </w:rPr>
        <w:t>後列補</w:t>
      </w:r>
      <w:r w:rsidRPr="005C410E">
        <w:rPr>
          <w:rFonts w:hint="eastAsia"/>
          <w:spacing w:val="-180"/>
        </w:rPr>
        <w:t>坐</w:t>
      </w:r>
      <w:r w:rsidRPr="005C410E">
        <w:rPr>
          <w:rFonts w:hint="eastAsia"/>
          <w:spacing w:val="-180"/>
          <w:position w:val="22"/>
        </w:rPr>
        <w:t>。</w:t>
      </w:r>
      <w:r>
        <w:rPr>
          <w:rFonts w:hint="eastAsia"/>
        </w:rPr>
        <w:t>餘靜侍</w:t>
      </w:r>
    </w:p>
    <w:p w:rsidR="00BB1D43" w:rsidRDefault="00BB1D43" w:rsidP="004535BC">
      <w:pPr>
        <w:pStyle w:val="a9"/>
      </w:pPr>
      <w:r>
        <w:rPr>
          <w:rFonts w:hint="eastAsia"/>
        </w:rPr>
        <w:t>師</w:t>
      </w:r>
      <w:r w:rsidRPr="005C410E">
        <w:rPr>
          <w:rFonts w:hint="eastAsia"/>
          <w:spacing w:val="-180"/>
        </w:rPr>
        <w:t>臨</w:t>
      </w:r>
      <w:r w:rsidRPr="005C410E">
        <w:rPr>
          <w:rFonts w:hint="eastAsia"/>
          <w:spacing w:val="-180"/>
          <w:position w:val="22"/>
        </w:rPr>
        <w:t>。</w:t>
      </w:r>
      <w:r>
        <w:rPr>
          <w:rFonts w:hint="eastAsia"/>
        </w:rPr>
        <w:t>回幕</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寶笈童子奉</w:t>
      </w:r>
      <w:r w:rsidR="00F54837">
        <w:rPr>
          <w:rFonts w:hint="eastAsia"/>
        </w:rPr>
        <w:t xml:space="preserve">　</w:t>
      </w:r>
      <w:r>
        <w:rPr>
          <w:rFonts w:hint="eastAsia"/>
        </w:rPr>
        <w:t>師命</w:t>
      </w:r>
      <w:r w:rsidRPr="005C410E">
        <w:rPr>
          <w:rFonts w:hint="eastAsia"/>
          <w:spacing w:val="-180"/>
        </w:rPr>
        <w:t>言</w:t>
      </w:r>
      <w:r w:rsidRPr="005C410E">
        <w:rPr>
          <w:rFonts w:hint="eastAsia"/>
          <w:spacing w:val="-180"/>
          <w:position w:val="22"/>
        </w:rPr>
        <w:t>。</w:t>
      </w:r>
      <w:r>
        <w:rPr>
          <w:rFonts w:hint="eastAsia"/>
        </w:rPr>
        <w:t>諸子勿</w:t>
      </w:r>
      <w:r w:rsidRPr="005C410E">
        <w:rPr>
          <w:rFonts w:hint="eastAsia"/>
          <w:spacing w:val="-180"/>
        </w:rPr>
        <w:t>譁</w:t>
      </w:r>
      <w:r w:rsidRPr="005C410E">
        <w:rPr>
          <w:rFonts w:hint="eastAsia"/>
          <w:spacing w:val="-180"/>
          <w:position w:val="22"/>
        </w:rPr>
        <w:t>。</w:t>
      </w:r>
      <w:r w:rsidR="00F54837">
        <w:rPr>
          <w:rFonts w:hint="eastAsia"/>
        </w:rPr>
        <w:t xml:space="preserve">　</w:t>
      </w:r>
      <w:r>
        <w:rPr>
          <w:rFonts w:hint="eastAsia"/>
        </w:rPr>
        <w:t>老祖到授丑集經文另籙寶</w:t>
      </w:r>
      <w:r w:rsidRPr="005C410E">
        <w:rPr>
          <w:rFonts w:hint="eastAsia"/>
          <w:spacing w:val="-180"/>
        </w:rPr>
        <w:t>藏</w:t>
      </w:r>
      <w:r w:rsidRPr="005C410E">
        <w:rPr>
          <w:rFonts w:hint="eastAsia"/>
          <w:spacing w:val="-180"/>
          <w:position w:val="22"/>
        </w:rPr>
        <w:t>。</w:t>
      </w:r>
    </w:p>
    <w:p w:rsidR="00BB1D43" w:rsidRDefault="00BB1D43" w:rsidP="004535BC">
      <w:pPr>
        <w:pStyle w:val="a9"/>
      </w:pPr>
      <w:r>
        <w:rPr>
          <w:rFonts w:hint="eastAsia"/>
        </w:rPr>
        <w:t>十月十九日辛</w:t>
      </w:r>
      <w:r w:rsidRPr="0080405F">
        <w:rPr>
          <w:rFonts w:hint="eastAsia"/>
          <w:spacing w:val="60"/>
        </w:rPr>
        <w:t>卯</w:t>
      </w:r>
      <w:r w:rsidR="00837517" w:rsidRPr="00C94178">
        <w:rPr>
          <w:rFonts w:asciiTheme="majorHAnsi" w:hAnsiTheme="majorHAnsi"/>
          <w:spacing w:val="-180"/>
          <w:position w:val="22"/>
        </w:rPr>
        <w:t> </w:t>
      </w:r>
      <w:r w:rsidRPr="00F54837">
        <w:rPr>
          <w:rFonts w:hint="eastAsia"/>
          <w:position w:val="4"/>
          <w:sz w:val="48"/>
          <w:eastAsianLayout w:id="1718839040" w:combine="1"/>
        </w:rPr>
        <w:t>授寅集經。壇在敦性寓商埠緯五路公園前</w:t>
      </w:r>
    </w:p>
    <w:p w:rsidR="00BB1D43" w:rsidRDefault="00BB1D43" w:rsidP="004535BC">
      <w:pPr>
        <w:pStyle w:val="a9"/>
      </w:pPr>
      <w:r>
        <w:rPr>
          <w:rFonts w:hint="eastAsia"/>
        </w:rPr>
        <w:lastRenderedPageBreak/>
        <w:t>孚佑帝君叩</w:t>
      </w:r>
      <w:r w:rsidRPr="005C410E">
        <w:rPr>
          <w:rFonts w:hint="eastAsia"/>
          <w:spacing w:val="-180"/>
        </w:rPr>
        <w:t>案</w:t>
      </w:r>
      <w:r w:rsidRPr="005C410E">
        <w:rPr>
          <w:rFonts w:hint="eastAsia"/>
          <w:spacing w:val="-180"/>
          <w:position w:val="22"/>
        </w:rPr>
        <w:t>。</w:t>
      </w:r>
      <w:r w:rsidR="0080405F">
        <w:rPr>
          <w:rFonts w:hint="eastAsia"/>
        </w:rPr>
        <w:t xml:space="preserve">　</w:t>
      </w:r>
      <w:r>
        <w:rPr>
          <w:rFonts w:hint="eastAsia"/>
        </w:rPr>
        <w:t>仙師辰經未</w:t>
      </w:r>
      <w:r w:rsidRPr="005C410E">
        <w:rPr>
          <w:rFonts w:hint="eastAsia"/>
          <w:spacing w:val="-180"/>
        </w:rPr>
        <w:t>授</w:t>
      </w:r>
      <w:r w:rsidRPr="00F54837">
        <w:rPr>
          <w:rFonts w:hint="eastAsia"/>
          <w:spacing w:val="-100"/>
          <w:position w:val="22"/>
        </w:rPr>
        <w:t>。</w:t>
      </w:r>
      <w:r w:rsidRPr="00F54837">
        <w:rPr>
          <w:rFonts w:hint="eastAsia"/>
          <w:position w:val="4"/>
          <w:sz w:val="48"/>
          <w:eastAsianLayout w:id="1718839040" w:combine="1"/>
        </w:rPr>
        <w:t>前壇有敦子經辰刻授之。是日解空到時。以逾時許久。</w:t>
      </w:r>
      <w:r>
        <w:rPr>
          <w:rFonts w:hint="eastAsia"/>
        </w:rPr>
        <w:t>燁子俗</w:t>
      </w:r>
      <w:r w:rsidRPr="005C410E">
        <w:rPr>
          <w:rFonts w:hint="eastAsia"/>
          <w:spacing w:val="-180"/>
        </w:rPr>
        <w:t>魔</w:t>
      </w:r>
      <w:r w:rsidRPr="005C410E">
        <w:rPr>
          <w:rFonts w:hint="eastAsia"/>
          <w:spacing w:val="-180"/>
          <w:position w:val="22"/>
        </w:rPr>
        <w:t>。</w:t>
      </w:r>
      <w:r>
        <w:rPr>
          <w:rFonts w:hint="eastAsia"/>
        </w:rPr>
        <w:t>牽附解</w:t>
      </w:r>
      <w:r w:rsidRPr="005C410E">
        <w:rPr>
          <w:rFonts w:hint="eastAsia"/>
          <w:spacing w:val="-180"/>
        </w:rPr>
        <w:t>空</w:t>
      </w:r>
      <w:r w:rsidRPr="00F54837">
        <w:rPr>
          <w:rFonts w:hint="eastAsia"/>
          <w:spacing w:val="-100"/>
          <w:position w:val="22"/>
        </w:rPr>
        <w:t>。</w:t>
      </w:r>
      <w:r w:rsidRPr="00F54837">
        <w:rPr>
          <w:rFonts w:hint="eastAsia"/>
          <w:position w:val="4"/>
          <w:sz w:val="48"/>
          <w:eastAsianLayout w:id="1718839040" w:combine="1"/>
        </w:rPr>
        <w:t>燁解昨夕閒遊。</w:t>
      </w:r>
      <w:r w:rsidRPr="0080405F">
        <w:rPr>
          <w:rFonts w:hint="eastAsia"/>
          <w:spacing w:val="20"/>
          <w:position w:val="4"/>
          <w:sz w:val="48"/>
          <w:eastAsianLayout w:id="1718839040" w:combine="1"/>
        </w:rPr>
        <w:t>夜深始眠。今日解空。起宴致遲到。</w:t>
      </w:r>
      <w:r>
        <w:rPr>
          <w:rFonts w:hint="eastAsia"/>
        </w:rPr>
        <w:t>幸在經赦期</w:t>
      </w:r>
      <w:r w:rsidRPr="005C410E">
        <w:rPr>
          <w:rFonts w:hint="eastAsia"/>
          <w:spacing w:val="-180"/>
        </w:rPr>
        <w:t>間</w:t>
      </w:r>
      <w:r w:rsidRPr="005C410E">
        <w:rPr>
          <w:rFonts w:hint="eastAsia"/>
          <w:spacing w:val="-180"/>
          <w:position w:val="22"/>
        </w:rPr>
        <w:t>。</w:t>
      </w:r>
      <w:r>
        <w:rPr>
          <w:rFonts w:hint="eastAsia"/>
        </w:rPr>
        <w:t>各加齋坐一</w:t>
      </w:r>
      <w:r w:rsidRPr="005C410E">
        <w:rPr>
          <w:rFonts w:hint="eastAsia"/>
          <w:spacing w:val="-180"/>
        </w:rPr>
        <w:t>庚</w:t>
      </w:r>
      <w:r w:rsidRPr="005C410E">
        <w:rPr>
          <w:rFonts w:hint="eastAsia"/>
          <w:spacing w:val="-180"/>
          <w:position w:val="22"/>
        </w:rPr>
        <w:t>。</w:t>
      </w:r>
      <w:r>
        <w:rPr>
          <w:rFonts w:hint="eastAsia"/>
        </w:rPr>
        <w:t>不可再</w:t>
      </w:r>
      <w:r w:rsidRPr="005C410E">
        <w:rPr>
          <w:rFonts w:hint="eastAsia"/>
          <w:spacing w:val="-180"/>
        </w:rPr>
        <w:t>觸</w:t>
      </w:r>
      <w:r w:rsidRPr="005C410E">
        <w:rPr>
          <w:rFonts w:hint="eastAsia"/>
          <w:spacing w:val="-180"/>
          <w:position w:val="22"/>
        </w:rPr>
        <w:t>。</w:t>
      </w:r>
      <w:r>
        <w:rPr>
          <w:rFonts w:hint="eastAsia"/>
        </w:rPr>
        <w:t>有詩語爾</w:t>
      </w:r>
      <w:r w:rsidRPr="005C410E">
        <w:rPr>
          <w:rFonts w:hint="eastAsia"/>
          <w:spacing w:val="-180"/>
        </w:rPr>
        <w:t>曰</w:t>
      </w:r>
      <w:r w:rsidRPr="005C410E">
        <w:rPr>
          <w:rFonts w:hint="eastAsia"/>
          <w:spacing w:val="-180"/>
          <w:position w:val="22"/>
        </w:rPr>
        <w:t>。</w:t>
      </w:r>
      <w:r>
        <w:rPr>
          <w:rFonts w:hint="eastAsia"/>
        </w:rPr>
        <w:t>玉石不從冶火</w:t>
      </w:r>
      <w:r w:rsidRPr="005C410E">
        <w:rPr>
          <w:rFonts w:hint="eastAsia"/>
          <w:spacing w:val="-180"/>
        </w:rPr>
        <w:t>分</w:t>
      </w:r>
      <w:r w:rsidRPr="005C410E">
        <w:rPr>
          <w:rFonts w:hint="eastAsia"/>
          <w:spacing w:val="-180"/>
          <w:position w:val="22"/>
        </w:rPr>
        <w:t>。</w:t>
      </w:r>
      <w:r>
        <w:rPr>
          <w:rFonts w:hint="eastAsia"/>
        </w:rPr>
        <w:t>最難道見擾心</w:t>
      </w:r>
      <w:r w:rsidRPr="005C410E">
        <w:rPr>
          <w:rFonts w:hint="eastAsia"/>
          <w:spacing w:val="-180"/>
        </w:rPr>
        <w:t>君</w:t>
      </w:r>
      <w:r w:rsidRPr="00F54837">
        <w:rPr>
          <w:rFonts w:hint="eastAsia"/>
          <w:spacing w:val="-100"/>
          <w:position w:val="22"/>
        </w:rPr>
        <w:t>。</w:t>
      </w:r>
      <w:r w:rsidRPr="00F54837">
        <w:rPr>
          <w:rFonts w:hint="eastAsia"/>
          <w:position w:val="4"/>
          <w:sz w:val="48"/>
          <w:eastAsianLayout w:id="1718839040" w:combine="1"/>
        </w:rPr>
        <w:t>主宰不定。心君被擾。正道魔分途之謂。</w:t>
      </w:r>
      <w:r>
        <w:rPr>
          <w:rFonts w:hint="eastAsia"/>
        </w:rPr>
        <w:t>欲知鍼度成鋒</w:t>
      </w:r>
      <w:r w:rsidRPr="005C410E">
        <w:rPr>
          <w:rFonts w:hint="eastAsia"/>
          <w:spacing w:val="-180"/>
        </w:rPr>
        <w:t>日</w:t>
      </w:r>
      <w:r w:rsidRPr="005C410E">
        <w:rPr>
          <w:rFonts w:hint="eastAsia"/>
          <w:spacing w:val="-180"/>
          <w:position w:val="22"/>
        </w:rPr>
        <w:t>。</w:t>
      </w:r>
      <w:r>
        <w:rPr>
          <w:rFonts w:hint="eastAsia"/>
        </w:rPr>
        <w:t>百悔消除一瓣</w:t>
      </w:r>
      <w:r w:rsidRPr="005C410E">
        <w:rPr>
          <w:rFonts w:hint="eastAsia"/>
          <w:spacing w:val="-180"/>
        </w:rPr>
        <w:t>薰</w:t>
      </w:r>
      <w:r w:rsidRPr="005C410E">
        <w:rPr>
          <w:rFonts w:hint="eastAsia"/>
          <w:spacing w:val="-180"/>
          <w:position w:val="22"/>
        </w:rPr>
        <w:t>。</w:t>
      </w:r>
    </w:p>
    <w:p w:rsidR="00BB1D43" w:rsidRDefault="00BB1D43" w:rsidP="004535BC">
      <w:pPr>
        <w:pStyle w:val="a9"/>
      </w:pPr>
      <w:r>
        <w:rPr>
          <w:rFonts w:hint="eastAsia"/>
        </w:rPr>
        <w:t>仙師三度</w:t>
      </w:r>
      <w:r w:rsidRPr="005C410E">
        <w:rPr>
          <w:rFonts w:hint="eastAsia"/>
          <w:spacing w:val="-180"/>
        </w:rPr>
        <w:t>後</w:t>
      </w:r>
      <w:r w:rsidRPr="005C410E">
        <w:rPr>
          <w:rFonts w:hint="eastAsia"/>
          <w:spacing w:val="-180"/>
          <w:position w:val="22"/>
        </w:rPr>
        <w:t>。</w:t>
      </w:r>
      <w:r>
        <w:rPr>
          <w:rFonts w:hint="eastAsia"/>
        </w:rPr>
        <w:t>自清虛宮</w:t>
      </w:r>
      <w:r w:rsidRPr="005C410E">
        <w:rPr>
          <w:rFonts w:hint="eastAsia"/>
          <w:spacing w:val="-180"/>
        </w:rPr>
        <w:t>來</w:t>
      </w:r>
      <w:r w:rsidRPr="005C410E">
        <w:rPr>
          <w:rFonts w:hint="eastAsia"/>
          <w:spacing w:val="-180"/>
          <w:position w:val="22"/>
        </w:rPr>
        <w:t>。</w:t>
      </w:r>
      <w:r>
        <w:rPr>
          <w:rFonts w:hint="eastAsia"/>
        </w:rPr>
        <w:t>吾</w:t>
      </w:r>
      <w:r w:rsidRPr="005C410E">
        <w:rPr>
          <w:rFonts w:hint="eastAsia"/>
          <w:spacing w:val="-180"/>
        </w:rPr>
        <w:t>回</w:t>
      </w:r>
      <w:r w:rsidRPr="00F54837">
        <w:rPr>
          <w:rFonts w:hint="eastAsia"/>
          <w:spacing w:val="-100"/>
          <w:position w:val="22"/>
        </w:rPr>
        <w:t>。</w:t>
      </w:r>
      <w:r w:rsidRPr="00F54837">
        <w:rPr>
          <w:rFonts w:hint="eastAsia"/>
          <w:position w:val="4"/>
          <w:sz w:val="48"/>
          <w:eastAsianLayout w:id="1718839040" w:combine="1"/>
        </w:rPr>
        <w:t>少頃扶之</w:t>
      </w:r>
    </w:p>
    <w:p w:rsidR="00BB1D43" w:rsidRDefault="00BB1D43" w:rsidP="004535BC">
      <w:pPr>
        <w:pStyle w:val="a9"/>
      </w:pPr>
      <w:r>
        <w:rPr>
          <w:rFonts w:hint="eastAsia"/>
        </w:rPr>
        <w:t>宏教真人</w:t>
      </w:r>
      <w:r w:rsidRPr="005C410E">
        <w:rPr>
          <w:rFonts w:hint="eastAsia"/>
          <w:spacing w:val="-180"/>
        </w:rPr>
        <w:t>來</w:t>
      </w:r>
      <w:r w:rsidRPr="005C410E">
        <w:rPr>
          <w:rFonts w:hint="eastAsia"/>
          <w:spacing w:val="-180"/>
          <w:position w:val="22"/>
        </w:rPr>
        <w:t>。</w:t>
      </w:r>
      <w:r>
        <w:rPr>
          <w:rFonts w:hint="eastAsia"/>
        </w:rPr>
        <w:t>今日吾道法賢張真人誕</w:t>
      </w:r>
      <w:r w:rsidRPr="005C410E">
        <w:rPr>
          <w:rFonts w:hint="eastAsia"/>
          <w:spacing w:val="-180"/>
        </w:rPr>
        <w:t>日</w:t>
      </w:r>
      <w:r w:rsidRPr="005C410E">
        <w:rPr>
          <w:rFonts w:hint="eastAsia"/>
          <w:spacing w:val="-180"/>
          <w:position w:val="22"/>
        </w:rPr>
        <w:t>。</w:t>
      </w:r>
      <w:r>
        <w:rPr>
          <w:rFonts w:hint="eastAsia"/>
        </w:rPr>
        <w:t>逢</w:t>
      </w:r>
      <w:r w:rsidR="0080405F">
        <w:rPr>
          <w:rFonts w:hint="eastAsia"/>
        </w:rPr>
        <w:t xml:space="preserve">　</w:t>
      </w:r>
      <w:r>
        <w:rPr>
          <w:rFonts w:hint="eastAsia"/>
        </w:rPr>
        <w:t>師授經曠</w:t>
      </w:r>
      <w:r w:rsidRPr="005C410E">
        <w:rPr>
          <w:rFonts w:hint="eastAsia"/>
          <w:spacing w:val="-180"/>
        </w:rPr>
        <w:t>典</w:t>
      </w:r>
      <w:r w:rsidRPr="005C410E">
        <w:rPr>
          <w:rFonts w:hint="eastAsia"/>
          <w:spacing w:val="-180"/>
          <w:position w:val="22"/>
        </w:rPr>
        <w:t>。</w:t>
      </w:r>
      <w:r>
        <w:rPr>
          <w:rFonts w:hint="eastAsia"/>
        </w:rPr>
        <w:t>另位設</w:t>
      </w:r>
      <w:r w:rsidRPr="005C410E">
        <w:rPr>
          <w:rFonts w:hint="eastAsia"/>
          <w:spacing w:val="-180"/>
        </w:rPr>
        <w:t>供</w:t>
      </w:r>
      <w:r w:rsidRPr="005C410E">
        <w:rPr>
          <w:rFonts w:hint="eastAsia"/>
          <w:spacing w:val="-180"/>
          <w:position w:val="22"/>
        </w:rPr>
        <w:t>。</w:t>
      </w:r>
      <w:r>
        <w:rPr>
          <w:rFonts w:hint="eastAsia"/>
        </w:rPr>
        <w:t>諸子拈香畢</w:t>
      </w:r>
      <w:r w:rsidRPr="0080405F">
        <w:rPr>
          <w:rFonts w:hint="eastAsia"/>
          <w:spacing w:val="-200"/>
        </w:rPr>
        <w:t>後</w:t>
      </w:r>
      <w:r w:rsidRPr="005C410E">
        <w:rPr>
          <w:rFonts w:hint="eastAsia"/>
          <w:spacing w:val="-180"/>
          <w:position w:val="22"/>
        </w:rPr>
        <w:t>。</w:t>
      </w:r>
      <w:r w:rsidR="0080405F">
        <w:rPr>
          <w:rFonts w:hint="eastAsia"/>
        </w:rPr>
        <w:t xml:space="preserve">　</w:t>
      </w:r>
      <w:r>
        <w:rPr>
          <w:rFonts w:hint="eastAsia"/>
        </w:rPr>
        <w:t>仙師即來授</w:t>
      </w:r>
      <w:r w:rsidRPr="0080405F">
        <w:rPr>
          <w:rFonts w:hint="eastAsia"/>
          <w:spacing w:val="-200"/>
        </w:rPr>
        <w:t>經</w:t>
      </w:r>
      <w:r w:rsidRPr="00F54837">
        <w:rPr>
          <w:rFonts w:hint="eastAsia"/>
          <w:spacing w:val="-100"/>
          <w:position w:val="22"/>
        </w:rPr>
        <w:t>。</w:t>
      </w:r>
      <w:r w:rsidRPr="00F54837">
        <w:rPr>
          <w:rFonts w:hint="eastAsia"/>
          <w:position w:val="4"/>
          <w:sz w:val="48"/>
          <w:eastAsianLayout w:id="1718839040" w:combine="1"/>
        </w:rPr>
        <w:t>同人叩問何代何名。</w:t>
      </w:r>
      <w:r>
        <w:rPr>
          <w:rFonts w:hint="eastAsia"/>
        </w:rPr>
        <w:t>天師祖</w:t>
      </w:r>
      <w:r w:rsidRPr="005C410E">
        <w:rPr>
          <w:rFonts w:hint="eastAsia"/>
          <w:spacing w:val="-180"/>
        </w:rPr>
        <w:t>也</w:t>
      </w:r>
      <w:r w:rsidRPr="005C410E">
        <w:rPr>
          <w:rFonts w:hint="eastAsia"/>
          <w:spacing w:val="-180"/>
          <w:position w:val="22"/>
        </w:rPr>
        <w:t>。</w:t>
      </w:r>
      <w:r>
        <w:rPr>
          <w:rFonts w:hint="eastAsia"/>
        </w:rPr>
        <w:t>吾</w:t>
      </w:r>
      <w:r w:rsidRPr="005C410E">
        <w:rPr>
          <w:rFonts w:hint="eastAsia"/>
          <w:spacing w:val="-180"/>
        </w:rPr>
        <w:t>回</w:t>
      </w:r>
      <w:r w:rsidRPr="00F54837">
        <w:rPr>
          <w:rFonts w:hint="eastAsia"/>
          <w:spacing w:val="-100"/>
          <w:position w:val="22"/>
        </w:rPr>
        <w:t>。</w:t>
      </w:r>
      <w:r w:rsidRPr="00F54837">
        <w:rPr>
          <w:rFonts w:hint="eastAsia"/>
          <w:position w:val="4"/>
          <w:sz w:val="48"/>
          <w:eastAsianLayout w:id="1718839040" w:combine="1"/>
        </w:rPr>
        <w:t>當時同人以為天師之祖。必為漢代第一祖師。因無法稽考。亦祇敬謹設案。恭祝而已。越二十年。有</w:t>
      </w:r>
      <w:r w:rsidR="00F54837">
        <w:rPr>
          <w:position w:val="4"/>
          <w:sz w:val="48"/>
          <w:eastAsianLayout w:id="1718839040" w:combine="1"/>
        </w:rPr>
        <w:br/>
      </w:r>
      <w:r w:rsidRPr="00F54837">
        <w:rPr>
          <w:rFonts w:hint="eastAsia"/>
          <w:position w:val="4"/>
          <w:sz w:val="48"/>
          <w:eastAsianLayout w:id="1718839040" w:combine="1"/>
        </w:rPr>
        <w:t>天師府法官張玄正者。來入吾道。訪詢之。乃知為第三十代虛靖先生之誕辰也。據云虛靖為法教中興天師考其世家歷史。不愧為吾道之法賢也。</w:t>
      </w:r>
      <w:r w:rsidR="00727531" w:rsidRPr="00301212">
        <w:rPr>
          <w:rFonts w:ascii="MS Gothic" w:eastAsia="MS Gothic" w:hAnsi="MS Gothic" w:cs="MS Gothic" w:hint="eastAsia"/>
          <w:position w:val="18"/>
        </w:rPr>
        <w:t> </w:t>
      </w:r>
    </w:p>
    <w:p w:rsidR="00BB1D43" w:rsidRDefault="00BB1D43" w:rsidP="004535BC">
      <w:pPr>
        <w:pStyle w:val="a9"/>
      </w:pPr>
      <w:r>
        <w:rPr>
          <w:rFonts w:hint="eastAsia"/>
        </w:rPr>
        <w:t>寶笈童子</w:t>
      </w:r>
      <w:r w:rsidRPr="005C410E">
        <w:rPr>
          <w:rFonts w:hint="eastAsia"/>
          <w:spacing w:val="-180"/>
        </w:rPr>
        <w:t>到</w:t>
      </w:r>
      <w:r w:rsidRPr="005C410E">
        <w:rPr>
          <w:rFonts w:hint="eastAsia"/>
          <w:spacing w:val="-180"/>
          <w:position w:val="22"/>
        </w:rPr>
        <w:t>。</w:t>
      </w:r>
      <w:r>
        <w:rPr>
          <w:rFonts w:hint="eastAsia"/>
        </w:rPr>
        <w:t>文殊護使</w:t>
      </w:r>
      <w:r w:rsidRPr="005C410E">
        <w:rPr>
          <w:rFonts w:hint="eastAsia"/>
          <w:spacing w:val="-180"/>
        </w:rPr>
        <w:t>到</w:t>
      </w:r>
      <w:r w:rsidRPr="005C410E">
        <w:rPr>
          <w:rFonts w:hint="eastAsia"/>
          <w:spacing w:val="-180"/>
          <w:position w:val="22"/>
        </w:rPr>
        <w:t>。</w:t>
      </w:r>
      <w:r>
        <w:rPr>
          <w:rFonts w:hint="eastAsia"/>
        </w:rPr>
        <w:t>經籙使者</w:t>
      </w:r>
      <w:r w:rsidRPr="005C410E">
        <w:rPr>
          <w:rFonts w:hint="eastAsia"/>
          <w:spacing w:val="-180"/>
        </w:rPr>
        <w:t>到</w:t>
      </w:r>
      <w:r w:rsidRPr="005C410E">
        <w:rPr>
          <w:rFonts w:hint="eastAsia"/>
          <w:spacing w:val="-180"/>
          <w:position w:val="22"/>
        </w:rPr>
        <w:t>。</w:t>
      </w:r>
      <w:r>
        <w:rPr>
          <w:rFonts w:hint="eastAsia"/>
        </w:rPr>
        <w:t>寶輦童子</w:t>
      </w:r>
      <w:r w:rsidRPr="005C410E">
        <w:rPr>
          <w:rFonts w:hint="eastAsia"/>
          <w:spacing w:val="-180"/>
        </w:rPr>
        <w:t>到</w:t>
      </w:r>
      <w:r w:rsidRPr="005C410E">
        <w:rPr>
          <w:rFonts w:hint="eastAsia"/>
          <w:spacing w:val="-180"/>
          <w:position w:val="22"/>
        </w:rPr>
        <w:t>。</w:t>
      </w:r>
      <w:r>
        <w:rPr>
          <w:rFonts w:hint="eastAsia"/>
        </w:rPr>
        <w:t>寶幢童子代</w:t>
      </w:r>
      <w:r w:rsidR="0080405F">
        <w:rPr>
          <w:rFonts w:hint="eastAsia"/>
        </w:rPr>
        <w:t xml:space="preserve">　</w:t>
      </w:r>
      <w:r>
        <w:rPr>
          <w:rFonts w:hint="eastAsia"/>
        </w:rPr>
        <w:t>師取香糾</w:t>
      </w:r>
      <w:r w:rsidRPr="005C410E">
        <w:rPr>
          <w:rFonts w:hint="eastAsia"/>
          <w:spacing w:val="-180"/>
        </w:rPr>
        <w:t>儀</w:t>
      </w:r>
      <w:r w:rsidRPr="005C410E">
        <w:rPr>
          <w:rFonts w:hint="eastAsia"/>
          <w:spacing w:val="-180"/>
          <w:position w:val="22"/>
        </w:rPr>
        <w:t>。</w:t>
      </w:r>
      <w:r>
        <w:rPr>
          <w:rFonts w:hint="eastAsia"/>
        </w:rPr>
        <w:t>將授午</w:t>
      </w:r>
      <w:r w:rsidRPr="005C410E">
        <w:rPr>
          <w:rFonts w:hint="eastAsia"/>
          <w:spacing w:val="-180"/>
        </w:rPr>
        <w:t>集</w:t>
      </w:r>
      <w:r w:rsidRPr="005C410E">
        <w:rPr>
          <w:rFonts w:hint="eastAsia"/>
          <w:spacing w:val="-180"/>
          <w:position w:val="22"/>
        </w:rPr>
        <w:t>。</w:t>
      </w:r>
      <w:r>
        <w:rPr>
          <w:rFonts w:hint="eastAsia"/>
        </w:rPr>
        <w:t>有未來弟子溫煦司</w:t>
      </w:r>
      <w:r w:rsidRPr="005C410E">
        <w:rPr>
          <w:rFonts w:hint="eastAsia"/>
          <w:spacing w:val="-180"/>
        </w:rPr>
        <w:t>宣</w:t>
      </w:r>
      <w:r w:rsidRPr="005C410E">
        <w:rPr>
          <w:rFonts w:hint="eastAsia"/>
          <w:spacing w:val="-180"/>
          <w:position w:val="22"/>
        </w:rPr>
        <w:t>。</w:t>
      </w:r>
    </w:p>
    <w:p w:rsidR="00BB1D43" w:rsidRDefault="00BB1D43" w:rsidP="004535BC">
      <w:pPr>
        <w:pStyle w:val="a9"/>
      </w:pPr>
      <w:r>
        <w:rPr>
          <w:rFonts w:hint="eastAsia"/>
        </w:rPr>
        <w:t>仙師另有儀</w:t>
      </w:r>
      <w:r w:rsidRPr="005C410E">
        <w:rPr>
          <w:rFonts w:hint="eastAsia"/>
          <w:spacing w:val="-180"/>
        </w:rPr>
        <w:t>則</w:t>
      </w:r>
      <w:r w:rsidRPr="005C410E">
        <w:rPr>
          <w:rFonts w:hint="eastAsia"/>
          <w:spacing w:val="-180"/>
          <w:position w:val="22"/>
        </w:rPr>
        <w:t>。</w:t>
      </w:r>
      <w:r>
        <w:rPr>
          <w:rFonts w:hint="eastAsia"/>
        </w:rPr>
        <w:t>諭承今經合</w:t>
      </w:r>
      <w:r w:rsidRPr="005C410E">
        <w:rPr>
          <w:rFonts w:hint="eastAsia"/>
          <w:spacing w:val="-180"/>
        </w:rPr>
        <w:t>集</w:t>
      </w:r>
      <w:r w:rsidRPr="005C410E">
        <w:rPr>
          <w:rFonts w:hint="eastAsia"/>
          <w:spacing w:val="-180"/>
          <w:position w:val="22"/>
        </w:rPr>
        <w:t>。</w:t>
      </w:r>
      <w:r>
        <w:rPr>
          <w:rFonts w:hint="eastAsia"/>
        </w:rPr>
        <w:t>不必求</w:t>
      </w:r>
      <w:r w:rsidRPr="005C410E">
        <w:rPr>
          <w:rFonts w:hint="eastAsia"/>
          <w:spacing w:val="-180"/>
        </w:rPr>
        <w:t>受</w:t>
      </w:r>
      <w:r w:rsidRPr="005C410E">
        <w:rPr>
          <w:rFonts w:hint="eastAsia"/>
          <w:spacing w:val="-180"/>
          <w:position w:val="22"/>
        </w:rPr>
        <w:t>。</w:t>
      </w:r>
      <w:r>
        <w:rPr>
          <w:rFonts w:hint="eastAsia"/>
        </w:rPr>
        <w:t>經畢審功定</w:t>
      </w:r>
      <w:r w:rsidRPr="005C410E">
        <w:rPr>
          <w:rFonts w:hint="eastAsia"/>
          <w:spacing w:val="-180"/>
        </w:rPr>
        <w:t>之</w:t>
      </w:r>
      <w:r w:rsidRPr="0080405F">
        <w:rPr>
          <w:rFonts w:hint="eastAsia"/>
          <w:spacing w:val="-100"/>
          <w:position w:val="22"/>
        </w:rPr>
        <w:t>。</w:t>
      </w:r>
      <w:r w:rsidRPr="00F54837">
        <w:rPr>
          <w:rFonts w:hint="eastAsia"/>
          <w:position w:val="4"/>
          <w:sz w:val="48"/>
          <w:eastAsianLayout w:id="1718839040" w:combine="1"/>
        </w:rPr>
        <w:t>初次開經。即有先授午經之說。授子丑寅三集經。皆有將授午經之傳</w:t>
      </w:r>
      <w:r w:rsidRPr="0080405F">
        <w:rPr>
          <w:rFonts w:hint="eastAsia"/>
          <w:spacing w:val="10"/>
          <w:position w:val="4"/>
          <w:sz w:val="48"/>
          <w:eastAsianLayout w:id="1718839040" w:combine="1"/>
        </w:rPr>
        <w:t>訓。　仙師雖未明示。可見午經之重要矣。今見不必求受。經畢審定之宜乎亥集授畢。午經忽停。皆證功證過之測驗。吾輩修人。可不懼哉。</w:t>
      </w:r>
      <w:r w:rsidR="0080405F">
        <w:rPr>
          <w:rFonts w:ascii="MS Gothic" w:eastAsia="MS Gothic" w:hAnsi="MS Gothic" w:cs="MS Gothic" w:hint="eastAsia"/>
          <w:position w:val="4"/>
          <w:sz w:val="48"/>
        </w:rPr>
        <w:t> </w:t>
      </w:r>
      <w:r>
        <w:rPr>
          <w:rFonts w:hint="eastAsia"/>
        </w:rPr>
        <w:t>華普授</w:t>
      </w:r>
      <w:r w:rsidRPr="005C410E">
        <w:rPr>
          <w:rFonts w:hint="eastAsia"/>
          <w:spacing w:val="-180"/>
        </w:rPr>
        <w:t>經</w:t>
      </w:r>
      <w:r w:rsidRPr="005C410E">
        <w:rPr>
          <w:rFonts w:hint="eastAsia"/>
          <w:spacing w:val="-180"/>
          <w:position w:val="22"/>
        </w:rPr>
        <w:t>。</w:t>
      </w:r>
      <w:r>
        <w:rPr>
          <w:rFonts w:hint="eastAsia"/>
        </w:rPr>
        <w:t>卯集戌</w:t>
      </w:r>
      <w:r w:rsidRPr="005C410E">
        <w:rPr>
          <w:rFonts w:hint="eastAsia"/>
          <w:spacing w:val="-180"/>
        </w:rPr>
        <w:t>授</w:t>
      </w:r>
      <w:r w:rsidRPr="005C410E">
        <w:rPr>
          <w:rFonts w:hint="eastAsia"/>
          <w:spacing w:val="-180"/>
          <w:position w:val="22"/>
        </w:rPr>
        <w:t>。</w:t>
      </w:r>
      <w:r>
        <w:rPr>
          <w:rFonts w:hint="eastAsia"/>
        </w:rPr>
        <w:t>早清壇</w:t>
      </w:r>
      <w:r w:rsidRPr="005C410E">
        <w:rPr>
          <w:rFonts w:hint="eastAsia"/>
          <w:spacing w:val="-180"/>
        </w:rPr>
        <w:t>坫</w:t>
      </w:r>
      <w:r w:rsidRPr="005C410E">
        <w:rPr>
          <w:rFonts w:hint="eastAsia"/>
          <w:spacing w:val="-180"/>
          <w:position w:val="22"/>
        </w:rPr>
        <w:t>。</w:t>
      </w:r>
      <w:r>
        <w:rPr>
          <w:rFonts w:hint="eastAsia"/>
        </w:rPr>
        <w:t>先禮垂</w:t>
      </w:r>
      <w:r w:rsidRPr="005C410E">
        <w:rPr>
          <w:rFonts w:hint="eastAsia"/>
          <w:spacing w:val="-180"/>
        </w:rPr>
        <w:t>幕</w:t>
      </w:r>
      <w:r w:rsidRPr="005C410E">
        <w:rPr>
          <w:rFonts w:hint="eastAsia"/>
          <w:spacing w:val="-180"/>
          <w:position w:val="22"/>
        </w:rPr>
        <w:t>。</w:t>
      </w:r>
      <w:r>
        <w:rPr>
          <w:rFonts w:hint="eastAsia"/>
        </w:rPr>
        <w:t>劉</w:t>
      </w:r>
      <w:r w:rsidRPr="00E13EEB">
        <w:rPr>
          <w:rFonts w:hint="eastAsia"/>
          <w:spacing w:val="60"/>
        </w:rPr>
        <w:t>子</w:t>
      </w:r>
      <w:r w:rsidRPr="00F54837">
        <w:rPr>
          <w:rFonts w:hint="eastAsia"/>
          <w:position w:val="4"/>
          <w:sz w:val="48"/>
          <w:eastAsianLayout w:id="1718839040" w:combine="1"/>
        </w:rPr>
        <w:t>小敬霍山人。</w:t>
      </w:r>
      <w:r>
        <w:rPr>
          <w:rFonts w:hint="eastAsia"/>
        </w:rPr>
        <w:t>前</w:t>
      </w:r>
      <w:r w:rsidRPr="005C410E">
        <w:rPr>
          <w:rFonts w:hint="eastAsia"/>
          <w:spacing w:val="-180"/>
        </w:rPr>
        <w:t>生</w:t>
      </w:r>
      <w:r w:rsidRPr="005C410E">
        <w:rPr>
          <w:rFonts w:hint="eastAsia"/>
          <w:spacing w:val="-180"/>
          <w:position w:val="22"/>
        </w:rPr>
        <w:t>。</w:t>
      </w:r>
      <w:r>
        <w:rPr>
          <w:rFonts w:hint="eastAsia"/>
        </w:rPr>
        <w:t>福建汀州白鶴庵助施富紳陳</w:t>
      </w:r>
      <w:r w:rsidRPr="005C410E">
        <w:rPr>
          <w:rFonts w:hint="eastAsia"/>
          <w:spacing w:val="-180"/>
        </w:rPr>
        <w:t>槐</w:t>
      </w:r>
      <w:r w:rsidRPr="005C410E">
        <w:rPr>
          <w:rFonts w:hint="eastAsia"/>
          <w:spacing w:val="-180"/>
          <w:position w:val="22"/>
        </w:rPr>
        <w:t>。</w:t>
      </w:r>
      <w:r>
        <w:rPr>
          <w:rFonts w:hint="eastAsia"/>
        </w:rPr>
        <w:t>極好慈善布</w:t>
      </w:r>
      <w:r w:rsidRPr="005C410E">
        <w:rPr>
          <w:rFonts w:hint="eastAsia"/>
          <w:spacing w:val="-180"/>
        </w:rPr>
        <w:t>施</w:t>
      </w:r>
      <w:r w:rsidRPr="005C410E">
        <w:rPr>
          <w:rFonts w:hint="eastAsia"/>
          <w:spacing w:val="-180"/>
          <w:position w:val="22"/>
        </w:rPr>
        <w:t>。</w:t>
      </w:r>
      <w:r>
        <w:rPr>
          <w:rFonts w:hint="eastAsia"/>
        </w:rPr>
        <w:t>惟</w:t>
      </w:r>
      <w:r>
        <w:rPr>
          <w:rFonts w:hint="eastAsia"/>
        </w:rPr>
        <w:lastRenderedPageBreak/>
        <w:t>信道好</w:t>
      </w:r>
      <w:r w:rsidRPr="005C410E">
        <w:rPr>
          <w:rFonts w:hint="eastAsia"/>
          <w:spacing w:val="-180"/>
        </w:rPr>
        <w:t>佛</w:t>
      </w:r>
      <w:r w:rsidRPr="005C410E">
        <w:rPr>
          <w:rFonts w:hint="eastAsia"/>
          <w:spacing w:val="-180"/>
          <w:position w:val="22"/>
        </w:rPr>
        <w:t>。</w:t>
      </w:r>
      <w:r>
        <w:rPr>
          <w:rFonts w:hint="eastAsia"/>
        </w:rPr>
        <w:t>尚無堅</w:t>
      </w:r>
      <w:r w:rsidRPr="005C410E">
        <w:rPr>
          <w:rFonts w:hint="eastAsia"/>
          <w:spacing w:val="-180"/>
        </w:rPr>
        <w:t>志</w:t>
      </w:r>
      <w:r w:rsidRPr="005C410E">
        <w:rPr>
          <w:rFonts w:hint="eastAsia"/>
          <w:spacing w:val="-180"/>
          <w:position w:val="22"/>
        </w:rPr>
        <w:t>。</w:t>
      </w:r>
      <w:r>
        <w:rPr>
          <w:rFonts w:hint="eastAsia"/>
        </w:rPr>
        <w:t>求名俟經畢再</w:t>
      </w:r>
      <w:r w:rsidRPr="005C410E">
        <w:rPr>
          <w:rFonts w:hint="eastAsia"/>
          <w:spacing w:val="-180"/>
        </w:rPr>
        <w:t>諭</w:t>
      </w:r>
      <w:r w:rsidRPr="005C410E">
        <w:rPr>
          <w:rFonts w:hint="eastAsia"/>
          <w:spacing w:val="-180"/>
          <w:position w:val="22"/>
        </w:rPr>
        <w:t>。</w:t>
      </w:r>
      <w:r>
        <w:rPr>
          <w:rFonts w:hint="eastAsia"/>
        </w:rPr>
        <w:t>爾知杜子前</w:t>
      </w:r>
      <w:r w:rsidRPr="005C410E">
        <w:rPr>
          <w:rFonts w:hint="eastAsia"/>
          <w:spacing w:val="-180"/>
        </w:rPr>
        <w:t>修</w:t>
      </w:r>
      <w:r w:rsidRPr="005C410E">
        <w:rPr>
          <w:rFonts w:hint="eastAsia"/>
          <w:spacing w:val="-180"/>
          <w:position w:val="22"/>
        </w:rPr>
        <w:t>。</w:t>
      </w:r>
    </w:p>
    <w:p w:rsidR="00BB1D43" w:rsidRDefault="00BB1D43" w:rsidP="004535BC">
      <w:pPr>
        <w:pStyle w:val="a9"/>
      </w:pPr>
      <w:r>
        <w:rPr>
          <w:rFonts w:hint="eastAsia"/>
        </w:rPr>
        <w:t>師已略</w:t>
      </w:r>
      <w:r w:rsidRPr="00E13EEB">
        <w:rPr>
          <w:rFonts w:hint="eastAsia"/>
          <w:spacing w:val="-220"/>
        </w:rPr>
        <w:t>言</w:t>
      </w:r>
      <w:r w:rsidRPr="005C410E">
        <w:rPr>
          <w:rFonts w:hint="eastAsia"/>
          <w:spacing w:val="-180"/>
          <w:position w:val="22"/>
        </w:rPr>
        <w:t>。</w:t>
      </w:r>
      <w:r>
        <w:rPr>
          <w:rFonts w:hint="eastAsia"/>
        </w:rPr>
        <w:t>賜名可用前生法名亦</w:t>
      </w:r>
      <w:r w:rsidRPr="00E13EEB">
        <w:rPr>
          <w:rFonts w:hint="eastAsia"/>
          <w:spacing w:val="-220"/>
        </w:rPr>
        <w:t>可</w:t>
      </w:r>
      <w:r w:rsidRPr="005C410E">
        <w:rPr>
          <w:rFonts w:hint="eastAsia"/>
          <w:spacing w:val="-180"/>
          <w:position w:val="22"/>
        </w:rPr>
        <w:t>。</w:t>
      </w:r>
      <w:r w:rsidR="00E13EEB">
        <w:rPr>
          <w:rFonts w:hint="eastAsia"/>
        </w:rPr>
        <w:t xml:space="preserve">　</w:t>
      </w:r>
      <w:r>
        <w:rPr>
          <w:rFonts w:hint="eastAsia"/>
        </w:rPr>
        <w:t>師未命</w:t>
      </w:r>
      <w:r w:rsidRPr="00E13EEB">
        <w:rPr>
          <w:rFonts w:hint="eastAsia"/>
          <w:spacing w:val="-220"/>
        </w:rPr>
        <w:t>言</w:t>
      </w:r>
      <w:r w:rsidRPr="005C410E">
        <w:rPr>
          <w:rFonts w:hint="eastAsia"/>
          <w:spacing w:val="-180"/>
          <w:position w:val="22"/>
        </w:rPr>
        <w:t>。</w:t>
      </w:r>
      <w:r>
        <w:rPr>
          <w:rFonts w:hint="eastAsia"/>
        </w:rPr>
        <w:t>無塵善源昨疏</w:t>
      </w:r>
      <w:r w:rsidR="00E13EEB" w:rsidRPr="00E13EEB">
        <w:rPr>
          <w:rFonts w:hint="eastAsia"/>
          <w:sz w:val="32"/>
          <w:szCs w:val="32"/>
        </w:rPr>
        <w:t xml:space="preserve">　</w:t>
      </w:r>
      <w:r>
        <w:rPr>
          <w:rFonts w:hint="eastAsia"/>
        </w:rPr>
        <w:t>師</w:t>
      </w:r>
      <w:r w:rsidRPr="00E13EEB">
        <w:rPr>
          <w:rFonts w:hint="eastAsia"/>
          <w:spacing w:val="-220"/>
        </w:rPr>
        <w:t>留</w:t>
      </w:r>
      <w:r w:rsidRPr="0080405F">
        <w:rPr>
          <w:rFonts w:hint="eastAsia"/>
          <w:spacing w:val="-100"/>
          <w:position w:val="22"/>
        </w:rPr>
        <w:t>。</w:t>
      </w:r>
      <w:r w:rsidRPr="00F54837">
        <w:rPr>
          <w:rFonts w:hint="eastAsia"/>
          <w:position w:val="4"/>
          <w:sz w:val="48"/>
          <w:eastAsianLayout w:id="1718839040" w:combine="1"/>
        </w:rPr>
        <w:t>無塵</w:t>
      </w:r>
      <w:r w:rsidR="00E13EEB" w:rsidRPr="00F54837">
        <w:rPr>
          <w:rFonts w:hint="eastAsia"/>
          <w:position w:val="4"/>
          <w:sz w:val="48"/>
          <w:eastAsianLayout w:id="1718839040" w:combine="1"/>
        </w:rPr>
        <w:t>。</w:t>
      </w:r>
      <w:r w:rsidRPr="00F54837">
        <w:rPr>
          <w:rFonts w:hint="eastAsia"/>
          <w:position w:val="4"/>
          <w:sz w:val="48"/>
          <w:eastAsianLayout w:id="1718839040" w:combine="1"/>
        </w:rPr>
        <w:t>田善源之母。具疏叩問</w:t>
      </w:r>
      <w:r w:rsidR="00E13EEB" w:rsidRPr="00F54837">
        <w:rPr>
          <w:rFonts w:hint="eastAsia"/>
          <w:position w:val="4"/>
          <w:sz w:val="48"/>
          <w:eastAsianLayout w:id="1718839040" w:combine="1"/>
        </w:rPr>
        <w:t>。</w:t>
      </w:r>
      <w:r w:rsidRPr="00E13EEB">
        <w:rPr>
          <w:rFonts w:hint="eastAsia"/>
          <w:spacing w:val="20"/>
          <w:position w:val="4"/>
          <w:sz w:val="48"/>
          <w:eastAsianLayout w:id="1718839040" w:combine="1"/>
        </w:rPr>
        <w:t>男女能否同修。</w:t>
      </w:r>
      <w:r>
        <w:rPr>
          <w:rFonts w:hint="eastAsia"/>
        </w:rPr>
        <w:t>男女不同</w:t>
      </w:r>
      <w:r w:rsidRPr="005C410E">
        <w:rPr>
          <w:rFonts w:hint="eastAsia"/>
          <w:spacing w:val="-180"/>
        </w:rPr>
        <w:t>坐</w:t>
      </w:r>
      <w:r w:rsidRPr="005C410E">
        <w:rPr>
          <w:rFonts w:hint="eastAsia"/>
          <w:spacing w:val="-180"/>
          <w:position w:val="22"/>
        </w:rPr>
        <w:t>。</w:t>
      </w:r>
      <w:r>
        <w:rPr>
          <w:rFonts w:hint="eastAsia"/>
        </w:rPr>
        <w:t>同修在</w:t>
      </w:r>
      <w:r w:rsidRPr="005C410E">
        <w:rPr>
          <w:rFonts w:hint="eastAsia"/>
          <w:spacing w:val="-180"/>
        </w:rPr>
        <w:t>心</w:t>
      </w:r>
      <w:r w:rsidRPr="005C410E">
        <w:rPr>
          <w:rFonts w:hint="eastAsia"/>
          <w:spacing w:val="-180"/>
          <w:position w:val="22"/>
        </w:rPr>
        <w:t>。</w:t>
      </w:r>
      <w:r>
        <w:rPr>
          <w:rFonts w:hint="eastAsia"/>
        </w:rPr>
        <w:t>無限制</w:t>
      </w:r>
      <w:r w:rsidRPr="005C410E">
        <w:rPr>
          <w:rFonts w:hint="eastAsia"/>
          <w:spacing w:val="-180"/>
        </w:rPr>
        <w:t>也</w:t>
      </w:r>
      <w:r w:rsidRPr="005C410E">
        <w:rPr>
          <w:rFonts w:hint="eastAsia"/>
          <w:spacing w:val="-180"/>
          <w:position w:val="22"/>
        </w:rPr>
        <w:t>。</w:t>
      </w:r>
      <w:r>
        <w:rPr>
          <w:rFonts w:hint="eastAsia"/>
        </w:rPr>
        <w:t>不過授經期</w:t>
      </w:r>
      <w:r w:rsidRPr="005C410E">
        <w:rPr>
          <w:rFonts w:hint="eastAsia"/>
          <w:spacing w:val="-180"/>
        </w:rPr>
        <w:t>內</w:t>
      </w:r>
      <w:r w:rsidRPr="005C410E">
        <w:rPr>
          <w:rFonts w:hint="eastAsia"/>
          <w:spacing w:val="-180"/>
          <w:position w:val="22"/>
        </w:rPr>
        <w:t>。</w:t>
      </w:r>
      <w:r>
        <w:rPr>
          <w:rFonts w:hint="eastAsia"/>
        </w:rPr>
        <w:t>內外修人</w:t>
      </w:r>
      <w:r w:rsidRPr="005C410E">
        <w:rPr>
          <w:rFonts w:hint="eastAsia"/>
          <w:spacing w:val="-180"/>
        </w:rPr>
        <w:t>數</w:t>
      </w:r>
      <w:r w:rsidRPr="005C410E">
        <w:rPr>
          <w:rFonts w:hint="eastAsia"/>
          <w:spacing w:val="-180"/>
          <w:position w:val="22"/>
        </w:rPr>
        <w:t>。</w:t>
      </w:r>
      <w:r>
        <w:rPr>
          <w:rFonts w:hint="eastAsia"/>
        </w:rPr>
        <w:t>男子三</w:t>
      </w:r>
      <w:r w:rsidRPr="005C410E">
        <w:rPr>
          <w:rFonts w:hint="eastAsia"/>
          <w:spacing w:val="-180"/>
        </w:rPr>
        <w:t>十</w:t>
      </w:r>
      <w:r w:rsidRPr="005C410E">
        <w:rPr>
          <w:rFonts w:hint="eastAsia"/>
          <w:spacing w:val="-180"/>
          <w:position w:val="22"/>
        </w:rPr>
        <w:t>。</w:t>
      </w:r>
      <w:r>
        <w:rPr>
          <w:rFonts w:hint="eastAsia"/>
        </w:rPr>
        <w:t>天定不可增</w:t>
      </w:r>
      <w:r w:rsidRPr="005C410E">
        <w:rPr>
          <w:rFonts w:hint="eastAsia"/>
          <w:spacing w:val="-180"/>
        </w:rPr>
        <w:t>加</w:t>
      </w:r>
      <w:r w:rsidRPr="005C410E">
        <w:rPr>
          <w:rFonts w:hint="eastAsia"/>
          <w:spacing w:val="-180"/>
          <w:position w:val="22"/>
        </w:rPr>
        <w:t>。</w:t>
      </w:r>
      <w:r>
        <w:rPr>
          <w:rFonts w:hint="eastAsia"/>
        </w:rPr>
        <w:t>若問經</w:t>
      </w:r>
      <w:r w:rsidRPr="005C410E">
        <w:rPr>
          <w:rFonts w:hint="eastAsia"/>
          <w:spacing w:val="-180"/>
        </w:rPr>
        <w:t>言</w:t>
      </w:r>
      <w:r w:rsidRPr="005C410E">
        <w:rPr>
          <w:rFonts w:hint="eastAsia"/>
          <w:spacing w:val="-180"/>
          <w:position w:val="22"/>
        </w:rPr>
        <w:t>。</w:t>
      </w:r>
      <w:r>
        <w:rPr>
          <w:rFonts w:hint="eastAsia"/>
        </w:rPr>
        <w:t>授畢自有要</w:t>
      </w:r>
      <w:r w:rsidRPr="005C410E">
        <w:rPr>
          <w:rFonts w:hint="eastAsia"/>
          <w:spacing w:val="-180"/>
        </w:rPr>
        <w:t>訓</w:t>
      </w:r>
      <w:r w:rsidRPr="005C410E">
        <w:rPr>
          <w:rFonts w:hint="eastAsia"/>
          <w:spacing w:val="-180"/>
          <w:position w:val="22"/>
        </w:rPr>
        <w:t>。</w:t>
      </w:r>
      <w:r>
        <w:rPr>
          <w:rFonts w:hint="eastAsia"/>
        </w:rPr>
        <w:t>像以經</w:t>
      </w:r>
      <w:r w:rsidRPr="005C410E">
        <w:rPr>
          <w:rFonts w:hint="eastAsia"/>
          <w:spacing w:val="-180"/>
        </w:rPr>
        <w:t>代</w:t>
      </w:r>
      <w:r w:rsidRPr="005C410E">
        <w:rPr>
          <w:rFonts w:hint="eastAsia"/>
          <w:spacing w:val="-180"/>
          <w:position w:val="22"/>
        </w:rPr>
        <w:t>。</w:t>
      </w:r>
      <w:r>
        <w:rPr>
          <w:rFonts w:hint="eastAsia"/>
        </w:rPr>
        <w:t>若坐進三</w:t>
      </w:r>
      <w:r w:rsidRPr="005C410E">
        <w:rPr>
          <w:rFonts w:hint="eastAsia"/>
          <w:spacing w:val="-180"/>
        </w:rPr>
        <w:t>度</w:t>
      </w:r>
      <w:r w:rsidRPr="005C410E">
        <w:rPr>
          <w:rFonts w:hint="eastAsia"/>
          <w:spacing w:val="-180"/>
          <w:position w:val="22"/>
        </w:rPr>
        <w:t>。</w:t>
      </w:r>
    </w:p>
    <w:p w:rsidR="00BB1D43" w:rsidRDefault="00BB1D43" w:rsidP="004535BC">
      <w:pPr>
        <w:pStyle w:val="a9"/>
      </w:pPr>
      <w:r>
        <w:rPr>
          <w:rFonts w:hint="eastAsia"/>
        </w:rPr>
        <w:t>師自賜</w:t>
      </w:r>
      <w:r w:rsidRPr="005C410E">
        <w:rPr>
          <w:rFonts w:hint="eastAsia"/>
          <w:spacing w:val="-180"/>
        </w:rPr>
        <w:t>爾</w:t>
      </w:r>
      <w:r w:rsidRPr="005C410E">
        <w:rPr>
          <w:rFonts w:hint="eastAsia"/>
          <w:spacing w:val="-180"/>
          <w:position w:val="22"/>
        </w:rPr>
        <w:t>。</w:t>
      </w:r>
      <w:r>
        <w:rPr>
          <w:rFonts w:hint="eastAsia"/>
        </w:rPr>
        <w:t>何必預</w:t>
      </w:r>
      <w:r w:rsidRPr="005C410E">
        <w:rPr>
          <w:rFonts w:hint="eastAsia"/>
          <w:spacing w:val="-180"/>
        </w:rPr>
        <w:t>求</w:t>
      </w:r>
      <w:r w:rsidRPr="005C410E">
        <w:rPr>
          <w:rFonts w:hint="eastAsia"/>
          <w:spacing w:val="-180"/>
          <w:position w:val="22"/>
        </w:rPr>
        <w:t>。</w:t>
      </w:r>
      <w:r>
        <w:rPr>
          <w:rFonts w:hint="eastAsia"/>
        </w:rPr>
        <w:t>本善列</w:t>
      </w:r>
      <w:r w:rsidRPr="005C410E">
        <w:rPr>
          <w:rFonts w:hint="eastAsia"/>
          <w:spacing w:val="-180"/>
        </w:rPr>
        <w:t>壇</w:t>
      </w:r>
      <w:r w:rsidRPr="005C410E">
        <w:rPr>
          <w:rFonts w:hint="eastAsia"/>
          <w:spacing w:val="-180"/>
          <w:position w:val="22"/>
        </w:rPr>
        <w:t>。</w:t>
      </w:r>
      <w:r>
        <w:rPr>
          <w:rFonts w:hint="eastAsia"/>
        </w:rPr>
        <w:t>須進半</w:t>
      </w:r>
      <w:r w:rsidRPr="005C410E">
        <w:rPr>
          <w:rFonts w:hint="eastAsia"/>
          <w:spacing w:val="-180"/>
        </w:rPr>
        <w:t>度</w:t>
      </w:r>
      <w:r w:rsidRPr="005C410E">
        <w:rPr>
          <w:rFonts w:hint="eastAsia"/>
          <w:spacing w:val="-180"/>
          <w:position w:val="22"/>
        </w:rPr>
        <w:t>。</w:t>
      </w:r>
      <w:r>
        <w:rPr>
          <w:rFonts w:hint="eastAsia"/>
        </w:rPr>
        <w:t>魂魄坐</w:t>
      </w:r>
      <w:r w:rsidRPr="005C410E">
        <w:rPr>
          <w:rFonts w:hint="eastAsia"/>
          <w:spacing w:val="-180"/>
        </w:rPr>
        <w:t>定</w:t>
      </w:r>
      <w:r w:rsidRPr="005C410E">
        <w:rPr>
          <w:rFonts w:hint="eastAsia"/>
          <w:spacing w:val="-180"/>
          <w:position w:val="22"/>
        </w:rPr>
        <w:t>。</w:t>
      </w:r>
      <w:r>
        <w:rPr>
          <w:rFonts w:hint="eastAsia"/>
        </w:rPr>
        <w:t>自有准</w:t>
      </w:r>
      <w:r w:rsidRPr="005C410E">
        <w:rPr>
          <w:rFonts w:hint="eastAsia"/>
          <w:spacing w:val="-180"/>
        </w:rPr>
        <w:t>日</w:t>
      </w:r>
      <w:r w:rsidRPr="005C410E">
        <w:rPr>
          <w:rFonts w:hint="eastAsia"/>
          <w:spacing w:val="-180"/>
          <w:position w:val="22"/>
        </w:rPr>
        <w:t>。</w:t>
      </w:r>
      <w:r>
        <w:rPr>
          <w:rFonts w:hint="eastAsia"/>
        </w:rPr>
        <w:t>餘如</w:t>
      </w:r>
      <w:r w:rsidRPr="00E13EEB">
        <w:rPr>
          <w:rFonts w:hint="eastAsia"/>
          <w:spacing w:val="60"/>
        </w:rPr>
        <w:t>郝</w:t>
      </w:r>
      <w:r w:rsidRPr="00E13EEB">
        <w:rPr>
          <w:rFonts w:hint="eastAsia"/>
          <w:spacing w:val="60"/>
          <w:position w:val="4"/>
          <w:sz w:val="48"/>
          <w:eastAsianLayout w:id="1718839040" w:combine="1"/>
        </w:rPr>
        <w:t>宸甫</w:t>
      </w:r>
      <w:r w:rsidRPr="00E13EEB">
        <w:rPr>
          <w:rFonts w:hint="eastAsia"/>
          <w:spacing w:val="60"/>
        </w:rPr>
        <w:t>郭</w:t>
      </w:r>
      <w:r w:rsidRPr="00E13EEB">
        <w:rPr>
          <w:rFonts w:hint="eastAsia"/>
          <w:spacing w:val="60"/>
          <w:position w:val="4"/>
          <w:sz w:val="48"/>
          <w:eastAsianLayout w:id="1718839040" w:combine="1"/>
        </w:rPr>
        <w:t>湘泉</w:t>
      </w:r>
      <w:r w:rsidRPr="00E13EEB">
        <w:rPr>
          <w:rFonts w:hint="eastAsia"/>
          <w:spacing w:val="60"/>
        </w:rPr>
        <w:t>何</w:t>
      </w:r>
      <w:r w:rsidRPr="00F54837">
        <w:rPr>
          <w:rFonts w:hint="eastAsia"/>
          <w:position w:val="4"/>
          <w:sz w:val="48"/>
          <w:eastAsianLayout w:id="1718839040" w:combine="1"/>
        </w:rPr>
        <w:t>如六</w:t>
      </w:r>
      <w:r w:rsidRPr="00E13EEB">
        <w:rPr>
          <w:rFonts w:hint="eastAsia"/>
          <w:spacing w:val="60"/>
        </w:rPr>
        <w:t>陸</w:t>
      </w:r>
      <w:r w:rsidRPr="00E13EEB">
        <w:rPr>
          <w:rFonts w:hint="eastAsia"/>
          <w:spacing w:val="60"/>
          <w:position w:val="4"/>
          <w:sz w:val="48"/>
          <w:eastAsianLayout w:id="1718839040" w:combine="1"/>
        </w:rPr>
        <w:t>答山</w:t>
      </w:r>
      <w:r>
        <w:rPr>
          <w:rFonts w:hint="eastAsia"/>
        </w:rPr>
        <w:t>來者雖</w:t>
      </w:r>
      <w:r w:rsidRPr="005C410E">
        <w:rPr>
          <w:rFonts w:hint="eastAsia"/>
          <w:spacing w:val="-180"/>
        </w:rPr>
        <w:t>晚</w:t>
      </w:r>
      <w:r w:rsidRPr="005C410E">
        <w:rPr>
          <w:rFonts w:hint="eastAsia"/>
          <w:spacing w:val="-180"/>
          <w:position w:val="22"/>
        </w:rPr>
        <w:t>。</w:t>
      </w:r>
      <w:r>
        <w:rPr>
          <w:rFonts w:hint="eastAsia"/>
        </w:rPr>
        <w:t>坐心尚</w:t>
      </w:r>
      <w:r w:rsidRPr="005C410E">
        <w:rPr>
          <w:rFonts w:hint="eastAsia"/>
          <w:spacing w:val="-180"/>
        </w:rPr>
        <w:t>堅</w:t>
      </w:r>
      <w:r w:rsidRPr="005C410E">
        <w:rPr>
          <w:rFonts w:hint="eastAsia"/>
          <w:spacing w:val="-180"/>
          <w:position w:val="22"/>
        </w:rPr>
        <w:t>。</w:t>
      </w:r>
      <w:r>
        <w:rPr>
          <w:rFonts w:hint="eastAsia"/>
        </w:rPr>
        <w:t>且經首初</w:t>
      </w:r>
      <w:r w:rsidRPr="005C410E">
        <w:rPr>
          <w:rFonts w:hint="eastAsia"/>
          <w:spacing w:val="-180"/>
        </w:rPr>
        <w:t>開</w:t>
      </w:r>
      <w:r w:rsidRPr="005C410E">
        <w:rPr>
          <w:rFonts w:hint="eastAsia"/>
          <w:spacing w:val="-180"/>
          <w:position w:val="22"/>
        </w:rPr>
        <w:t>。</w:t>
      </w:r>
      <w:r>
        <w:rPr>
          <w:rFonts w:hint="eastAsia"/>
        </w:rPr>
        <w:t>得逢良</w:t>
      </w:r>
      <w:r w:rsidRPr="005C410E">
        <w:rPr>
          <w:rFonts w:hint="eastAsia"/>
          <w:spacing w:val="-180"/>
        </w:rPr>
        <w:t>辰</w:t>
      </w:r>
      <w:r w:rsidRPr="005C410E">
        <w:rPr>
          <w:rFonts w:hint="eastAsia"/>
          <w:spacing w:val="-180"/>
          <w:position w:val="22"/>
        </w:rPr>
        <w:t>。</w:t>
      </w:r>
      <w:r>
        <w:rPr>
          <w:rFonts w:hint="eastAsia"/>
        </w:rPr>
        <w:t>本非易</w:t>
      </w:r>
      <w:r w:rsidRPr="005C410E">
        <w:rPr>
          <w:rFonts w:hint="eastAsia"/>
          <w:spacing w:val="-180"/>
        </w:rPr>
        <w:t>事</w:t>
      </w:r>
      <w:r w:rsidRPr="005C410E">
        <w:rPr>
          <w:rFonts w:hint="eastAsia"/>
          <w:spacing w:val="-180"/>
          <w:position w:val="22"/>
        </w:rPr>
        <w:t>。</w:t>
      </w:r>
      <w:r>
        <w:rPr>
          <w:rFonts w:hint="eastAsia"/>
        </w:rPr>
        <w:t>高子之</w:t>
      </w:r>
      <w:r w:rsidRPr="0080405F">
        <w:rPr>
          <w:rFonts w:hint="eastAsia"/>
          <w:spacing w:val="60"/>
        </w:rPr>
        <w:t>子</w:t>
      </w:r>
      <w:r w:rsidRPr="00F54837">
        <w:rPr>
          <w:rFonts w:hint="eastAsia"/>
          <w:position w:val="4"/>
          <w:sz w:val="48"/>
          <w:eastAsianLayout w:id="1718839040" w:combine="1"/>
        </w:rPr>
        <w:t>華普為其</w:t>
      </w:r>
      <w:r w:rsidR="00E13EEB" w:rsidRPr="00E13EEB">
        <w:rPr>
          <w:rFonts w:hint="eastAsia"/>
          <w:position w:val="4"/>
          <w:sz w:val="48"/>
          <w:highlight w:val="yellow"/>
          <w:eastAsianLayout w:id="1718839040" w:combine="1"/>
        </w:rPr>
        <w:t>子</w:t>
      </w:r>
      <w:r w:rsidRPr="00F54837">
        <w:rPr>
          <w:rFonts w:hint="eastAsia"/>
          <w:position w:val="4"/>
          <w:sz w:val="48"/>
          <w:eastAsianLayout w:id="1718839040" w:combine="1"/>
        </w:rPr>
        <w:t>求修。</w:t>
      </w:r>
      <w:r>
        <w:rPr>
          <w:rFonts w:hint="eastAsia"/>
        </w:rPr>
        <w:t>命坐有</w:t>
      </w:r>
      <w:r w:rsidRPr="00E13EEB">
        <w:rPr>
          <w:rFonts w:hint="eastAsia"/>
          <w:spacing w:val="-200"/>
        </w:rPr>
        <w:t>進</w:t>
      </w:r>
      <w:r w:rsidRPr="005C410E">
        <w:rPr>
          <w:rFonts w:hint="eastAsia"/>
          <w:spacing w:val="-180"/>
          <w:position w:val="22"/>
        </w:rPr>
        <w:t>。</w:t>
      </w:r>
      <w:r>
        <w:rPr>
          <w:rFonts w:hint="eastAsia"/>
        </w:rPr>
        <w:t>方許列</w:t>
      </w:r>
      <w:r w:rsidRPr="00E13EEB">
        <w:rPr>
          <w:rFonts w:hint="eastAsia"/>
          <w:spacing w:val="-200"/>
        </w:rPr>
        <w:t>壇</w:t>
      </w:r>
      <w:r w:rsidRPr="005C410E">
        <w:rPr>
          <w:rFonts w:hint="eastAsia"/>
          <w:spacing w:val="-180"/>
          <w:position w:val="22"/>
        </w:rPr>
        <w:t>。</w:t>
      </w:r>
      <w:r>
        <w:rPr>
          <w:rFonts w:hint="eastAsia"/>
        </w:rPr>
        <w:t>正以度數合否視出</w:t>
      </w:r>
      <w:r w:rsidRPr="005C410E">
        <w:rPr>
          <w:rFonts w:hint="eastAsia"/>
          <w:spacing w:val="-180"/>
        </w:rPr>
        <w:t>入</w:t>
      </w:r>
      <w:r w:rsidRPr="005C410E">
        <w:rPr>
          <w:rFonts w:hint="eastAsia"/>
          <w:spacing w:val="-180"/>
          <w:position w:val="22"/>
        </w:rPr>
        <w:t>。</w:t>
      </w:r>
      <w:r>
        <w:rPr>
          <w:rFonts w:hint="eastAsia"/>
        </w:rPr>
        <w:t>餘不必</w:t>
      </w:r>
      <w:r w:rsidRPr="00E13EEB">
        <w:rPr>
          <w:rFonts w:hint="eastAsia"/>
          <w:spacing w:val="-200"/>
        </w:rPr>
        <w:t>問</w:t>
      </w:r>
      <w:r w:rsidRPr="0080405F">
        <w:rPr>
          <w:rFonts w:hint="eastAsia"/>
          <w:spacing w:val="-100"/>
          <w:position w:val="22"/>
        </w:rPr>
        <w:t>。</w:t>
      </w:r>
      <w:r w:rsidRPr="00F54837">
        <w:rPr>
          <w:rFonts w:hint="eastAsia"/>
          <w:position w:val="4"/>
          <w:sz w:val="48"/>
          <w:eastAsianLayout w:id="1718839040" w:combine="1"/>
        </w:rPr>
        <w:t>吉中因奉訓代慧緣。以慧在甯陽任所授經當在何時。</w:t>
      </w:r>
      <w:r>
        <w:rPr>
          <w:rFonts w:hint="eastAsia"/>
        </w:rPr>
        <w:t>前例可觀依齒挨</w:t>
      </w:r>
      <w:r w:rsidRPr="005C410E">
        <w:rPr>
          <w:rFonts w:hint="eastAsia"/>
          <w:spacing w:val="-180"/>
        </w:rPr>
        <w:t>卷</w:t>
      </w:r>
      <w:r w:rsidRPr="005C410E">
        <w:rPr>
          <w:rFonts w:hint="eastAsia"/>
          <w:spacing w:val="-180"/>
          <w:position w:val="22"/>
        </w:rPr>
        <w:t>。</w:t>
      </w:r>
      <w:r>
        <w:rPr>
          <w:rFonts w:hint="eastAsia"/>
        </w:rPr>
        <w:t>以數計</w:t>
      </w:r>
      <w:r w:rsidRPr="005C410E">
        <w:rPr>
          <w:rFonts w:hint="eastAsia"/>
          <w:spacing w:val="-180"/>
        </w:rPr>
        <w:t>定</w:t>
      </w:r>
      <w:r w:rsidRPr="005C410E">
        <w:rPr>
          <w:rFonts w:hint="eastAsia"/>
          <w:spacing w:val="-180"/>
          <w:position w:val="22"/>
        </w:rPr>
        <w:t>。</w:t>
      </w:r>
      <w:r>
        <w:rPr>
          <w:rFonts w:hint="eastAsia"/>
        </w:rPr>
        <w:t>寄語遵</w:t>
      </w:r>
      <w:r w:rsidRPr="005C410E">
        <w:rPr>
          <w:rFonts w:hint="eastAsia"/>
          <w:spacing w:val="-180"/>
        </w:rPr>
        <w:t>行</w:t>
      </w:r>
      <w:r w:rsidRPr="0080405F">
        <w:rPr>
          <w:rFonts w:hint="eastAsia"/>
          <w:spacing w:val="-100"/>
          <w:position w:val="22"/>
        </w:rPr>
        <w:t>。</w:t>
      </w:r>
      <w:r w:rsidRPr="00F54837">
        <w:rPr>
          <w:rFonts w:hint="eastAsia"/>
          <w:position w:val="4"/>
          <w:sz w:val="48"/>
          <w:eastAsianLayout w:id="1718839040" w:combine="1"/>
        </w:rPr>
        <w:t>遵訓依齒推算。按庚日及逢金壇期。應授亥集。在十二月初九日授。寄語屆時來濟。</w:t>
      </w:r>
      <w:r>
        <w:rPr>
          <w:rFonts w:hint="eastAsia"/>
        </w:rPr>
        <w:t>在像前輪拜與授</w:t>
      </w:r>
      <w:r w:rsidRPr="005C410E">
        <w:rPr>
          <w:rFonts w:hint="eastAsia"/>
          <w:spacing w:val="-180"/>
        </w:rPr>
        <w:t>經</w:t>
      </w:r>
      <w:r w:rsidRPr="0080405F">
        <w:rPr>
          <w:rFonts w:hint="eastAsia"/>
          <w:spacing w:val="-100"/>
          <w:position w:val="22"/>
        </w:rPr>
        <w:t>。</w:t>
      </w:r>
      <w:r w:rsidRPr="00F54837">
        <w:rPr>
          <w:rFonts w:hint="eastAsia"/>
          <w:position w:val="4"/>
          <w:sz w:val="48"/>
          <w:eastAsianLayout w:id="1718839040" w:combine="1"/>
        </w:rPr>
        <w:t>授經時在壇前進表水輪拜吉中代也</w:t>
      </w:r>
      <w:r>
        <w:rPr>
          <w:rFonts w:hint="eastAsia"/>
        </w:rPr>
        <w:t>切</w:t>
      </w:r>
      <w:r w:rsidRPr="005C410E">
        <w:rPr>
          <w:rFonts w:hint="eastAsia"/>
          <w:spacing w:val="-180"/>
        </w:rPr>
        <w:t>記</w:t>
      </w:r>
      <w:r w:rsidRPr="005C410E">
        <w:rPr>
          <w:rFonts w:hint="eastAsia"/>
          <w:spacing w:val="-180"/>
          <w:position w:val="22"/>
        </w:rPr>
        <w:t>。</w:t>
      </w:r>
      <w:r>
        <w:rPr>
          <w:rFonts w:hint="eastAsia"/>
        </w:rPr>
        <w:t>吾回宮復命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十月二十二日甲午代庚</w:t>
      </w:r>
      <w:r w:rsidR="00837517" w:rsidRPr="00C94178">
        <w:rPr>
          <w:rFonts w:asciiTheme="majorHAnsi" w:hAnsiTheme="majorHAnsi"/>
          <w:spacing w:val="-180"/>
          <w:position w:val="22"/>
        </w:rPr>
        <w:t> </w:t>
      </w:r>
    </w:p>
    <w:p w:rsidR="00BB1D43" w:rsidRDefault="00BB1D43" w:rsidP="004535BC">
      <w:pPr>
        <w:pStyle w:val="a9"/>
      </w:pPr>
      <w:r>
        <w:rPr>
          <w:rFonts w:hint="eastAsia"/>
        </w:rPr>
        <w:t>寶幢童子</w:t>
      </w:r>
      <w:r w:rsidR="000916B8" w:rsidRPr="000916B8">
        <w:rPr>
          <w:rFonts w:hint="eastAsia"/>
          <w:spacing w:val="40"/>
        </w:rPr>
        <w:t>○</w:t>
      </w:r>
      <w:r w:rsidRPr="0047405C">
        <w:rPr>
          <w:rFonts w:hint="eastAsia"/>
          <w:position w:val="4"/>
          <w:sz w:val="48"/>
          <w:eastAsianLayout w:id="1718839040" w:combine="1"/>
        </w:rPr>
        <w:t>不識此字。叩請再書。</w:t>
      </w:r>
      <w:r>
        <w:rPr>
          <w:rFonts w:hint="eastAsia"/>
        </w:rPr>
        <w:t>明明示爾三</w:t>
      </w:r>
      <w:r w:rsidRPr="005C410E">
        <w:rPr>
          <w:rFonts w:hint="eastAsia"/>
          <w:spacing w:val="-180"/>
        </w:rPr>
        <w:t>子</w:t>
      </w:r>
      <w:r w:rsidRPr="005C410E">
        <w:rPr>
          <w:rFonts w:hint="eastAsia"/>
          <w:spacing w:val="-180"/>
          <w:position w:val="22"/>
        </w:rPr>
        <w:t>。</w:t>
      </w:r>
      <w:r>
        <w:rPr>
          <w:rFonts w:hint="eastAsia"/>
        </w:rPr>
        <w:t>心問不</w:t>
      </w:r>
      <w:r w:rsidRPr="005C410E">
        <w:rPr>
          <w:rFonts w:hint="eastAsia"/>
          <w:spacing w:val="-180"/>
        </w:rPr>
        <w:t>同</w:t>
      </w:r>
      <w:r w:rsidRPr="00D66341">
        <w:rPr>
          <w:rFonts w:hint="eastAsia"/>
          <w:spacing w:val="-100"/>
          <w:position w:val="22"/>
        </w:rPr>
        <w:t>。</w:t>
      </w:r>
      <w:r w:rsidRPr="00E91176">
        <w:rPr>
          <w:rFonts w:hint="eastAsia"/>
          <w:spacing w:val="10"/>
          <w:position w:val="4"/>
          <w:sz w:val="48"/>
          <w:eastAsianLayout w:id="1718839040" w:combine="1"/>
        </w:rPr>
        <w:t>吉中疏為其子。在京病重求方。敦性心叩不明。福燁以前壇受譴。悔過一去字關三人各</w:t>
      </w:r>
      <w:r w:rsidR="00D66341">
        <w:rPr>
          <w:position w:val="4"/>
          <w:sz w:val="48"/>
          <w:eastAsianLayout w:id="1718839040" w:combine="1"/>
        </w:rPr>
        <w:br/>
      </w:r>
      <w:r w:rsidRPr="0047405C">
        <w:rPr>
          <w:rFonts w:hint="eastAsia"/>
          <w:position w:val="4"/>
          <w:sz w:val="48"/>
          <w:eastAsianLayout w:id="1718839040" w:combine="1"/>
        </w:rPr>
        <w:t>有不同。</w:t>
      </w:r>
      <w:r>
        <w:rPr>
          <w:rFonts w:hint="eastAsia"/>
        </w:rPr>
        <w:t>師命回</w:t>
      </w:r>
      <w:r w:rsidRPr="00D66341">
        <w:rPr>
          <w:rFonts w:hint="eastAsia"/>
          <w:spacing w:val="-200"/>
        </w:rPr>
        <w:t>諭</w:t>
      </w:r>
      <w:r w:rsidRPr="005C410E">
        <w:rPr>
          <w:rFonts w:hint="eastAsia"/>
          <w:spacing w:val="-180"/>
          <w:position w:val="22"/>
        </w:rPr>
        <w:t>。</w:t>
      </w:r>
      <w:r>
        <w:rPr>
          <w:rFonts w:hint="eastAsia"/>
        </w:rPr>
        <w:t>都是一去</w:t>
      </w:r>
      <w:r w:rsidRPr="00D66341">
        <w:rPr>
          <w:rFonts w:hint="eastAsia"/>
          <w:spacing w:val="-200"/>
        </w:rPr>
        <w:t>字</w:t>
      </w:r>
      <w:r w:rsidRPr="00D66341">
        <w:rPr>
          <w:rFonts w:hint="eastAsia"/>
          <w:spacing w:val="-100"/>
          <w:position w:val="22"/>
        </w:rPr>
        <w:t>。</w:t>
      </w:r>
      <w:r w:rsidRPr="0047405C">
        <w:rPr>
          <w:rFonts w:hint="eastAsia"/>
          <w:position w:val="4"/>
          <w:sz w:val="48"/>
          <w:eastAsianLayout w:id="1718839040" w:combine="1"/>
        </w:rPr>
        <w:t>敦性叩</w:t>
      </w:r>
      <w:r>
        <w:rPr>
          <w:rFonts w:hint="eastAsia"/>
        </w:rPr>
        <w:t>氏方去作少字</w:t>
      </w:r>
      <w:r w:rsidRPr="00D66341">
        <w:rPr>
          <w:rFonts w:hint="eastAsia"/>
          <w:spacing w:val="-200"/>
        </w:rPr>
        <w:t>解</w:t>
      </w:r>
      <w:r w:rsidRPr="005C410E">
        <w:rPr>
          <w:rFonts w:hint="eastAsia"/>
          <w:spacing w:val="-180"/>
          <w:position w:val="22"/>
        </w:rPr>
        <w:t>。</w:t>
      </w:r>
      <w:r>
        <w:rPr>
          <w:rFonts w:hint="eastAsia"/>
        </w:rPr>
        <w:t>燁子去作歸</w:t>
      </w:r>
      <w:r w:rsidRPr="00D66341">
        <w:rPr>
          <w:rFonts w:hint="eastAsia"/>
          <w:spacing w:val="-200"/>
        </w:rPr>
        <w:t>字</w:t>
      </w:r>
      <w:r w:rsidRPr="005C410E">
        <w:rPr>
          <w:rFonts w:hint="eastAsia"/>
          <w:spacing w:val="-180"/>
          <w:position w:val="22"/>
        </w:rPr>
        <w:t>。</w:t>
      </w:r>
      <w:r w:rsidRPr="00D66341">
        <w:rPr>
          <w:rFonts w:hint="eastAsia"/>
          <w:spacing w:val="-200"/>
        </w:rPr>
        <w:t>行</w:t>
      </w:r>
      <w:r w:rsidRPr="005C410E">
        <w:rPr>
          <w:rFonts w:hint="eastAsia"/>
          <w:spacing w:val="-180"/>
          <w:position w:val="22"/>
        </w:rPr>
        <w:t>。</w:t>
      </w:r>
      <w:r w:rsidRPr="00D66341">
        <w:rPr>
          <w:rFonts w:hint="eastAsia"/>
          <w:spacing w:val="-200"/>
        </w:rPr>
        <w:t>坐</w:t>
      </w:r>
      <w:r w:rsidRPr="005C410E">
        <w:rPr>
          <w:rFonts w:hint="eastAsia"/>
          <w:spacing w:val="-180"/>
          <w:position w:val="22"/>
        </w:rPr>
        <w:t>。</w:t>
      </w:r>
      <w:r w:rsidRPr="00D66341">
        <w:rPr>
          <w:rFonts w:hint="eastAsia"/>
          <w:spacing w:val="-200"/>
        </w:rPr>
        <w:t>叩</w:t>
      </w:r>
      <w:r w:rsidRPr="00E91176">
        <w:rPr>
          <w:rFonts w:hint="eastAsia"/>
          <w:position w:val="22"/>
        </w:rPr>
        <w:t>。</w:t>
      </w:r>
      <w:r w:rsidRPr="0047405C">
        <w:rPr>
          <w:rFonts w:hint="eastAsia"/>
          <w:position w:val="4"/>
          <w:sz w:val="48"/>
          <w:eastAsianLayout w:id="1718839040" w:combine="1"/>
        </w:rPr>
        <w:t>燁子去作歸字行坐叩溫子補</w:t>
      </w:r>
      <w:r w:rsidRPr="0047405C">
        <w:rPr>
          <w:rFonts w:hint="eastAsia"/>
          <w:position w:val="4"/>
          <w:sz w:val="48"/>
          <w:eastAsianLayout w:id="1718839040" w:combine="1"/>
        </w:rPr>
        <w:lastRenderedPageBreak/>
        <w:t>之雖未明示然警之者深已</w:t>
      </w:r>
      <w:r>
        <w:rPr>
          <w:rFonts w:hint="eastAsia"/>
        </w:rPr>
        <w:t>溫子補</w:t>
      </w:r>
      <w:r w:rsidRPr="00BF0F0E">
        <w:rPr>
          <w:rFonts w:hint="eastAsia"/>
          <w:spacing w:val="-220"/>
        </w:rPr>
        <w:t>之</w:t>
      </w:r>
      <w:r w:rsidRPr="00BF0F0E">
        <w:rPr>
          <w:rFonts w:hint="eastAsia"/>
          <w:spacing w:val="-100"/>
          <w:position w:val="22"/>
        </w:rPr>
        <w:t>。</w:t>
      </w:r>
      <w:r w:rsidRPr="0047405C">
        <w:rPr>
          <w:rFonts w:hint="eastAsia"/>
          <w:position w:val="4"/>
          <w:sz w:val="48"/>
          <w:eastAsianLayout w:id="1718839040" w:combine="1"/>
        </w:rPr>
        <w:t>吳效之壽州人</w:t>
      </w:r>
      <w:r>
        <w:rPr>
          <w:rFonts w:hint="eastAsia"/>
        </w:rPr>
        <w:t>吉子之</w:t>
      </w:r>
      <w:r w:rsidRPr="005C410E">
        <w:rPr>
          <w:rFonts w:hint="eastAsia"/>
          <w:spacing w:val="-180"/>
        </w:rPr>
        <w:t>去</w:t>
      </w:r>
      <w:r w:rsidRPr="005C410E">
        <w:rPr>
          <w:rFonts w:hint="eastAsia"/>
          <w:spacing w:val="-180"/>
          <w:position w:val="22"/>
        </w:rPr>
        <w:t>。</w:t>
      </w:r>
      <w:r>
        <w:rPr>
          <w:rFonts w:hint="eastAsia"/>
        </w:rPr>
        <w:t>速固人</w:t>
      </w:r>
      <w:r w:rsidRPr="005C410E">
        <w:rPr>
          <w:rFonts w:hint="eastAsia"/>
          <w:spacing w:val="-180"/>
        </w:rPr>
        <w:t>情</w:t>
      </w:r>
      <w:r w:rsidRPr="005C410E">
        <w:rPr>
          <w:rFonts w:hint="eastAsia"/>
          <w:spacing w:val="-180"/>
          <w:position w:val="22"/>
        </w:rPr>
        <w:t>。</w:t>
      </w:r>
      <w:r>
        <w:rPr>
          <w:rFonts w:hint="eastAsia"/>
        </w:rPr>
        <w:t>遲亦無</w:t>
      </w:r>
      <w:r w:rsidRPr="005C410E">
        <w:rPr>
          <w:rFonts w:hint="eastAsia"/>
          <w:spacing w:val="-180"/>
        </w:rPr>
        <w:t>礙</w:t>
      </w:r>
      <w:r w:rsidRPr="005C410E">
        <w:rPr>
          <w:rFonts w:hint="eastAsia"/>
          <w:spacing w:val="-180"/>
          <w:position w:val="22"/>
        </w:rPr>
        <w:t>。</w:t>
      </w:r>
      <w:r>
        <w:rPr>
          <w:rFonts w:hint="eastAsia"/>
        </w:rPr>
        <w:t>到京自</w:t>
      </w:r>
      <w:r w:rsidRPr="005C410E">
        <w:rPr>
          <w:rFonts w:hint="eastAsia"/>
          <w:spacing w:val="-180"/>
        </w:rPr>
        <w:t>知</w:t>
      </w:r>
      <w:r w:rsidRPr="005C410E">
        <w:rPr>
          <w:rFonts w:hint="eastAsia"/>
          <w:spacing w:val="-180"/>
          <w:position w:val="22"/>
        </w:rPr>
        <w:t>。</w:t>
      </w:r>
      <w:r>
        <w:rPr>
          <w:rFonts w:hint="eastAsia"/>
        </w:rPr>
        <w:t>燁子不必疏</w:t>
      </w:r>
      <w:r w:rsidRPr="005C410E">
        <w:rPr>
          <w:rFonts w:hint="eastAsia"/>
          <w:spacing w:val="-180"/>
        </w:rPr>
        <w:t>請</w:t>
      </w:r>
      <w:r w:rsidRPr="00BF0F0E">
        <w:rPr>
          <w:rFonts w:hint="eastAsia"/>
          <w:spacing w:val="-100"/>
          <w:position w:val="22"/>
        </w:rPr>
        <w:t>。</w:t>
      </w:r>
      <w:r w:rsidRPr="0047405C">
        <w:rPr>
          <w:rFonts w:hint="eastAsia"/>
          <w:position w:val="4"/>
          <w:sz w:val="48"/>
          <w:eastAsianLayout w:id="1718839040" w:combine="1"/>
        </w:rPr>
        <w:t>福燁愧悔具疏謝罪</w:t>
      </w:r>
      <w:r w:rsidRPr="005C410E">
        <w:rPr>
          <w:rFonts w:hint="eastAsia"/>
          <w:spacing w:val="-180"/>
          <w:position w:val="22"/>
        </w:rPr>
        <w:t>。</w:t>
      </w:r>
      <w:r>
        <w:rPr>
          <w:rFonts w:hint="eastAsia"/>
        </w:rPr>
        <w:t>能齋坐加三</w:t>
      </w:r>
      <w:r w:rsidRPr="005C410E">
        <w:rPr>
          <w:rFonts w:hint="eastAsia"/>
          <w:spacing w:val="-180"/>
        </w:rPr>
        <w:t>庚</w:t>
      </w:r>
      <w:r w:rsidRPr="005C410E">
        <w:rPr>
          <w:rFonts w:hint="eastAsia"/>
          <w:spacing w:val="-180"/>
          <w:position w:val="22"/>
        </w:rPr>
        <w:t>。</w:t>
      </w:r>
      <w:r>
        <w:rPr>
          <w:rFonts w:hint="eastAsia"/>
        </w:rPr>
        <w:t>觀後</w:t>
      </w:r>
      <w:r w:rsidRPr="005C410E">
        <w:rPr>
          <w:rFonts w:hint="eastAsia"/>
          <w:spacing w:val="-180"/>
        </w:rPr>
        <w:t>效</w:t>
      </w:r>
      <w:r w:rsidRPr="005C410E">
        <w:rPr>
          <w:rFonts w:hint="eastAsia"/>
          <w:spacing w:val="-180"/>
          <w:position w:val="22"/>
        </w:rPr>
        <w:t>。</w:t>
      </w:r>
      <w:r>
        <w:rPr>
          <w:rFonts w:hint="eastAsia"/>
        </w:rPr>
        <w:t>聽</w:t>
      </w:r>
    </w:p>
    <w:p w:rsidR="00BB1D43" w:rsidRDefault="00BB1D43" w:rsidP="004535BC">
      <w:pPr>
        <w:pStyle w:val="a9"/>
      </w:pPr>
      <w:r>
        <w:rPr>
          <w:rFonts w:hint="eastAsia"/>
        </w:rPr>
        <w:t>師親</w:t>
      </w:r>
      <w:r w:rsidRPr="005C410E">
        <w:rPr>
          <w:rFonts w:hint="eastAsia"/>
          <w:spacing w:val="-180"/>
        </w:rPr>
        <w:t>訓</w:t>
      </w:r>
      <w:r w:rsidRPr="005C410E">
        <w:rPr>
          <w:rFonts w:hint="eastAsia"/>
          <w:spacing w:val="-180"/>
          <w:position w:val="22"/>
        </w:rPr>
        <w:t>。</w:t>
      </w:r>
      <w:r>
        <w:rPr>
          <w:rFonts w:hint="eastAsia"/>
        </w:rPr>
        <w:t>守幕童</w:t>
      </w:r>
      <w:r w:rsidRPr="00BF0F0E">
        <w:rPr>
          <w:rFonts w:hint="eastAsia"/>
          <w:spacing w:val="60"/>
        </w:rPr>
        <w:t>子</w:t>
      </w:r>
      <w:r w:rsidRPr="00BF0F0E">
        <w:rPr>
          <w:rFonts w:hint="eastAsia"/>
          <w:spacing w:val="60"/>
          <w:position w:val="4"/>
          <w:sz w:val="48"/>
          <w:eastAsianLayout w:id="1718839040" w:combine="1"/>
        </w:rPr>
        <w:t>福燁又叩</w:t>
      </w:r>
      <w:r>
        <w:rPr>
          <w:rFonts w:hint="eastAsia"/>
        </w:rPr>
        <w:t>勿</w:t>
      </w:r>
      <w:r w:rsidRPr="005C410E">
        <w:rPr>
          <w:rFonts w:hint="eastAsia"/>
          <w:spacing w:val="-180"/>
        </w:rPr>
        <w:t>凟</w:t>
      </w:r>
      <w:r w:rsidRPr="005C410E">
        <w:rPr>
          <w:rFonts w:hint="eastAsia"/>
          <w:spacing w:val="-180"/>
          <w:position w:val="22"/>
        </w:rPr>
        <w:t>。</w:t>
      </w:r>
    </w:p>
    <w:p w:rsidR="00BB1D43" w:rsidRDefault="00BB1D43" w:rsidP="004535BC">
      <w:pPr>
        <w:pStyle w:val="a9"/>
      </w:pPr>
      <w:r>
        <w:rPr>
          <w:rFonts w:hint="eastAsia"/>
        </w:rPr>
        <w:t>十月二十八日庚</w:t>
      </w:r>
      <w:r w:rsidRPr="00BF0F0E">
        <w:rPr>
          <w:rFonts w:hint="eastAsia"/>
          <w:spacing w:val="60"/>
        </w:rPr>
        <w:t>子</w:t>
      </w:r>
      <w:r w:rsidR="003326F5" w:rsidRPr="006470EE">
        <w:rPr>
          <w:rFonts w:asciiTheme="majorHAnsi" w:hAnsiTheme="majorHAnsi"/>
          <w:spacing w:val="-180"/>
          <w:position w:val="22"/>
        </w:rPr>
        <w:t> </w:t>
      </w:r>
      <w:r w:rsidRPr="0047405C">
        <w:rPr>
          <w:rFonts w:hint="eastAsia"/>
          <w:position w:val="4"/>
          <w:sz w:val="48"/>
          <w:eastAsianLayout w:id="1718839040" w:combine="1"/>
        </w:rPr>
        <w:t>授卯經壇在華普寓歷山頂街</w:t>
      </w:r>
    </w:p>
    <w:p w:rsidR="00BB1D43" w:rsidRDefault="00BB1D43" w:rsidP="004535BC">
      <w:pPr>
        <w:pStyle w:val="a9"/>
      </w:pPr>
      <w:r>
        <w:rPr>
          <w:rFonts w:hint="eastAsia"/>
        </w:rPr>
        <w:t>赤幢童子</w:t>
      </w:r>
      <w:r w:rsidRPr="005C410E">
        <w:rPr>
          <w:rFonts w:hint="eastAsia"/>
          <w:spacing w:val="-180"/>
        </w:rPr>
        <w:t>到</w:t>
      </w:r>
      <w:r w:rsidRPr="005C410E">
        <w:rPr>
          <w:rFonts w:hint="eastAsia"/>
          <w:spacing w:val="-180"/>
          <w:position w:val="22"/>
        </w:rPr>
        <w:t>。</w:t>
      </w:r>
      <w:r>
        <w:rPr>
          <w:rFonts w:hint="eastAsia"/>
        </w:rPr>
        <w:t>諸子得慧子不解之</w:t>
      </w:r>
      <w:r w:rsidRPr="005C410E">
        <w:rPr>
          <w:rFonts w:hint="eastAsia"/>
          <w:spacing w:val="-180"/>
        </w:rPr>
        <w:t>問</w:t>
      </w:r>
      <w:r w:rsidRPr="00750F31">
        <w:rPr>
          <w:rFonts w:hint="eastAsia"/>
          <w:spacing w:val="-100"/>
          <w:position w:val="22"/>
        </w:rPr>
        <w:t>。</w:t>
      </w:r>
      <w:r w:rsidRPr="00750F31">
        <w:rPr>
          <w:rFonts w:hint="eastAsia"/>
          <w:position w:val="4"/>
          <w:sz w:val="48"/>
          <w:eastAsianLayout w:id="1718839040" w:combine="1"/>
        </w:rPr>
        <w:t>慧緣來函。以太乙救苦天尊誕。是否仙師誕日。請示。</w:t>
      </w:r>
      <w:r w:rsidR="00750F31" w:rsidRPr="00750F31">
        <w:rPr>
          <w:rFonts w:hint="eastAsia"/>
        </w:rPr>
        <w:t xml:space="preserve">　</w:t>
      </w:r>
      <w:r>
        <w:rPr>
          <w:rFonts w:hint="eastAsia"/>
        </w:rPr>
        <w:t>仙師命吾來</w:t>
      </w:r>
      <w:r w:rsidRPr="005C410E">
        <w:rPr>
          <w:rFonts w:hint="eastAsia"/>
          <w:spacing w:val="-180"/>
        </w:rPr>
        <w:t>壇</w:t>
      </w:r>
      <w:r w:rsidRPr="005C410E">
        <w:rPr>
          <w:rFonts w:hint="eastAsia"/>
          <w:spacing w:val="-180"/>
          <w:position w:val="22"/>
        </w:rPr>
        <w:t>。</w:t>
      </w:r>
      <w:r>
        <w:rPr>
          <w:rFonts w:hint="eastAsia"/>
        </w:rPr>
        <w:t>為爾等告</w:t>
      </w:r>
      <w:r w:rsidRPr="005C410E">
        <w:rPr>
          <w:rFonts w:hint="eastAsia"/>
          <w:spacing w:val="-180"/>
        </w:rPr>
        <w:t>之</w:t>
      </w:r>
      <w:r w:rsidRPr="005C410E">
        <w:rPr>
          <w:rFonts w:hint="eastAsia"/>
          <w:spacing w:val="-180"/>
          <w:position w:val="22"/>
        </w:rPr>
        <w:t>。</w:t>
      </w:r>
      <w:r>
        <w:rPr>
          <w:rFonts w:hint="eastAsia"/>
        </w:rPr>
        <w:t>今日北極誕</w:t>
      </w:r>
      <w:r w:rsidRPr="005C410E">
        <w:rPr>
          <w:rFonts w:hint="eastAsia"/>
          <w:spacing w:val="-180"/>
        </w:rPr>
        <w:t>日</w:t>
      </w:r>
      <w:r w:rsidRPr="005C410E">
        <w:rPr>
          <w:rFonts w:hint="eastAsia"/>
          <w:spacing w:val="-180"/>
          <w:position w:val="22"/>
        </w:rPr>
        <w:t>。</w:t>
      </w:r>
      <w:r>
        <w:rPr>
          <w:rFonts w:hint="eastAsia"/>
        </w:rPr>
        <w:t>乃吾</w:t>
      </w:r>
      <w:r w:rsidR="00750F31" w:rsidRPr="00750F31">
        <w:rPr>
          <w:rFonts w:hint="eastAsia"/>
        </w:rPr>
        <w:t xml:space="preserve">　</w:t>
      </w:r>
      <w:r>
        <w:rPr>
          <w:rFonts w:hint="eastAsia"/>
        </w:rPr>
        <w:t>仙師二百紀前新宮司命神</w:t>
      </w:r>
      <w:r w:rsidRPr="005C410E">
        <w:rPr>
          <w:rFonts w:hint="eastAsia"/>
          <w:spacing w:val="-180"/>
        </w:rPr>
        <w:t>誕</w:t>
      </w:r>
      <w:r w:rsidRPr="005C410E">
        <w:rPr>
          <w:rFonts w:hint="eastAsia"/>
          <w:spacing w:val="-180"/>
          <w:position w:val="22"/>
        </w:rPr>
        <w:t>。</w:t>
      </w:r>
      <w:r>
        <w:rPr>
          <w:rFonts w:hint="eastAsia"/>
        </w:rPr>
        <w:t>即二千紀</w:t>
      </w:r>
      <w:r w:rsidRPr="005C410E">
        <w:rPr>
          <w:rFonts w:hint="eastAsia"/>
          <w:spacing w:val="-180"/>
        </w:rPr>
        <w:t>時</w:t>
      </w:r>
      <w:r w:rsidRPr="005C410E">
        <w:rPr>
          <w:rFonts w:hint="eastAsia"/>
          <w:spacing w:val="-180"/>
          <w:position w:val="22"/>
        </w:rPr>
        <w:t>。</w:t>
      </w:r>
      <w:r>
        <w:rPr>
          <w:rFonts w:hint="eastAsia"/>
        </w:rPr>
        <w:t>隨</w:t>
      </w:r>
    </w:p>
    <w:p w:rsidR="00BB1D43" w:rsidRDefault="00BB1D43" w:rsidP="004535BC">
      <w:pPr>
        <w:pStyle w:val="a9"/>
      </w:pPr>
      <w:r>
        <w:rPr>
          <w:rFonts w:hint="eastAsia"/>
        </w:rPr>
        <w:t>師傳授真</w:t>
      </w:r>
      <w:r w:rsidRPr="005C410E">
        <w:rPr>
          <w:rFonts w:hint="eastAsia"/>
          <w:spacing w:val="-180"/>
        </w:rPr>
        <w:t>經</w:t>
      </w:r>
      <w:r w:rsidRPr="005C410E">
        <w:rPr>
          <w:rFonts w:hint="eastAsia"/>
          <w:spacing w:val="-180"/>
          <w:position w:val="22"/>
        </w:rPr>
        <w:t>。</w:t>
      </w:r>
      <w:r>
        <w:rPr>
          <w:rFonts w:hint="eastAsia"/>
        </w:rPr>
        <w:t>華錄護壇弟</w:t>
      </w:r>
      <w:r w:rsidRPr="005C410E">
        <w:rPr>
          <w:rFonts w:hint="eastAsia"/>
          <w:spacing w:val="-180"/>
        </w:rPr>
        <w:t>子</w:t>
      </w:r>
      <w:r w:rsidRPr="005C410E">
        <w:rPr>
          <w:rFonts w:hint="eastAsia"/>
          <w:spacing w:val="-180"/>
          <w:position w:val="22"/>
        </w:rPr>
        <w:t>。</w:t>
      </w:r>
      <w:r>
        <w:rPr>
          <w:rFonts w:hint="eastAsia"/>
        </w:rPr>
        <w:t>非</w:t>
      </w:r>
      <w:r w:rsidR="00750F31" w:rsidRPr="00750F31">
        <w:rPr>
          <w:rFonts w:hint="eastAsia"/>
        </w:rPr>
        <w:t xml:space="preserve">　</w:t>
      </w:r>
      <w:r>
        <w:rPr>
          <w:rFonts w:hint="eastAsia"/>
        </w:rPr>
        <w:t>師誕</w:t>
      </w:r>
      <w:r w:rsidRPr="005C410E">
        <w:rPr>
          <w:rFonts w:hint="eastAsia"/>
          <w:spacing w:val="-180"/>
        </w:rPr>
        <w:t>也</w:t>
      </w:r>
      <w:r w:rsidRPr="005C410E">
        <w:rPr>
          <w:rFonts w:hint="eastAsia"/>
          <w:spacing w:val="-180"/>
          <w:position w:val="22"/>
        </w:rPr>
        <w:t>。</w:t>
      </w:r>
      <w:r>
        <w:rPr>
          <w:rFonts w:hint="eastAsia"/>
        </w:rPr>
        <w:t>太乙救苦天</w:t>
      </w:r>
      <w:r w:rsidRPr="005C410E">
        <w:rPr>
          <w:rFonts w:hint="eastAsia"/>
          <w:spacing w:val="-180"/>
        </w:rPr>
        <w:t>尊</w:t>
      </w:r>
      <w:r w:rsidRPr="005C410E">
        <w:rPr>
          <w:rFonts w:hint="eastAsia"/>
          <w:spacing w:val="-180"/>
          <w:position w:val="22"/>
        </w:rPr>
        <w:t>。</w:t>
      </w:r>
      <w:r>
        <w:rPr>
          <w:rFonts w:hint="eastAsia"/>
        </w:rPr>
        <w:t>佛家謂之觀</w:t>
      </w:r>
      <w:r w:rsidRPr="005C410E">
        <w:rPr>
          <w:rFonts w:hint="eastAsia"/>
          <w:spacing w:val="-180"/>
        </w:rPr>
        <w:t>音</w:t>
      </w:r>
      <w:r w:rsidRPr="005C410E">
        <w:rPr>
          <w:rFonts w:hint="eastAsia"/>
          <w:spacing w:val="-180"/>
          <w:position w:val="22"/>
        </w:rPr>
        <w:t>。</w:t>
      </w:r>
      <w:r>
        <w:rPr>
          <w:rFonts w:hint="eastAsia"/>
        </w:rPr>
        <w:t>基教謂之聖</w:t>
      </w:r>
      <w:r w:rsidRPr="005C410E">
        <w:rPr>
          <w:rFonts w:hint="eastAsia"/>
          <w:spacing w:val="-180"/>
        </w:rPr>
        <w:t>母</w:t>
      </w:r>
      <w:r w:rsidRPr="005C410E">
        <w:rPr>
          <w:rFonts w:hint="eastAsia"/>
          <w:spacing w:val="-180"/>
          <w:position w:val="22"/>
        </w:rPr>
        <w:t>。</w:t>
      </w:r>
      <w:r>
        <w:rPr>
          <w:rFonts w:hint="eastAsia"/>
        </w:rPr>
        <w:t>皆非真正誕</w:t>
      </w:r>
      <w:r w:rsidRPr="005C410E">
        <w:rPr>
          <w:rFonts w:hint="eastAsia"/>
          <w:spacing w:val="-180"/>
        </w:rPr>
        <w:t>日</w:t>
      </w:r>
      <w:r w:rsidRPr="005C410E">
        <w:rPr>
          <w:rFonts w:hint="eastAsia"/>
          <w:spacing w:val="-180"/>
          <w:position w:val="22"/>
        </w:rPr>
        <w:t>。</w:t>
      </w:r>
      <w:r>
        <w:rPr>
          <w:rFonts w:hint="eastAsia"/>
        </w:rPr>
        <w:t>真正誕</w:t>
      </w:r>
      <w:r w:rsidRPr="005C410E">
        <w:rPr>
          <w:rFonts w:hint="eastAsia"/>
          <w:spacing w:val="-180"/>
        </w:rPr>
        <w:t>日</w:t>
      </w:r>
      <w:r w:rsidRPr="005C410E">
        <w:rPr>
          <w:rFonts w:hint="eastAsia"/>
          <w:spacing w:val="-180"/>
          <w:position w:val="22"/>
        </w:rPr>
        <w:t>。</w:t>
      </w:r>
      <w:r>
        <w:rPr>
          <w:rFonts w:hint="eastAsia"/>
        </w:rPr>
        <w:t>各以百紀為</w:t>
      </w:r>
      <w:r w:rsidRPr="005C410E">
        <w:rPr>
          <w:rFonts w:hint="eastAsia"/>
          <w:spacing w:val="-180"/>
        </w:rPr>
        <w:t>誕</w:t>
      </w:r>
      <w:r w:rsidRPr="005C410E">
        <w:rPr>
          <w:rFonts w:hint="eastAsia"/>
          <w:spacing w:val="-180"/>
          <w:position w:val="22"/>
        </w:rPr>
        <w:t>。</w:t>
      </w:r>
      <w:r>
        <w:rPr>
          <w:rFonts w:hint="eastAsia"/>
        </w:rPr>
        <w:t>非世界計年為歲可論</w:t>
      </w:r>
      <w:r w:rsidRPr="005C410E">
        <w:rPr>
          <w:rFonts w:hint="eastAsia"/>
          <w:spacing w:val="-180"/>
        </w:rPr>
        <w:t>也</w:t>
      </w:r>
      <w:r w:rsidRPr="005C410E">
        <w:rPr>
          <w:rFonts w:hint="eastAsia"/>
          <w:spacing w:val="-180"/>
          <w:position w:val="22"/>
        </w:rPr>
        <w:t>。</w:t>
      </w:r>
      <w:r>
        <w:rPr>
          <w:rFonts w:hint="eastAsia"/>
        </w:rPr>
        <w:t>救苦天</w:t>
      </w:r>
      <w:r w:rsidRPr="005C410E">
        <w:rPr>
          <w:rFonts w:hint="eastAsia"/>
          <w:spacing w:val="-180"/>
        </w:rPr>
        <w:t>尊</w:t>
      </w:r>
      <w:r w:rsidRPr="005C410E">
        <w:rPr>
          <w:rFonts w:hint="eastAsia"/>
          <w:spacing w:val="-180"/>
          <w:position w:val="22"/>
        </w:rPr>
        <w:t>。</w:t>
      </w:r>
      <w:r>
        <w:rPr>
          <w:rFonts w:hint="eastAsia"/>
        </w:rPr>
        <w:t>係</w:t>
      </w:r>
      <w:r w:rsidR="00750F31" w:rsidRPr="00750F31">
        <w:rPr>
          <w:rFonts w:hint="eastAsia"/>
        </w:rPr>
        <w:t xml:space="preserve">　</w:t>
      </w:r>
      <w:r>
        <w:rPr>
          <w:rFonts w:hint="eastAsia"/>
        </w:rPr>
        <w:t>師正宗弟</w:t>
      </w:r>
      <w:r w:rsidRPr="005C410E">
        <w:rPr>
          <w:rFonts w:hint="eastAsia"/>
          <w:spacing w:val="-180"/>
        </w:rPr>
        <w:t>子</w:t>
      </w:r>
      <w:r w:rsidRPr="005C410E">
        <w:rPr>
          <w:rFonts w:hint="eastAsia"/>
          <w:spacing w:val="-180"/>
          <w:position w:val="22"/>
        </w:rPr>
        <w:t>。</w:t>
      </w:r>
      <w:r>
        <w:rPr>
          <w:rFonts w:hint="eastAsia"/>
        </w:rPr>
        <w:t>摩詰真</w:t>
      </w:r>
      <w:r w:rsidRPr="005C410E">
        <w:rPr>
          <w:rFonts w:hint="eastAsia"/>
          <w:spacing w:val="-180"/>
        </w:rPr>
        <w:t>人</w:t>
      </w:r>
      <w:r w:rsidRPr="005C410E">
        <w:rPr>
          <w:rFonts w:hint="eastAsia"/>
          <w:spacing w:val="-180"/>
          <w:position w:val="22"/>
        </w:rPr>
        <w:t>。</w:t>
      </w:r>
      <w:r>
        <w:rPr>
          <w:rFonts w:hint="eastAsia"/>
        </w:rPr>
        <w:t>第三派腦髓輪天司</w:t>
      </w:r>
      <w:r w:rsidRPr="005C410E">
        <w:rPr>
          <w:rFonts w:hint="eastAsia"/>
          <w:spacing w:val="-180"/>
        </w:rPr>
        <w:t>命</w:t>
      </w:r>
      <w:r w:rsidRPr="005C410E">
        <w:rPr>
          <w:rFonts w:hint="eastAsia"/>
          <w:spacing w:val="-180"/>
          <w:position w:val="22"/>
        </w:rPr>
        <w:t>。</w:t>
      </w:r>
      <w:r>
        <w:rPr>
          <w:rFonts w:hint="eastAsia"/>
        </w:rPr>
        <w:t>諸子敬供香</w:t>
      </w:r>
      <w:r w:rsidRPr="005C410E">
        <w:rPr>
          <w:rFonts w:hint="eastAsia"/>
          <w:spacing w:val="-180"/>
        </w:rPr>
        <w:t>表</w:t>
      </w:r>
      <w:r w:rsidRPr="005C410E">
        <w:rPr>
          <w:rFonts w:hint="eastAsia"/>
          <w:spacing w:val="-180"/>
          <w:position w:val="22"/>
        </w:rPr>
        <w:t>。</w:t>
      </w:r>
      <w:r>
        <w:rPr>
          <w:rFonts w:hint="eastAsia"/>
        </w:rPr>
        <w:t>另位進</w:t>
      </w:r>
      <w:r w:rsidRPr="005C410E">
        <w:rPr>
          <w:rFonts w:hint="eastAsia"/>
          <w:spacing w:val="-180"/>
        </w:rPr>
        <w:t>禮</w:t>
      </w:r>
      <w:r w:rsidRPr="005C410E">
        <w:rPr>
          <w:rFonts w:hint="eastAsia"/>
          <w:spacing w:val="-180"/>
          <w:position w:val="22"/>
        </w:rPr>
        <w:t>。</w:t>
      </w:r>
      <w:r>
        <w:rPr>
          <w:rFonts w:hint="eastAsia"/>
        </w:rPr>
        <w:t>從古如</w:t>
      </w:r>
      <w:r w:rsidRPr="005C410E">
        <w:rPr>
          <w:rFonts w:hint="eastAsia"/>
          <w:spacing w:val="-180"/>
        </w:rPr>
        <w:t>儀</w:t>
      </w:r>
      <w:r w:rsidRPr="005C410E">
        <w:rPr>
          <w:rFonts w:hint="eastAsia"/>
          <w:spacing w:val="-180"/>
          <w:position w:val="22"/>
        </w:rPr>
        <w:t>。</w:t>
      </w:r>
      <w:r>
        <w:rPr>
          <w:rFonts w:hint="eastAsia"/>
        </w:rPr>
        <w:t>解劫化</w:t>
      </w:r>
      <w:r w:rsidRPr="005C410E">
        <w:rPr>
          <w:rFonts w:hint="eastAsia"/>
          <w:spacing w:val="-180"/>
        </w:rPr>
        <w:t>祥</w:t>
      </w:r>
      <w:r w:rsidRPr="005C410E">
        <w:rPr>
          <w:rFonts w:hint="eastAsia"/>
          <w:spacing w:val="-180"/>
          <w:position w:val="22"/>
        </w:rPr>
        <w:t>。</w:t>
      </w:r>
      <w:r>
        <w:rPr>
          <w:rFonts w:hint="eastAsia"/>
        </w:rPr>
        <w:t>培禎驅</w:t>
      </w:r>
      <w:r w:rsidRPr="005C410E">
        <w:rPr>
          <w:rFonts w:hint="eastAsia"/>
          <w:spacing w:val="-180"/>
        </w:rPr>
        <w:t>魔</w:t>
      </w:r>
      <w:r w:rsidRPr="005C410E">
        <w:rPr>
          <w:rFonts w:hint="eastAsia"/>
          <w:spacing w:val="-180"/>
          <w:position w:val="22"/>
        </w:rPr>
        <w:t>。</w:t>
      </w:r>
      <w:r>
        <w:rPr>
          <w:rFonts w:hint="eastAsia"/>
        </w:rPr>
        <w:t>皆為</w:t>
      </w:r>
    </w:p>
    <w:p w:rsidR="00BB1D43" w:rsidRDefault="00BB1D43" w:rsidP="00CE7430">
      <w:pPr>
        <w:pStyle w:val="a9"/>
        <w:kinsoku w:val="0"/>
      </w:pPr>
      <w:r>
        <w:rPr>
          <w:rFonts w:hint="eastAsia"/>
        </w:rPr>
        <w:t>青玄宮主籙其</w:t>
      </w:r>
      <w:r w:rsidRPr="005C410E">
        <w:rPr>
          <w:rFonts w:hint="eastAsia"/>
          <w:spacing w:val="-180"/>
        </w:rPr>
        <w:t>事</w:t>
      </w:r>
      <w:r w:rsidRPr="005C410E">
        <w:rPr>
          <w:rFonts w:hint="eastAsia"/>
          <w:spacing w:val="-180"/>
          <w:position w:val="22"/>
        </w:rPr>
        <w:t>。</w:t>
      </w:r>
      <w:r>
        <w:rPr>
          <w:rFonts w:hint="eastAsia"/>
        </w:rPr>
        <w:t>慧子虛</w:t>
      </w:r>
      <w:r w:rsidRPr="005C410E">
        <w:rPr>
          <w:rFonts w:hint="eastAsia"/>
          <w:spacing w:val="-180"/>
        </w:rPr>
        <w:t>敬</w:t>
      </w:r>
      <w:r w:rsidRPr="005C410E">
        <w:rPr>
          <w:rFonts w:hint="eastAsia"/>
          <w:spacing w:val="-180"/>
          <w:position w:val="22"/>
        </w:rPr>
        <w:t>。</w:t>
      </w:r>
      <w:r>
        <w:rPr>
          <w:rFonts w:hint="eastAsia"/>
        </w:rPr>
        <w:t>諸子堅</w:t>
      </w:r>
      <w:r w:rsidRPr="005C410E">
        <w:rPr>
          <w:rFonts w:hint="eastAsia"/>
          <w:spacing w:val="-180"/>
        </w:rPr>
        <w:t>虔</w:t>
      </w:r>
      <w:r w:rsidRPr="005C410E">
        <w:rPr>
          <w:rFonts w:hint="eastAsia"/>
          <w:spacing w:val="-180"/>
          <w:position w:val="22"/>
        </w:rPr>
        <w:t>。</w:t>
      </w:r>
      <w:r>
        <w:rPr>
          <w:rFonts w:hint="eastAsia"/>
        </w:rPr>
        <w:t>俱可嘉</w:t>
      </w:r>
      <w:r w:rsidRPr="00750F31">
        <w:rPr>
          <w:rFonts w:hint="eastAsia"/>
          <w:spacing w:val="-200"/>
        </w:rPr>
        <w:t>錄</w:t>
      </w:r>
      <w:r w:rsidRPr="00750F31">
        <w:rPr>
          <w:rFonts w:hint="eastAsia"/>
          <w:spacing w:val="-100"/>
          <w:position w:val="22"/>
        </w:rPr>
        <w:t>。</w:t>
      </w:r>
      <w:r w:rsidRPr="00750F31">
        <w:rPr>
          <w:rFonts w:hint="eastAsia"/>
          <w:position w:val="4"/>
          <w:sz w:val="48"/>
          <w:eastAsianLayout w:id="1718839040" w:combine="1"/>
        </w:rPr>
        <w:t>吉中授巳集。行將到期。今以子病赴京未回。經期如何辦理。請示。</w:t>
      </w:r>
      <w:r>
        <w:rPr>
          <w:rFonts w:hint="eastAsia"/>
        </w:rPr>
        <w:t>再問吉中回得</w:t>
      </w:r>
      <w:r w:rsidRPr="005C410E">
        <w:rPr>
          <w:rFonts w:hint="eastAsia"/>
          <w:spacing w:val="-180"/>
        </w:rPr>
        <w:t>不</w:t>
      </w:r>
      <w:r w:rsidRPr="00750F31">
        <w:rPr>
          <w:rFonts w:hint="eastAsia"/>
          <w:spacing w:val="-100"/>
          <w:position w:val="22"/>
        </w:rPr>
        <w:t>。</w:t>
      </w:r>
      <w:r w:rsidRPr="00750F31">
        <w:rPr>
          <w:rFonts w:hint="eastAsia"/>
          <w:spacing w:val="60"/>
          <w:position w:val="4"/>
          <w:sz w:val="48"/>
          <w:eastAsianLayout w:id="1718839040" w:combine="1"/>
        </w:rPr>
        <w:t>讀上聲</w:t>
      </w:r>
      <w:r>
        <w:rPr>
          <w:rFonts w:hint="eastAsia"/>
        </w:rPr>
        <w:t>回</w:t>
      </w:r>
      <w:r w:rsidRPr="005C410E">
        <w:rPr>
          <w:rFonts w:hint="eastAsia"/>
          <w:spacing w:val="-180"/>
        </w:rPr>
        <w:t>來</w:t>
      </w:r>
      <w:r w:rsidRPr="005C410E">
        <w:rPr>
          <w:rFonts w:hint="eastAsia"/>
          <w:spacing w:val="-180"/>
          <w:position w:val="22"/>
        </w:rPr>
        <w:t>。</w:t>
      </w:r>
      <w:r>
        <w:rPr>
          <w:rFonts w:hint="eastAsia"/>
        </w:rPr>
        <w:t>授</w:t>
      </w:r>
      <w:r w:rsidRPr="005C410E">
        <w:rPr>
          <w:rFonts w:hint="eastAsia"/>
          <w:spacing w:val="-180"/>
        </w:rPr>
        <w:t>經</w:t>
      </w:r>
      <w:r w:rsidRPr="005C410E">
        <w:rPr>
          <w:rFonts w:hint="eastAsia"/>
          <w:spacing w:val="-180"/>
          <w:position w:val="22"/>
        </w:rPr>
        <w:t>。</w:t>
      </w:r>
      <w:r>
        <w:rPr>
          <w:rFonts w:hint="eastAsia"/>
        </w:rPr>
        <w:t>不</w:t>
      </w:r>
      <w:r w:rsidRPr="005C410E">
        <w:rPr>
          <w:rFonts w:hint="eastAsia"/>
          <w:spacing w:val="-180"/>
        </w:rPr>
        <w:t>回</w:t>
      </w:r>
      <w:r w:rsidRPr="005C410E">
        <w:rPr>
          <w:rFonts w:hint="eastAsia"/>
          <w:spacing w:val="-180"/>
          <w:position w:val="22"/>
        </w:rPr>
        <w:t>。</w:t>
      </w:r>
      <w:r>
        <w:rPr>
          <w:rFonts w:hint="eastAsia"/>
        </w:rPr>
        <w:t>靜候輪</w:t>
      </w:r>
      <w:r w:rsidRPr="005C410E">
        <w:rPr>
          <w:rFonts w:hint="eastAsia"/>
          <w:spacing w:val="-180"/>
        </w:rPr>
        <w:t>遞</w:t>
      </w:r>
      <w:r w:rsidRPr="005C410E">
        <w:rPr>
          <w:rFonts w:hint="eastAsia"/>
          <w:spacing w:val="-180"/>
          <w:position w:val="22"/>
        </w:rPr>
        <w:t>。</w:t>
      </w:r>
      <w:r>
        <w:rPr>
          <w:rFonts w:hint="eastAsia"/>
        </w:rPr>
        <w:t>福緣代</w:t>
      </w:r>
      <w:r w:rsidRPr="005C410E">
        <w:rPr>
          <w:rFonts w:hint="eastAsia"/>
          <w:spacing w:val="-180"/>
        </w:rPr>
        <w:t>領</w:t>
      </w:r>
      <w:r w:rsidRPr="005C410E">
        <w:rPr>
          <w:rFonts w:hint="eastAsia"/>
          <w:spacing w:val="-180"/>
          <w:position w:val="22"/>
        </w:rPr>
        <w:t>。</w:t>
      </w:r>
      <w:r>
        <w:rPr>
          <w:rFonts w:hint="eastAsia"/>
        </w:rPr>
        <w:t>展日另</w:t>
      </w:r>
      <w:r w:rsidRPr="005C410E">
        <w:rPr>
          <w:rFonts w:hint="eastAsia"/>
          <w:spacing w:val="-180"/>
        </w:rPr>
        <w:t>授</w:t>
      </w:r>
      <w:r w:rsidRPr="005C410E">
        <w:rPr>
          <w:rFonts w:hint="eastAsia"/>
          <w:spacing w:val="-180"/>
          <w:position w:val="22"/>
        </w:rPr>
        <w:t>。</w:t>
      </w:r>
      <w:r>
        <w:rPr>
          <w:rFonts w:hint="eastAsia"/>
        </w:rPr>
        <w:t>目前壇下尚難取乎</w:t>
      </w:r>
      <w:r>
        <w:rPr>
          <w:rFonts w:hint="eastAsia"/>
        </w:rPr>
        <w:lastRenderedPageBreak/>
        <w:t>其人</w:t>
      </w:r>
      <w:r w:rsidRPr="00CE7430">
        <w:rPr>
          <w:rFonts w:hint="eastAsia"/>
          <w:spacing w:val="-200"/>
        </w:rPr>
        <w:t>也</w:t>
      </w:r>
      <w:r w:rsidRPr="005C410E">
        <w:rPr>
          <w:rFonts w:hint="eastAsia"/>
          <w:spacing w:val="-180"/>
          <w:position w:val="22"/>
        </w:rPr>
        <w:t>。</w:t>
      </w:r>
      <w:r>
        <w:rPr>
          <w:rFonts w:hint="eastAsia"/>
        </w:rPr>
        <w:t>陸郭二子坐</w:t>
      </w:r>
      <w:r w:rsidRPr="00CE7430">
        <w:rPr>
          <w:rFonts w:hint="eastAsia"/>
          <w:spacing w:val="-200"/>
        </w:rPr>
        <w:t>功</w:t>
      </w:r>
      <w:r w:rsidRPr="005C410E">
        <w:rPr>
          <w:rFonts w:hint="eastAsia"/>
          <w:spacing w:val="-180"/>
          <w:position w:val="22"/>
        </w:rPr>
        <w:t>。</w:t>
      </w:r>
      <w:r>
        <w:rPr>
          <w:rFonts w:hint="eastAsia"/>
        </w:rPr>
        <w:t>輪心天轉歸炁</w:t>
      </w:r>
      <w:r w:rsidRPr="00CE7430">
        <w:rPr>
          <w:rFonts w:hint="eastAsia"/>
          <w:spacing w:val="-200"/>
        </w:rPr>
        <w:t>輪</w:t>
      </w:r>
      <w:r w:rsidRPr="005C410E">
        <w:rPr>
          <w:rFonts w:hint="eastAsia"/>
          <w:spacing w:val="-180"/>
          <w:position w:val="22"/>
        </w:rPr>
        <w:t>。</w:t>
      </w:r>
      <w:r>
        <w:rPr>
          <w:rFonts w:hint="eastAsia"/>
        </w:rPr>
        <w:t>准列外</w:t>
      </w:r>
      <w:r w:rsidRPr="00CE7430">
        <w:rPr>
          <w:rFonts w:hint="eastAsia"/>
          <w:spacing w:val="-200"/>
        </w:rPr>
        <w:t>修</w:t>
      </w:r>
      <w:r w:rsidRPr="005C410E">
        <w:rPr>
          <w:rFonts w:hint="eastAsia"/>
          <w:spacing w:val="-180"/>
          <w:position w:val="22"/>
        </w:rPr>
        <w:t>。</w:t>
      </w:r>
      <w:r>
        <w:rPr>
          <w:rFonts w:hint="eastAsia"/>
        </w:rPr>
        <w:t>同前五</w:t>
      </w:r>
      <w:r w:rsidRPr="00CE7430">
        <w:rPr>
          <w:rFonts w:hint="eastAsia"/>
          <w:spacing w:val="-200"/>
        </w:rPr>
        <w:t>人</w:t>
      </w:r>
      <w:r w:rsidRPr="00CE7430">
        <w:rPr>
          <w:rFonts w:hint="eastAsia"/>
          <w:spacing w:val="-100"/>
          <w:position w:val="22"/>
        </w:rPr>
        <w:t>。</w:t>
      </w:r>
      <w:r w:rsidRPr="00CE7430">
        <w:rPr>
          <w:rFonts w:hint="eastAsia"/>
          <w:position w:val="4"/>
          <w:sz w:val="48"/>
          <w:eastAsianLayout w:id="1718839040" w:combine="1"/>
        </w:rPr>
        <w:t>外修原有三人。貫清。佛鳳。善源。本日添春谿福燁。計共五人。</w:t>
      </w:r>
      <w:r>
        <w:rPr>
          <w:rFonts w:hint="eastAsia"/>
        </w:rPr>
        <w:t>餘皆外修以外附壇弟</w:t>
      </w:r>
      <w:r w:rsidRPr="005C410E">
        <w:rPr>
          <w:rFonts w:hint="eastAsia"/>
          <w:spacing w:val="-180"/>
        </w:rPr>
        <w:t>子</w:t>
      </w:r>
      <w:r w:rsidRPr="005C410E">
        <w:rPr>
          <w:rFonts w:hint="eastAsia"/>
          <w:spacing w:val="-180"/>
          <w:position w:val="22"/>
        </w:rPr>
        <w:t>。</w:t>
      </w:r>
      <w:r>
        <w:rPr>
          <w:rFonts w:hint="eastAsia"/>
        </w:rPr>
        <w:t>杜默靖不在外修列壇之</w:t>
      </w:r>
      <w:r w:rsidRPr="005C410E">
        <w:rPr>
          <w:rFonts w:hint="eastAsia"/>
          <w:spacing w:val="-180"/>
        </w:rPr>
        <w:t>內</w:t>
      </w:r>
      <w:r w:rsidRPr="005C410E">
        <w:rPr>
          <w:rFonts w:hint="eastAsia"/>
          <w:spacing w:val="-180"/>
          <w:position w:val="22"/>
        </w:rPr>
        <w:t>。</w:t>
      </w:r>
      <w:r>
        <w:rPr>
          <w:rFonts w:hint="eastAsia"/>
        </w:rPr>
        <w:t>亦未可許入內</w:t>
      </w:r>
      <w:r w:rsidRPr="005C410E">
        <w:rPr>
          <w:rFonts w:hint="eastAsia"/>
          <w:spacing w:val="-180"/>
        </w:rPr>
        <w:t>修</w:t>
      </w:r>
      <w:r w:rsidRPr="005C410E">
        <w:rPr>
          <w:rFonts w:hint="eastAsia"/>
          <w:spacing w:val="-180"/>
          <w:position w:val="22"/>
        </w:rPr>
        <w:t>。</w:t>
      </w:r>
      <w:r>
        <w:rPr>
          <w:rFonts w:hint="eastAsia"/>
        </w:rPr>
        <w:t>經</w:t>
      </w:r>
      <w:r w:rsidRPr="005C410E">
        <w:rPr>
          <w:rFonts w:hint="eastAsia"/>
          <w:spacing w:val="-180"/>
        </w:rPr>
        <w:t>畢</w:t>
      </w:r>
      <w:r w:rsidRPr="005C410E">
        <w:rPr>
          <w:rFonts w:hint="eastAsia"/>
          <w:spacing w:val="-180"/>
          <w:position w:val="22"/>
        </w:rPr>
        <w:t>。</w:t>
      </w:r>
    </w:p>
    <w:p w:rsidR="00BB1D43" w:rsidRDefault="00BB1D43" w:rsidP="004535BC">
      <w:pPr>
        <w:pStyle w:val="a9"/>
      </w:pPr>
      <w:r>
        <w:rPr>
          <w:rFonts w:hint="eastAsia"/>
        </w:rPr>
        <w:t>師命親</w:t>
      </w:r>
      <w:r w:rsidRPr="005C410E">
        <w:rPr>
          <w:rFonts w:hint="eastAsia"/>
          <w:spacing w:val="-180"/>
        </w:rPr>
        <w:t>訓</w:t>
      </w:r>
      <w:r w:rsidRPr="00CE7430">
        <w:rPr>
          <w:rFonts w:hint="eastAsia"/>
          <w:spacing w:val="-100"/>
          <w:position w:val="22"/>
        </w:rPr>
        <w:t>。</w:t>
      </w:r>
      <w:r w:rsidRPr="00B1659E">
        <w:rPr>
          <w:rFonts w:hint="eastAsia"/>
          <w:spacing w:val="1"/>
          <w:position w:val="4"/>
          <w:sz w:val="48"/>
          <w:eastAsianLayout w:id="1718839040" w:combine="1"/>
        </w:rPr>
        <w:t>默靖不在外修。亦未可許內修者。因有一度之測驗。未經耳。所謂炁進一轉。必經一挫。功候一至。是修人之最大關鍵也。不可不慎。</w:t>
      </w:r>
      <w:r>
        <w:rPr>
          <w:rFonts w:hint="eastAsia"/>
        </w:rPr>
        <w:t>劉</w:t>
      </w:r>
      <w:r w:rsidRPr="00B1659E">
        <w:rPr>
          <w:rFonts w:hint="eastAsia"/>
          <w:spacing w:val="60"/>
        </w:rPr>
        <w:t>子</w:t>
      </w:r>
      <w:r w:rsidRPr="00B1659E">
        <w:rPr>
          <w:rFonts w:hint="eastAsia"/>
          <w:spacing w:val="60"/>
          <w:position w:val="4"/>
          <w:sz w:val="48"/>
          <w:eastAsianLayout w:id="1718839040" w:combine="1"/>
        </w:rPr>
        <w:t>仁性</w:t>
      </w:r>
      <w:r>
        <w:rPr>
          <w:rFonts w:hint="eastAsia"/>
        </w:rPr>
        <w:t>問</w:t>
      </w:r>
      <w:r w:rsidRPr="005C410E">
        <w:rPr>
          <w:rFonts w:hint="eastAsia"/>
          <w:spacing w:val="-180"/>
        </w:rPr>
        <w:t>事</w:t>
      </w:r>
      <w:r w:rsidRPr="005C410E">
        <w:rPr>
          <w:rFonts w:hint="eastAsia"/>
          <w:spacing w:val="-180"/>
          <w:position w:val="22"/>
        </w:rPr>
        <w:t>。</w:t>
      </w:r>
      <w:r w:rsidRPr="00B1659E">
        <w:rPr>
          <w:rFonts w:hint="eastAsia"/>
        </w:rPr>
        <w:t>曾</w:t>
      </w:r>
      <w:r w:rsidRPr="00B1659E">
        <w:rPr>
          <w:rFonts w:hint="eastAsia"/>
          <w:spacing w:val="60"/>
        </w:rPr>
        <w:t>子</w:t>
      </w:r>
      <w:r w:rsidRPr="00B1659E">
        <w:rPr>
          <w:rFonts w:hint="eastAsia"/>
          <w:spacing w:val="60"/>
          <w:position w:val="4"/>
          <w:sz w:val="48"/>
          <w:eastAsianLayout w:id="1718839040" w:combine="1"/>
        </w:rPr>
        <w:t>書源</w:t>
      </w:r>
      <w:r>
        <w:rPr>
          <w:rFonts w:hint="eastAsia"/>
        </w:rPr>
        <w:t>熊</w:t>
      </w:r>
      <w:r w:rsidRPr="00B1659E">
        <w:rPr>
          <w:rFonts w:hint="eastAsia"/>
        </w:rPr>
        <w:t>子</w:t>
      </w:r>
      <w:r w:rsidRPr="00B1659E">
        <w:rPr>
          <w:rFonts w:hint="eastAsia"/>
          <w:spacing w:val="20"/>
          <w:position w:val="4"/>
          <w:sz w:val="48"/>
          <w:eastAsianLayout w:id="1718839040" w:combine="1"/>
        </w:rPr>
        <w:t>麓雲</w:t>
      </w:r>
      <w:r>
        <w:rPr>
          <w:rFonts w:hint="eastAsia"/>
        </w:rPr>
        <w:t>潘</w:t>
      </w:r>
      <w:r w:rsidRPr="00B1659E">
        <w:rPr>
          <w:rFonts w:hint="eastAsia"/>
        </w:rPr>
        <w:t>子</w:t>
      </w:r>
      <w:r w:rsidRPr="00B1659E">
        <w:rPr>
          <w:rFonts w:hint="eastAsia"/>
          <w:spacing w:val="20"/>
          <w:position w:val="4"/>
          <w:sz w:val="48"/>
          <w:eastAsianLayout w:id="1718839040" w:combine="1"/>
        </w:rPr>
        <w:t>孟九</w:t>
      </w:r>
      <w:r>
        <w:rPr>
          <w:rFonts w:hint="eastAsia"/>
        </w:rPr>
        <w:t>張</w:t>
      </w:r>
      <w:r w:rsidRPr="00B1659E">
        <w:rPr>
          <w:rFonts w:hint="eastAsia"/>
        </w:rPr>
        <w:t>子</w:t>
      </w:r>
      <w:r w:rsidRPr="00B1659E">
        <w:rPr>
          <w:rFonts w:hint="eastAsia"/>
          <w:spacing w:val="20"/>
          <w:position w:val="4"/>
          <w:sz w:val="48"/>
          <w:eastAsianLayout w:id="1718839040" w:combine="1"/>
        </w:rPr>
        <w:t>濟真</w:t>
      </w:r>
      <w:r>
        <w:rPr>
          <w:rFonts w:hint="eastAsia"/>
        </w:rPr>
        <w:t>四</w:t>
      </w:r>
      <w:r w:rsidRPr="005C410E">
        <w:rPr>
          <w:rFonts w:hint="eastAsia"/>
          <w:spacing w:val="-180"/>
        </w:rPr>
        <w:t>人</w:t>
      </w:r>
      <w:r w:rsidRPr="005C410E">
        <w:rPr>
          <w:rFonts w:hint="eastAsia"/>
          <w:spacing w:val="-180"/>
          <w:position w:val="22"/>
        </w:rPr>
        <w:t>。</w:t>
      </w:r>
      <w:r>
        <w:rPr>
          <w:rFonts w:hint="eastAsia"/>
        </w:rPr>
        <w:t>皆許列</w:t>
      </w:r>
      <w:r w:rsidRPr="005C410E">
        <w:rPr>
          <w:rFonts w:hint="eastAsia"/>
          <w:spacing w:val="-180"/>
        </w:rPr>
        <w:t>壇</w:t>
      </w:r>
      <w:r w:rsidRPr="005C410E">
        <w:rPr>
          <w:rFonts w:hint="eastAsia"/>
          <w:spacing w:val="-180"/>
          <w:position w:val="22"/>
        </w:rPr>
        <w:t>。</w:t>
      </w:r>
      <w:r>
        <w:rPr>
          <w:rFonts w:hint="eastAsia"/>
        </w:rPr>
        <w:t>列壇弟</w:t>
      </w:r>
      <w:r w:rsidRPr="005C410E">
        <w:rPr>
          <w:rFonts w:hint="eastAsia"/>
          <w:spacing w:val="-180"/>
        </w:rPr>
        <w:t>子</w:t>
      </w:r>
      <w:r w:rsidRPr="005C410E">
        <w:rPr>
          <w:rFonts w:hint="eastAsia"/>
          <w:spacing w:val="-180"/>
          <w:position w:val="22"/>
        </w:rPr>
        <w:t>。</w:t>
      </w:r>
      <w:r>
        <w:rPr>
          <w:rFonts w:hint="eastAsia"/>
        </w:rPr>
        <w:t>經壇須先加坐八</w:t>
      </w:r>
      <w:r w:rsidRPr="005C410E">
        <w:rPr>
          <w:rFonts w:hint="eastAsia"/>
          <w:spacing w:val="-180"/>
        </w:rPr>
        <w:t>度</w:t>
      </w:r>
      <w:r w:rsidRPr="005C410E">
        <w:rPr>
          <w:rFonts w:hint="eastAsia"/>
          <w:spacing w:val="-180"/>
          <w:position w:val="22"/>
        </w:rPr>
        <w:t>。</w:t>
      </w:r>
      <w:r>
        <w:rPr>
          <w:rFonts w:hint="eastAsia"/>
        </w:rPr>
        <w:t>二起不必一</w:t>
      </w:r>
      <w:r w:rsidRPr="005C410E">
        <w:rPr>
          <w:rFonts w:hint="eastAsia"/>
          <w:spacing w:val="-180"/>
        </w:rPr>
        <w:t>坐</w:t>
      </w:r>
      <w:r w:rsidRPr="005C410E">
        <w:rPr>
          <w:rFonts w:hint="eastAsia"/>
          <w:spacing w:val="-180"/>
          <w:position w:val="22"/>
        </w:rPr>
        <w:t>。</w:t>
      </w:r>
      <w:r>
        <w:rPr>
          <w:rFonts w:hint="eastAsia"/>
        </w:rPr>
        <w:t>恐絳宮火</w:t>
      </w:r>
      <w:r w:rsidRPr="005C410E">
        <w:rPr>
          <w:rFonts w:hint="eastAsia"/>
          <w:spacing w:val="-180"/>
        </w:rPr>
        <w:t>熾</w:t>
      </w:r>
      <w:r w:rsidRPr="005C410E">
        <w:rPr>
          <w:rFonts w:hint="eastAsia"/>
          <w:spacing w:val="-180"/>
          <w:position w:val="22"/>
        </w:rPr>
        <w:t>。</w:t>
      </w:r>
      <w:r>
        <w:rPr>
          <w:rFonts w:hint="eastAsia"/>
        </w:rPr>
        <w:t>黑潭不</w:t>
      </w:r>
      <w:r w:rsidRPr="005C410E">
        <w:rPr>
          <w:rFonts w:hint="eastAsia"/>
          <w:spacing w:val="-180"/>
        </w:rPr>
        <w:t>守</w:t>
      </w:r>
      <w:r w:rsidRPr="005C410E">
        <w:rPr>
          <w:rFonts w:hint="eastAsia"/>
          <w:spacing w:val="-180"/>
          <w:position w:val="22"/>
        </w:rPr>
        <w:t>。</w:t>
      </w:r>
      <w:r>
        <w:rPr>
          <w:rFonts w:hint="eastAsia"/>
        </w:rPr>
        <w:t>有凟</w:t>
      </w:r>
      <w:r w:rsidR="00CE7430">
        <w:rPr>
          <w:rFonts w:hint="eastAsia"/>
        </w:rPr>
        <w:t xml:space="preserve">　</w:t>
      </w:r>
      <w:r>
        <w:rPr>
          <w:rFonts w:hint="eastAsia"/>
        </w:rPr>
        <w:t>師</w:t>
      </w:r>
      <w:r w:rsidRPr="005C410E">
        <w:rPr>
          <w:rFonts w:hint="eastAsia"/>
          <w:spacing w:val="-180"/>
        </w:rPr>
        <w:t>經</w:t>
      </w:r>
      <w:r w:rsidRPr="005C410E">
        <w:rPr>
          <w:rFonts w:hint="eastAsia"/>
          <w:spacing w:val="-180"/>
          <w:position w:val="22"/>
        </w:rPr>
        <w:t>。</w:t>
      </w:r>
      <w:r>
        <w:rPr>
          <w:rFonts w:hint="eastAsia"/>
        </w:rPr>
        <w:t>華子記</w:t>
      </w:r>
      <w:r w:rsidRPr="005C410E">
        <w:rPr>
          <w:rFonts w:hint="eastAsia"/>
          <w:spacing w:val="-180"/>
        </w:rPr>
        <w:t>之</w:t>
      </w:r>
      <w:r w:rsidRPr="005C410E">
        <w:rPr>
          <w:rFonts w:hint="eastAsia"/>
          <w:spacing w:val="-180"/>
          <w:position w:val="22"/>
        </w:rPr>
        <w:t>。</w:t>
      </w:r>
      <w:r>
        <w:rPr>
          <w:rFonts w:hint="eastAsia"/>
        </w:rPr>
        <w:t>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爾等內外修附列壇弟</w:t>
      </w:r>
      <w:r w:rsidRPr="005C410E">
        <w:rPr>
          <w:rFonts w:hint="eastAsia"/>
          <w:spacing w:val="-180"/>
        </w:rPr>
        <w:t>子</w:t>
      </w:r>
      <w:r w:rsidRPr="005C410E">
        <w:rPr>
          <w:rFonts w:hint="eastAsia"/>
          <w:spacing w:val="-180"/>
          <w:position w:val="22"/>
        </w:rPr>
        <w:t>。</w:t>
      </w:r>
      <w:r>
        <w:rPr>
          <w:rFonts w:hint="eastAsia"/>
        </w:rPr>
        <w:t>一律准</w:t>
      </w:r>
      <w:r w:rsidRPr="005C410E">
        <w:rPr>
          <w:rFonts w:hint="eastAsia"/>
          <w:spacing w:val="-180"/>
        </w:rPr>
        <w:t>修</w:t>
      </w:r>
      <w:r w:rsidRPr="005C410E">
        <w:rPr>
          <w:rFonts w:hint="eastAsia"/>
          <w:spacing w:val="-180"/>
          <w:position w:val="22"/>
        </w:rPr>
        <w:t>。</w:t>
      </w:r>
      <w:r>
        <w:rPr>
          <w:rFonts w:hint="eastAsia"/>
        </w:rPr>
        <w:t>郝</w:t>
      </w:r>
      <w:r w:rsidRPr="00B1659E">
        <w:rPr>
          <w:rFonts w:hint="eastAsia"/>
        </w:rPr>
        <w:t>子</w:t>
      </w:r>
      <w:r w:rsidRPr="00B1659E">
        <w:rPr>
          <w:rFonts w:hint="eastAsia"/>
          <w:spacing w:val="60"/>
          <w:position w:val="4"/>
          <w:sz w:val="48"/>
          <w:eastAsianLayout w:id="1718839040" w:combine="1"/>
        </w:rPr>
        <w:t>靜存</w:t>
      </w:r>
      <w:r>
        <w:rPr>
          <w:rFonts w:hint="eastAsia"/>
        </w:rPr>
        <w:t>新</w:t>
      </w:r>
      <w:r w:rsidRPr="005C410E">
        <w:rPr>
          <w:rFonts w:hint="eastAsia"/>
          <w:spacing w:val="-180"/>
        </w:rPr>
        <w:t>進</w:t>
      </w:r>
      <w:r w:rsidRPr="005C410E">
        <w:rPr>
          <w:rFonts w:hint="eastAsia"/>
          <w:spacing w:val="-180"/>
          <w:position w:val="22"/>
        </w:rPr>
        <w:t>。</w:t>
      </w:r>
      <w:r>
        <w:rPr>
          <w:rFonts w:hint="eastAsia"/>
        </w:rPr>
        <w:t>尚未合</w:t>
      </w:r>
      <w:r w:rsidRPr="005C410E">
        <w:rPr>
          <w:rFonts w:hint="eastAsia"/>
          <w:spacing w:val="-180"/>
        </w:rPr>
        <w:t>度</w:t>
      </w:r>
      <w:r w:rsidRPr="005C410E">
        <w:rPr>
          <w:rFonts w:hint="eastAsia"/>
          <w:spacing w:val="-180"/>
          <w:position w:val="22"/>
        </w:rPr>
        <w:t>。</w:t>
      </w:r>
      <w:r>
        <w:rPr>
          <w:rFonts w:hint="eastAsia"/>
        </w:rPr>
        <w:t>餘如</w:t>
      </w:r>
      <w:r w:rsidRPr="00B1659E">
        <w:rPr>
          <w:rFonts w:hint="eastAsia"/>
        </w:rPr>
        <w:t>張</w:t>
      </w:r>
      <w:r w:rsidRPr="00B1659E">
        <w:rPr>
          <w:rFonts w:hint="eastAsia"/>
          <w:spacing w:val="60"/>
          <w:position w:val="4"/>
          <w:sz w:val="48"/>
          <w:eastAsianLayout w:id="1718839040" w:combine="1"/>
        </w:rPr>
        <w:t>濟真</w:t>
      </w:r>
      <w:r w:rsidRPr="00B1659E">
        <w:rPr>
          <w:rFonts w:hint="eastAsia"/>
        </w:rPr>
        <w:t>熊</w:t>
      </w:r>
      <w:r w:rsidRPr="00B1659E">
        <w:rPr>
          <w:rFonts w:hint="eastAsia"/>
          <w:spacing w:val="60"/>
          <w:position w:val="4"/>
          <w:sz w:val="48"/>
          <w:eastAsianLayout w:id="1718839040" w:combine="1"/>
        </w:rPr>
        <w:t>麓雲</w:t>
      </w:r>
      <w:r w:rsidRPr="00B1659E">
        <w:rPr>
          <w:rFonts w:hint="eastAsia"/>
        </w:rPr>
        <w:t>曾</w:t>
      </w:r>
      <w:r w:rsidRPr="00B1659E">
        <w:rPr>
          <w:rFonts w:hint="eastAsia"/>
          <w:spacing w:val="60"/>
          <w:position w:val="4"/>
          <w:sz w:val="48"/>
          <w:eastAsianLayout w:id="1718839040" w:combine="1"/>
        </w:rPr>
        <w:t>書源</w:t>
      </w:r>
      <w:r w:rsidRPr="00B1659E">
        <w:rPr>
          <w:rFonts w:hint="eastAsia"/>
          <w:spacing w:val="60"/>
        </w:rPr>
        <w:t>潘</w:t>
      </w:r>
      <w:r w:rsidRPr="00B1659E">
        <w:rPr>
          <w:rFonts w:hint="eastAsia"/>
          <w:spacing w:val="60"/>
          <w:position w:val="4"/>
          <w:sz w:val="48"/>
          <w:eastAsianLayout w:id="1718839040" w:combine="1"/>
        </w:rPr>
        <w:t>孟九</w:t>
      </w:r>
      <w:r>
        <w:rPr>
          <w:rFonts w:hint="eastAsia"/>
        </w:rPr>
        <w:t>子</w:t>
      </w:r>
      <w:r w:rsidRPr="005C410E">
        <w:rPr>
          <w:rFonts w:hint="eastAsia"/>
          <w:spacing w:val="-180"/>
        </w:rPr>
        <w:t>等</w:t>
      </w:r>
      <w:r w:rsidRPr="005C410E">
        <w:rPr>
          <w:rFonts w:hint="eastAsia"/>
          <w:spacing w:val="-180"/>
          <w:position w:val="22"/>
        </w:rPr>
        <w:t>。</w:t>
      </w:r>
      <w:r>
        <w:rPr>
          <w:rFonts w:hint="eastAsia"/>
        </w:rPr>
        <w:t>均許附修無語</w:t>
      </w:r>
      <w:r w:rsidRPr="005C410E">
        <w:rPr>
          <w:rFonts w:hint="eastAsia"/>
          <w:spacing w:val="-180"/>
        </w:rPr>
        <w:t>已</w:t>
      </w:r>
      <w:r w:rsidRPr="005C410E">
        <w:rPr>
          <w:rFonts w:hint="eastAsia"/>
          <w:spacing w:val="-180"/>
          <w:position w:val="22"/>
        </w:rPr>
        <w:t>。</w:t>
      </w:r>
      <w:r w:rsidRPr="00B1659E">
        <w:rPr>
          <w:rFonts w:hint="eastAsia"/>
        </w:rPr>
        <w:t>章</w:t>
      </w:r>
      <w:r w:rsidRPr="00B1659E">
        <w:rPr>
          <w:rFonts w:hint="eastAsia"/>
          <w:spacing w:val="60"/>
          <w:position w:val="4"/>
          <w:sz w:val="48"/>
          <w:eastAsianLayout w:id="1718839040" w:combine="1"/>
        </w:rPr>
        <w:t>松齡</w:t>
      </w:r>
      <w:r w:rsidRPr="00B1659E">
        <w:rPr>
          <w:rFonts w:hint="eastAsia"/>
        </w:rPr>
        <w:t>楊</w:t>
      </w:r>
      <w:r w:rsidRPr="00B1659E">
        <w:rPr>
          <w:rFonts w:hint="eastAsia"/>
          <w:spacing w:val="60"/>
          <w:position w:val="4"/>
          <w:sz w:val="48"/>
          <w:eastAsianLayout w:id="1718839040" w:combine="1"/>
        </w:rPr>
        <w:t>福坦</w:t>
      </w:r>
      <w:r w:rsidRPr="00B1659E">
        <w:rPr>
          <w:rFonts w:hint="eastAsia"/>
        </w:rPr>
        <w:t>李</w:t>
      </w:r>
      <w:r w:rsidRPr="00B1659E">
        <w:rPr>
          <w:rFonts w:hint="eastAsia"/>
          <w:spacing w:val="60"/>
          <w:position w:val="4"/>
          <w:sz w:val="48"/>
          <w:eastAsianLayout w:id="1718839040" w:combine="1"/>
        </w:rPr>
        <w:t>潔慈</w:t>
      </w:r>
      <w:r w:rsidRPr="00B1659E">
        <w:rPr>
          <w:rFonts w:hint="eastAsia"/>
        </w:rPr>
        <w:t>郭</w:t>
      </w:r>
      <w:r w:rsidRPr="00B1659E">
        <w:rPr>
          <w:rFonts w:hint="eastAsia"/>
          <w:spacing w:val="60"/>
          <w:position w:val="4"/>
          <w:sz w:val="48"/>
          <w:eastAsianLayout w:id="1718839040" w:combine="1"/>
        </w:rPr>
        <w:t>法源</w:t>
      </w:r>
      <w:r w:rsidRPr="00B1659E">
        <w:rPr>
          <w:rFonts w:hint="eastAsia"/>
        </w:rPr>
        <w:t>張</w:t>
      </w:r>
      <w:r w:rsidRPr="00B1659E">
        <w:rPr>
          <w:rFonts w:hint="eastAsia"/>
          <w:spacing w:val="60"/>
          <w:position w:val="4"/>
          <w:sz w:val="48"/>
          <w:eastAsianLayout w:id="1718839040" w:combine="1"/>
        </w:rPr>
        <w:t>思虔</w:t>
      </w:r>
      <w:r w:rsidRPr="005C410E">
        <w:rPr>
          <w:rFonts w:hint="eastAsia"/>
          <w:spacing w:val="-180"/>
        </w:rPr>
        <w:t>等</w:t>
      </w:r>
      <w:r w:rsidRPr="005C410E">
        <w:rPr>
          <w:rFonts w:hint="eastAsia"/>
          <w:spacing w:val="-180"/>
          <w:position w:val="22"/>
        </w:rPr>
        <w:t>。</w:t>
      </w:r>
      <w:r>
        <w:rPr>
          <w:rFonts w:hint="eastAsia"/>
        </w:rPr>
        <w:t>坐有先</w:t>
      </w:r>
      <w:r w:rsidRPr="005C410E">
        <w:rPr>
          <w:rFonts w:hint="eastAsia"/>
          <w:spacing w:val="-180"/>
        </w:rPr>
        <w:t>後</w:t>
      </w:r>
      <w:r w:rsidRPr="005C410E">
        <w:rPr>
          <w:rFonts w:hint="eastAsia"/>
          <w:spacing w:val="-180"/>
          <w:position w:val="22"/>
        </w:rPr>
        <w:t>。</w:t>
      </w:r>
      <w:r>
        <w:rPr>
          <w:rFonts w:hint="eastAsia"/>
        </w:rPr>
        <w:t>道有夙因</w:t>
      </w:r>
      <w:r w:rsidRPr="005C410E">
        <w:rPr>
          <w:rFonts w:hint="eastAsia"/>
          <w:spacing w:val="-180"/>
        </w:rPr>
        <w:t>者</w:t>
      </w:r>
      <w:r w:rsidRPr="005C410E">
        <w:rPr>
          <w:rFonts w:hint="eastAsia"/>
          <w:spacing w:val="-180"/>
          <w:position w:val="22"/>
        </w:rPr>
        <w:t>。</w:t>
      </w:r>
      <w:r>
        <w:rPr>
          <w:rFonts w:hint="eastAsia"/>
        </w:rPr>
        <w:t>蘇人張子一人而</w:t>
      </w:r>
      <w:r w:rsidRPr="005C410E">
        <w:rPr>
          <w:rFonts w:hint="eastAsia"/>
          <w:spacing w:val="-180"/>
        </w:rPr>
        <w:t>已</w:t>
      </w:r>
      <w:r w:rsidRPr="005C410E">
        <w:rPr>
          <w:rFonts w:hint="eastAsia"/>
          <w:spacing w:val="-180"/>
          <w:position w:val="22"/>
        </w:rPr>
        <w:t>。</w:t>
      </w:r>
      <w:r>
        <w:rPr>
          <w:rFonts w:hint="eastAsia"/>
        </w:rPr>
        <w:t>他若高</w:t>
      </w:r>
      <w:r w:rsidRPr="00B1659E">
        <w:rPr>
          <w:rFonts w:hint="eastAsia"/>
          <w:spacing w:val="60"/>
        </w:rPr>
        <w:t>子</w:t>
      </w:r>
      <w:r w:rsidRPr="00B1659E">
        <w:rPr>
          <w:rFonts w:hint="eastAsia"/>
          <w:spacing w:val="60"/>
          <w:position w:val="4"/>
          <w:sz w:val="48"/>
          <w:eastAsianLayout w:id="1718839040" w:combine="1"/>
        </w:rPr>
        <w:t>復玄</w:t>
      </w:r>
      <w:r>
        <w:rPr>
          <w:rFonts w:hint="eastAsia"/>
        </w:rPr>
        <w:t>則合度尚欠功</w:t>
      </w:r>
      <w:r w:rsidRPr="005C410E">
        <w:rPr>
          <w:rFonts w:hint="eastAsia"/>
          <w:spacing w:val="-180"/>
        </w:rPr>
        <w:t>候</w:t>
      </w:r>
      <w:r w:rsidRPr="005C410E">
        <w:rPr>
          <w:rFonts w:hint="eastAsia"/>
          <w:spacing w:val="-180"/>
          <w:position w:val="22"/>
        </w:rPr>
        <w:t>。</w:t>
      </w:r>
      <w:r>
        <w:rPr>
          <w:rFonts w:hint="eastAsia"/>
        </w:rPr>
        <w:t>言性功不言形</w:t>
      </w:r>
      <w:r w:rsidRPr="005C410E">
        <w:rPr>
          <w:rFonts w:hint="eastAsia"/>
          <w:spacing w:val="-180"/>
        </w:rPr>
        <w:t>功</w:t>
      </w:r>
      <w:r w:rsidRPr="005C410E">
        <w:rPr>
          <w:rFonts w:hint="eastAsia"/>
          <w:spacing w:val="-180"/>
          <w:position w:val="22"/>
        </w:rPr>
        <w:t>。</w:t>
      </w:r>
      <w:r>
        <w:rPr>
          <w:rFonts w:hint="eastAsia"/>
        </w:rPr>
        <w:t>免坐三</w:t>
      </w:r>
      <w:r w:rsidRPr="005C410E">
        <w:rPr>
          <w:rFonts w:hint="eastAsia"/>
          <w:spacing w:val="-180"/>
        </w:rPr>
        <w:t>庚</w:t>
      </w:r>
      <w:r w:rsidRPr="005C410E">
        <w:rPr>
          <w:rFonts w:hint="eastAsia"/>
          <w:spacing w:val="-180"/>
          <w:position w:val="22"/>
        </w:rPr>
        <w:t>。</w:t>
      </w:r>
      <w:r>
        <w:rPr>
          <w:rFonts w:hint="eastAsia"/>
        </w:rPr>
        <w:t>朔後全庚候師賜</w:t>
      </w:r>
      <w:r w:rsidRPr="005C410E">
        <w:rPr>
          <w:rFonts w:hint="eastAsia"/>
          <w:spacing w:val="-180"/>
        </w:rPr>
        <w:t>方</w:t>
      </w:r>
      <w:r w:rsidRPr="005C410E">
        <w:rPr>
          <w:rFonts w:hint="eastAsia"/>
          <w:spacing w:val="-180"/>
          <w:position w:val="22"/>
        </w:rPr>
        <w:t>。</w:t>
      </w:r>
      <w:r>
        <w:rPr>
          <w:rFonts w:hint="eastAsia"/>
        </w:rPr>
        <w:t>非今夕</w:t>
      </w:r>
      <w:r w:rsidRPr="005C410E">
        <w:rPr>
          <w:rFonts w:hint="eastAsia"/>
          <w:spacing w:val="-180"/>
        </w:rPr>
        <w:t>也</w:t>
      </w:r>
      <w:r w:rsidRPr="005C410E">
        <w:rPr>
          <w:rFonts w:hint="eastAsia"/>
          <w:spacing w:val="-180"/>
          <w:position w:val="22"/>
        </w:rPr>
        <w:t>。</w:t>
      </w:r>
      <w:r>
        <w:rPr>
          <w:rFonts w:hint="eastAsia"/>
        </w:rPr>
        <w:t>未入坐功三庚</w:t>
      </w:r>
      <w:r w:rsidRPr="005C410E">
        <w:rPr>
          <w:rFonts w:hint="eastAsia"/>
          <w:spacing w:val="-180"/>
        </w:rPr>
        <w:t>者</w:t>
      </w:r>
      <w:r w:rsidRPr="005C410E">
        <w:rPr>
          <w:rFonts w:hint="eastAsia"/>
          <w:spacing w:val="-180"/>
          <w:position w:val="22"/>
        </w:rPr>
        <w:t>。</w:t>
      </w:r>
      <w:r>
        <w:rPr>
          <w:rFonts w:hint="eastAsia"/>
        </w:rPr>
        <w:t>速詣監經弟子修室問</w:t>
      </w:r>
      <w:r w:rsidRPr="005C410E">
        <w:rPr>
          <w:rFonts w:hint="eastAsia"/>
          <w:spacing w:val="-180"/>
        </w:rPr>
        <w:t>竅</w:t>
      </w:r>
      <w:r w:rsidRPr="00CE7430">
        <w:rPr>
          <w:rFonts w:hint="eastAsia"/>
          <w:spacing w:val="-100"/>
          <w:position w:val="22"/>
        </w:rPr>
        <w:t>。</w:t>
      </w:r>
      <w:r w:rsidR="00B1659E">
        <w:rPr>
          <w:rFonts w:hint="eastAsia"/>
          <w:position w:val="4"/>
          <w:sz w:val="48"/>
          <w:eastAsianLayout w:id="1718839040" w:combine="1"/>
        </w:rPr>
        <w:t>默靖為同善社四層先生。今入</w:t>
      </w:r>
      <w:r w:rsidRPr="00CE7430">
        <w:rPr>
          <w:rFonts w:hint="eastAsia"/>
          <w:position w:val="4"/>
          <w:sz w:val="48"/>
          <w:eastAsianLayout w:id="1718839040" w:combine="1"/>
        </w:rPr>
        <w:t>師壇所傳之</w:t>
      </w:r>
      <w:r w:rsidR="00B1659E">
        <w:rPr>
          <w:rFonts w:hint="eastAsia"/>
          <w:position w:val="4"/>
          <w:sz w:val="48"/>
          <w:eastAsianLayout w:id="1718839040" w:combine="1"/>
        </w:rPr>
        <w:t>窔。與同善社雖不相同而似相等。默靖四層先生。有傳道之責。今又為</w:t>
      </w:r>
      <w:r w:rsidRPr="00CE7430">
        <w:rPr>
          <w:rFonts w:hint="eastAsia"/>
          <w:position w:val="4"/>
          <w:sz w:val="48"/>
          <w:eastAsianLayout w:id="1718839040" w:combine="1"/>
        </w:rPr>
        <w:t>師壇監經。不能背其原旨。故命往問窔也。</w:t>
      </w:r>
      <w:r>
        <w:rPr>
          <w:rFonts w:hint="eastAsia"/>
        </w:rPr>
        <w:t>下庚隨</w:t>
      </w:r>
      <w:r w:rsidRPr="005C410E">
        <w:rPr>
          <w:rFonts w:hint="eastAsia"/>
          <w:spacing w:val="-180"/>
        </w:rPr>
        <w:t>壇</w:t>
      </w:r>
      <w:r w:rsidRPr="005C410E">
        <w:rPr>
          <w:rFonts w:hint="eastAsia"/>
          <w:spacing w:val="-180"/>
          <w:position w:val="22"/>
        </w:rPr>
        <w:t>。</w:t>
      </w:r>
      <w:r>
        <w:rPr>
          <w:rFonts w:hint="eastAsia"/>
        </w:rPr>
        <w:t>朔日辰</w:t>
      </w:r>
      <w:r w:rsidRPr="005C410E">
        <w:rPr>
          <w:rFonts w:hint="eastAsia"/>
          <w:spacing w:val="-180"/>
        </w:rPr>
        <w:t>經</w:t>
      </w:r>
      <w:r w:rsidRPr="00CE7430">
        <w:rPr>
          <w:rFonts w:hint="eastAsia"/>
          <w:spacing w:val="-100"/>
          <w:position w:val="22"/>
        </w:rPr>
        <w:t>。</w:t>
      </w:r>
      <w:r w:rsidRPr="00CE7430">
        <w:rPr>
          <w:rFonts w:hint="eastAsia"/>
          <w:position w:val="4"/>
          <w:sz w:val="48"/>
          <w:eastAsianLayout w:id="1718839040" w:combine="1"/>
        </w:rPr>
        <w:t>和真經壇</w:t>
      </w:r>
      <w:r>
        <w:rPr>
          <w:rFonts w:hint="eastAsia"/>
        </w:rPr>
        <w:t>壇下免</w:t>
      </w:r>
      <w:r w:rsidRPr="005C410E">
        <w:rPr>
          <w:rFonts w:hint="eastAsia"/>
          <w:spacing w:val="-180"/>
        </w:rPr>
        <w:t>坐</w:t>
      </w:r>
      <w:r w:rsidRPr="005C410E">
        <w:rPr>
          <w:rFonts w:hint="eastAsia"/>
          <w:spacing w:val="-180"/>
          <w:position w:val="22"/>
        </w:rPr>
        <w:t>。</w:t>
      </w:r>
      <w:r>
        <w:rPr>
          <w:rFonts w:hint="eastAsia"/>
        </w:rPr>
        <w:t>候經行開幕禮</w:t>
      </w:r>
      <w:r w:rsidRPr="005C410E">
        <w:rPr>
          <w:rFonts w:hint="eastAsia"/>
          <w:spacing w:val="-180"/>
        </w:rPr>
        <w:t>畢</w:t>
      </w:r>
      <w:r w:rsidRPr="005C410E">
        <w:rPr>
          <w:rFonts w:hint="eastAsia"/>
          <w:spacing w:val="-180"/>
          <w:position w:val="22"/>
        </w:rPr>
        <w:t>。</w:t>
      </w:r>
      <w:r>
        <w:rPr>
          <w:rFonts w:hint="eastAsia"/>
        </w:rPr>
        <w:t>坐四</w:t>
      </w:r>
      <w:r w:rsidRPr="005C410E">
        <w:rPr>
          <w:rFonts w:hint="eastAsia"/>
          <w:spacing w:val="-180"/>
        </w:rPr>
        <w:t>度</w:t>
      </w:r>
      <w:r w:rsidRPr="005C410E">
        <w:rPr>
          <w:rFonts w:hint="eastAsia"/>
          <w:spacing w:val="-180"/>
          <w:position w:val="22"/>
        </w:rPr>
        <w:t>。</w:t>
      </w:r>
      <w:r>
        <w:rPr>
          <w:rFonts w:hint="eastAsia"/>
        </w:rPr>
        <w:t>附修諸</w:t>
      </w:r>
      <w:r w:rsidRPr="005C410E">
        <w:rPr>
          <w:rFonts w:hint="eastAsia"/>
          <w:spacing w:val="-180"/>
        </w:rPr>
        <w:t>子</w:t>
      </w:r>
      <w:r w:rsidRPr="005C410E">
        <w:rPr>
          <w:rFonts w:hint="eastAsia"/>
          <w:spacing w:val="-180"/>
          <w:position w:val="22"/>
        </w:rPr>
        <w:t>。</w:t>
      </w:r>
      <w:r>
        <w:rPr>
          <w:rFonts w:hint="eastAsia"/>
        </w:rPr>
        <w:t>仍即各退自</w:t>
      </w:r>
      <w:r w:rsidRPr="005C410E">
        <w:rPr>
          <w:rFonts w:hint="eastAsia"/>
          <w:spacing w:val="-180"/>
        </w:rPr>
        <w:t>室</w:t>
      </w:r>
      <w:r w:rsidRPr="005C410E">
        <w:rPr>
          <w:rFonts w:hint="eastAsia"/>
          <w:spacing w:val="-180"/>
          <w:position w:val="22"/>
        </w:rPr>
        <w:t>。</w:t>
      </w:r>
      <w:r>
        <w:rPr>
          <w:rFonts w:hint="eastAsia"/>
        </w:rPr>
        <w:t>一坐四</w:t>
      </w:r>
      <w:r w:rsidRPr="005C410E">
        <w:rPr>
          <w:rFonts w:hint="eastAsia"/>
          <w:spacing w:val="-180"/>
        </w:rPr>
        <w:t>度</w:t>
      </w:r>
      <w:r w:rsidRPr="005C410E">
        <w:rPr>
          <w:rFonts w:hint="eastAsia"/>
          <w:spacing w:val="-180"/>
          <w:position w:val="22"/>
        </w:rPr>
        <w:t>。</w:t>
      </w:r>
      <w:r>
        <w:rPr>
          <w:rFonts w:hint="eastAsia"/>
        </w:rPr>
        <w:t>共坐六</w:t>
      </w:r>
      <w:r w:rsidRPr="005C410E">
        <w:rPr>
          <w:rFonts w:hint="eastAsia"/>
          <w:spacing w:val="-180"/>
        </w:rPr>
        <w:t>起</w:t>
      </w:r>
      <w:r w:rsidRPr="005C410E">
        <w:rPr>
          <w:rFonts w:hint="eastAsia"/>
          <w:spacing w:val="-180"/>
          <w:position w:val="22"/>
        </w:rPr>
        <w:t>。</w:t>
      </w:r>
      <w:r>
        <w:rPr>
          <w:rFonts w:hint="eastAsia"/>
        </w:rPr>
        <w:t>今日新壇附進諸子遵</w:t>
      </w:r>
      <w:r w:rsidRPr="005C410E">
        <w:rPr>
          <w:rFonts w:hint="eastAsia"/>
          <w:spacing w:val="-180"/>
        </w:rPr>
        <w:t>之</w:t>
      </w:r>
      <w:r w:rsidRPr="005C410E">
        <w:rPr>
          <w:rFonts w:hint="eastAsia"/>
          <w:spacing w:val="-180"/>
          <w:position w:val="22"/>
        </w:rPr>
        <w:t>。</w:t>
      </w:r>
      <w:r>
        <w:rPr>
          <w:rFonts w:hint="eastAsia"/>
        </w:rPr>
        <w:t>溫子</w:t>
      </w:r>
      <w:r w:rsidRPr="00B1659E">
        <w:rPr>
          <w:rFonts w:hint="eastAsia"/>
          <w:position w:val="4"/>
          <w:sz w:val="48"/>
          <w:eastAsianLayout w:id="1718839040" w:combine="1"/>
        </w:rPr>
        <w:t>吳效之道名溫煦</w:t>
      </w:r>
      <w:r>
        <w:rPr>
          <w:rFonts w:hint="eastAsia"/>
        </w:rPr>
        <w:t>不在此</w:t>
      </w:r>
      <w:r w:rsidRPr="005C410E">
        <w:rPr>
          <w:rFonts w:hint="eastAsia"/>
          <w:spacing w:val="-180"/>
        </w:rPr>
        <w:t>禁</w:t>
      </w:r>
      <w:r w:rsidRPr="005C410E">
        <w:rPr>
          <w:rFonts w:hint="eastAsia"/>
          <w:spacing w:val="-180"/>
          <w:position w:val="22"/>
        </w:rPr>
        <w:t>。</w:t>
      </w:r>
      <w:r>
        <w:rPr>
          <w:rFonts w:hint="eastAsia"/>
        </w:rPr>
        <w:t>禁止一</w:t>
      </w:r>
      <w:r w:rsidRPr="005C410E">
        <w:rPr>
          <w:rFonts w:hint="eastAsia"/>
          <w:spacing w:val="-180"/>
        </w:rPr>
        <w:t>庚</w:t>
      </w:r>
      <w:r w:rsidRPr="005C410E">
        <w:rPr>
          <w:rFonts w:hint="eastAsia"/>
          <w:spacing w:val="-180"/>
          <w:position w:val="22"/>
        </w:rPr>
        <w:t>。</w:t>
      </w:r>
      <w:r>
        <w:rPr>
          <w:rFonts w:hint="eastAsia"/>
        </w:rPr>
        <w:t>觀坐</w:t>
      </w:r>
      <w:r w:rsidRPr="005C410E">
        <w:rPr>
          <w:rFonts w:hint="eastAsia"/>
          <w:spacing w:val="-180"/>
        </w:rPr>
        <w:t>效</w:t>
      </w:r>
      <w:r w:rsidRPr="005C410E">
        <w:rPr>
          <w:rFonts w:hint="eastAsia"/>
          <w:spacing w:val="-180"/>
          <w:position w:val="22"/>
        </w:rPr>
        <w:t>。</w:t>
      </w:r>
      <w:r>
        <w:rPr>
          <w:rFonts w:hint="eastAsia"/>
        </w:rPr>
        <w:t>定外修二十人各行香表</w:t>
      </w:r>
      <w:r w:rsidRPr="005C410E">
        <w:rPr>
          <w:rFonts w:hint="eastAsia"/>
          <w:spacing w:val="-180"/>
        </w:rPr>
        <w:t>禮</w:t>
      </w:r>
      <w:r w:rsidRPr="005C410E">
        <w:rPr>
          <w:rFonts w:hint="eastAsia"/>
          <w:spacing w:val="-180"/>
          <w:position w:val="22"/>
        </w:rPr>
        <w:t>。</w:t>
      </w:r>
      <w:r>
        <w:rPr>
          <w:rFonts w:hint="eastAsia"/>
        </w:rPr>
        <w:t>和子借</w:t>
      </w:r>
      <w:r>
        <w:rPr>
          <w:rFonts w:hint="eastAsia"/>
        </w:rPr>
        <w:lastRenderedPageBreak/>
        <w:t>壇授經不</w:t>
      </w:r>
      <w:r w:rsidRPr="005C410E">
        <w:rPr>
          <w:rFonts w:hint="eastAsia"/>
          <w:spacing w:val="-180"/>
        </w:rPr>
        <w:t>可</w:t>
      </w:r>
      <w:r w:rsidRPr="00C474A9">
        <w:rPr>
          <w:rFonts w:hint="eastAsia"/>
          <w:spacing w:val="-100"/>
          <w:position w:val="22"/>
        </w:rPr>
        <w:t>。</w:t>
      </w:r>
      <w:r w:rsidRPr="005B536E">
        <w:rPr>
          <w:rFonts w:hint="eastAsia"/>
          <w:position w:val="4"/>
          <w:sz w:val="48"/>
          <w:eastAsianLayout w:id="1718839040" w:combine="1"/>
        </w:rPr>
        <w:t>和真前以自室地狹請就福緣經壇授辰經也。</w:t>
      </w:r>
      <w:r>
        <w:rPr>
          <w:rFonts w:hint="eastAsia"/>
        </w:rPr>
        <w:t>佛</w:t>
      </w:r>
      <w:r w:rsidRPr="00C474A9">
        <w:rPr>
          <w:rFonts w:hint="eastAsia"/>
          <w:spacing w:val="40"/>
        </w:rPr>
        <w:t>子</w:t>
      </w:r>
      <w:r w:rsidRPr="00C474A9">
        <w:rPr>
          <w:rFonts w:hint="eastAsia"/>
          <w:spacing w:val="60"/>
          <w:position w:val="4"/>
          <w:sz w:val="48"/>
          <w:eastAsianLayout w:id="1718839040" w:combine="1"/>
        </w:rPr>
        <w:t>佛鳳</w:t>
      </w:r>
      <w:r>
        <w:rPr>
          <w:rFonts w:hint="eastAsia"/>
        </w:rPr>
        <w:t>加和</w:t>
      </w:r>
      <w:r w:rsidRPr="00C474A9">
        <w:rPr>
          <w:rFonts w:hint="eastAsia"/>
          <w:spacing w:val="40"/>
        </w:rPr>
        <w:t>子</w:t>
      </w:r>
      <w:r w:rsidRPr="00C474A9">
        <w:rPr>
          <w:rFonts w:hint="eastAsia"/>
          <w:spacing w:val="60"/>
          <w:position w:val="4"/>
          <w:sz w:val="48"/>
          <w:eastAsianLayout w:id="1718839040" w:combine="1"/>
        </w:rPr>
        <w:t>和真</w:t>
      </w:r>
      <w:r>
        <w:rPr>
          <w:rFonts w:hint="eastAsia"/>
        </w:rPr>
        <w:t>壇座前八</w:t>
      </w:r>
      <w:r w:rsidRPr="005C410E">
        <w:rPr>
          <w:rFonts w:hint="eastAsia"/>
          <w:spacing w:val="-180"/>
        </w:rPr>
        <w:t>度</w:t>
      </w:r>
      <w:r w:rsidRPr="005C410E">
        <w:rPr>
          <w:rFonts w:hint="eastAsia"/>
          <w:spacing w:val="-180"/>
          <w:position w:val="22"/>
        </w:rPr>
        <w:t>。</w:t>
      </w:r>
      <w:r>
        <w:rPr>
          <w:rFonts w:hint="eastAsia"/>
        </w:rPr>
        <w:t>坐功齋戒三</w:t>
      </w:r>
      <w:r w:rsidRPr="005C410E">
        <w:rPr>
          <w:rFonts w:hint="eastAsia"/>
          <w:spacing w:val="-180"/>
        </w:rPr>
        <w:t>日</w:t>
      </w:r>
      <w:r w:rsidRPr="005C410E">
        <w:rPr>
          <w:rFonts w:hint="eastAsia"/>
          <w:spacing w:val="-180"/>
          <w:position w:val="22"/>
        </w:rPr>
        <w:t>。</w:t>
      </w:r>
      <w:r>
        <w:rPr>
          <w:rFonts w:hint="eastAsia"/>
        </w:rPr>
        <w:t>坐自室像</w:t>
      </w:r>
      <w:r w:rsidRPr="00C474A9">
        <w:rPr>
          <w:rFonts w:hint="eastAsia"/>
          <w:spacing w:val="-220"/>
        </w:rPr>
        <w:t>前</w:t>
      </w:r>
      <w:r w:rsidRPr="00C474A9">
        <w:rPr>
          <w:rFonts w:hint="eastAsia"/>
          <w:spacing w:val="-100"/>
          <w:position w:val="22"/>
        </w:rPr>
        <w:t>。</w:t>
      </w:r>
      <w:r w:rsidRPr="005B536E">
        <w:rPr>
          <w:rFonts w:hint="eastAsia"/>
          <w:position w:val="4"/>
          <w:sz w:val="48"/>
          <w:eastAsianLayout w:id="1718839040" w:combine="1"/>
        </w:rPr>
        <w:t>佛鳳問像能下垂否。蓋誤以像不下垂。不得為在像前也。</w:t>
      </w:r>
      <w:r>
        <w:rPr>
          <w:rFonts w:hint="eastAsia"/>
        </w:rPr>
        <w:t>不可不</w:t>
      </w:r>
      <w:r w:rsidRPr="005C410E">
        <w:rPr>
          <w:rFonts w:hint="eastAsia"/>
          <w:spacing w:val="-180"/>
        </w:rPr>
        <w:t>可</w:t>
      </w:r>
      <w:r w:rsidRPr="005C410E">
        <w:rPr>
          <w:rFonts w:hint="eastAsia"/>
          <w:spacing w:val="-180"/>
          <w:position w:val="22"/>
        </w:rPr>
        <w:t>。</w:t>
      </w:r>
      <w:r>
        <w:rPr>
          <w:rFonts w:hint="eastAsia"/>
        </w:rPr>
        <w:t>退水送位合</w:t>
      </w:r>
      <w:r w:rsidRPr="005C410E">
        <w:rPr>
          <w:rFonts w:hint="eastAsia"/>
          <w:spacing w:val="-180"/>
        </w:rPr>
        <w:t>時</w:t>
      </w:r>
      <w:r w:rsidRPr="005C410E">
        <w:rPr>
          <w:rFonts w:hint="eastAsia"/>
          <w:spacing w:val="-180"/>
          <w:position w:val="22"/>
        </w:rPr>
        <w:t>。</w:t>
      </w:r>
      <w:r>
        <w:rPr>
          <w:rFonts w:hint="eastAsia"/>
        </w:rPr>
        <w:t>今日卯</w:t>
      </w:r>
      <w:r w:rsidRPr="005C410E">
        <w:rPr>
          <w:rFonts w:hint="eastAsia"/>
          <w:spacing w:val="-180"/>
        </w:rPr>
        <w:t>集</w:t>
      </w:r>
      <w:r w:rsidRPr="005C410E">
        <w:rPr>
          <w:rFonts w:hint="eastAsia"/>
          <w:spacing w:val="-180"/>
          <w:position w:val="22"/>
        </w:rPr>
        <w:t>。</w:t>
      </w:r>
      <w:r>
        <w:rPr>
          <w:rFonts w:hint="eastAsia"/>
        </w:rPr>
        <w:t>戌刻開</w:t>
      </w:r>
      <w:r w:rsidRPr="005C410E">
        <w:rPr>
          <w:rFonts w:hint="eastAsia"/>
          <w:spacing w:val="-180"/>
        </w:rPr>
        <w:t>授</w:t>
      </w:r>
      <w:r w:rsidRPr="005C410E">
        <w:rPr>
          <w:rFonts w:hint="eastAsia"/>
          <w:spacing w:val="-180"/>
          <w:position w:val="22"/>
        </w:rPr>
        <w:t>。</w:t>
      </w:r>
      <w:r>
        <w:rPr>
          <w:rFonts w:hint="eastAsia"/>
        </w:rPr>
        <w:t>和子辰</w:t>
      </w:r>
      <w:r w:rsidRPr="008C1CD4">
        <w:rPr>
          <w:rFonts w:hint="eastAsia"/>
          <w:spacing w:val="-200"/>
        </w:rPr>
        <w:t>集</w:t>
      </w:r>
      <w:r w:rsidRPr="005C410E">
        <w:rPr>
          <w:rFonts w:hint="eastAsia"/>
          <w:spacing w:val="-180"/>
          <w:position w:val="22"/>
        </w:rPr>
        <w:t>。</w:t>
      </w:r>
      <w:r>
        <w:rPr>
          <w:rFonts w:hint="eastAsia"/>
        </w:rPr>
        <w:t>申刻開</w:t>
      </w:r>
      <w:r w:rsidRPr="008C1CD4">
        <w:rPr>
          <w:rFonts w:hint="eastAsia"/>
          <w:spacing w:val="-200"/>
        </w:rPr>
        <w:t>授</w:t>
      </w:r>
      <w:r w:rsidRPr="005C410E">
        <w:rPr>
          <w:rFonts w:hint="eastAsia"/>
          <w:spacing w:val="-180"/>
          <w:position w:val="22"/>
        </w:rPr>
        <w:t>。</w:t>
      </w:r>
      <w:r>
        <w:rPr>
          <w:rFonts w:hint="eastAsia"/>
        </w:rPr>
        <w:t>戌正</w:t>
      </w:r>
      <w:r w:rsidRPr="008C1CD4">
        <w:rPr>
          <w:rFonts w:hint="eastAsia"/>
          <w:spacing w:val="-200"/>
        </w:rPr>
        <w:t>畢</w:t>
      </w:r>
      <w:r w:rsidRPr="005C410E">
        <w:rPr>
          <w:rFonts w:hint="eastAsia"/>
          <w:spacing w:val="-180"/>
          <w:position w:val="22"/>
        </w:rPr>
        <w:t>。</w:t>
      </w:r>
      <w:r>
        <w:rPr>
          <w:rFonts w:hint="eastAsia"/>
        </w:rPr>
        <w:t>經如</w:t>
      </w:r>
      <w:r w:rsidRPr="008C1CD4">
        <w:rPr>
          <w:rFonts w:hint="eastAsia"/>
          <w:spacing w:val="-200"/>
        </w:rPr>
        <w:t>儀</w:t>
      </w:r>
      <w:r w:rsidRPr="005C410E">
        <w:rPr>
          <w:rFonts w:hint="eastAsia"/>
          <w:spacing w:val="-180"/>
          <w:position w:val="22"/>
        </w:rPr>
        <w:t>。</w:t>
      </w:r>
      <w:r>
        <w:rPr>
          <w:rFonts w:hint="eastAsia"/>
        </w:rPr>
        <w:t>退坐記</w:t>
      </w:r>
      <w:r w:rsidRPr="008C1CD4">
        <w:rPr>
          <w:rFonts w:hint="eastAsia"/>
          <w:spacing w:val="-200"/>
        </w:rPr>
        <w:t>之</w:t>
      </w:r>
      <w:r w:rsidRPr="00C474A9">
        <w:rPr>
          <w:rFonts w:hint="eastAsia"/>
          <w:spacing w:val="-100"/>
          <w:position w:val="22"/>
        </w:rPr>
        <w:t>。</w:t>
      </w:r>
      <w:r w:rsidRPr="005B536E">
        <w:rPr>
          <w:rFonts w:hint="eastAsia"/>
          <w:position w:val="4"/>
          <w:sz w:val="48"/>
          <w:eastAsianLayout w:id="1718839040" w:combine="1"/>
        </w:rPr>
        <w:t>問是否指三日前清壇儀式。</w:t>
      </w:r>
      <w:r>
        <w:rPr>
          <w:rFonts w:hint="eastAsia"/>
        </w:rPr>
        <w:t>是</w:t>
      </w:r>
      <w:r w:rsidRPr="008C1CD4">
        <w:rPr>
          <w:rFonts w:hint="eastAsia"/>
          <w:spacing w:val="-200"/>
        </w:rPr>
        <w:t>也</w:t>
      </w:r>
      <w:r w:rsidRPr="005C410E">
        <w:rPr>
          <w:rFonts w:hint="eastAsia"/>
          <w:spacing w:val="-180"/>
          <w:position w:val="22"/>
        </w:rPr>
        <w:t>。</w:t>
      </w:r>
      <w:r>
        <w:rPr>
          <w:rFonts w:hint="eastAsia"/>
        </w:rPr>
        <w:t>以後有像諸</w:t>
      </w:r>
      <w:r w:rsidRPr="008C1CD4">
        <w:rPr>
          <w:rFonts w:hint="eastAsia"/>
          <w:spacing w:val="-200"/>
        </w:rPr>
        <w:t>子</w:t>
      </w:r>
      <w:r w:rsidRPr="005C410E">
        <w:rPr>
          <w:rFonts w:hint="eastAsia"/>
          <w:spacing w:val="-180"/>
          <w:position w:val="22"/>
        </w:rPr>
        <w:t>。</w:t>
      </w:r>
      <w:r>
        <w:rPr>
          <w:rFonts w:hint="eastAsia"/>
        </w:rPr>
        <w:t>授經之</w:t>
      </w:r>
      <w:r w:rsidRPr="008C1CD4">
        <w:rPr>
          <w:rFonts w:hint="eastAsia"/>
          <w:spacing w:val="-200"/>
        </w:rPr>
        <w:t>日</w:t>
      </w:r>
      <w:r w:rsidRPr="005C410E">
        <w:rPr>
          <w:rFonts w:hint="eastAsia"/>
          <w:spacing w:val="-180"/>
          <w:position w:val="22"/>
        </w:rPr>
        <w:t>。</w:t>
      </w:r>
      <w:r>
        <w:rPr>
          <w:rFonts w:hint="eastAsia"/>
        </w:rPr>
        <w:t>皆從此</w:t>
      </w:r>
      <w:r w:rsidRPr="005C410E">
        <w:rPr>
          <w:rFonts w:hint="eastAsia"/>
          <w:spacing w:val="-180"/>
        </w:rPr>
        <w:t>儀</w:t>
      </w:r>
      <w:r w:rsidRPr="005C410E">
        <w:rPr>
          <w:rFonts w:hint="eastAsia"/>
          <w:spacing w:val="-180"/>
          <w:position w:val="22"/>
        </w:rPr>
        <w:t>。</w:t>
      </w:r>
      <w:r>
        <w:rPr>
          <w:rFonts w:hint="eastAsia"/>
        </w:rPr>
        <w:t>回青玄</w:t>
      </w:r>
      <w:r w:rsidRPr="005C410E">
        <w:rPr>
          <w:rFonts w:hint="eastAsia"/>
          <w:spacing w:val="-180"/>
        </w:rPr>
        <w:t>宮</w:t>
      </w:r>
      <w:r w:rsidRPr="005C410E">
        <w:rPr>
          <w:rFonts w:hint="eastAsia"/>
          <w:spacing w:val="-180"/>
          <w:position w:val="22"/>
        </w:rPr>
        <w:t>。</w:t>
      </w:r>
      <w:r w:rsidRPr="005C410E">
        <w:rPr>
          <w:rFonts w:hint="eastAsia"/>
          <w:spacing w:val="-180"/>
        </w:rPr>
        <w:t>寶</w:t>
      </w:r>
      <w:r w:rsidRPr="005C410E">
        <w:rPr>
          <w:rFonts w:hint="eastAsia"/>
          <w:spacing w:val="-180"/>
          <w:position w:val="22"/>
        </w:rPr>
        <w:t>。</w:t>
      </w:r>
    </w:p>
    <w:p w:rsidR="00BB1D43" w:rsidRDefault="00BB1D43" w:rsidP="004535BC">
      <w:pPr>
        <w:pStyle w:val="a9"/>
      </w:pPr>
      <w:r>
        <w:rPr>
          <w:rFonts w:hint="eastAsia"/>
        </w:rPr>
        <w:t>十月二十九日辛</w:t>
      </w:r>
      <w:r w:rsidRPr="00C474A9">
        <w:rPr>
          <w:rFonts w:hint="eastAsia"/>
          <w:spacing w:val="60"/>
        </w:rPr>
        <w:t>丑</w:t>
      </w:r>
      <w:r w:rsidRPr="005B536E">
        <w:rPr>
          <w:rFonts w:hint="eastAsia"/>
          <w:position w:val="4"/>
          <w:sz w:val="48"/>
          <w:eastAsianLayout w:id="1718839040" w:combine="1"/>
        </w:rPr>
        <w:t>福緣經壇問事</w:t>
      </w:r>
      <w:r w:rsidR="005B536E" w:rsidRPr="005B536E">
        <w:rPr>
          <w:rFonts w:ascii="MS Gothic" w:eastAsia="MS Gothic" w:hAnsi="MS Gothic" w:cs="MS Gothic" w:hint="eastAsia"/>
          <w:position w:val="18"/>
          <w:sz w:val="48"/>
        </w:rPr>
        <w:t> </w:t>
      </w:r>
    </w:p>
    <w:p w:rsidR="00BB1D43" w:rsidRDefault="00BB1D43" w:rsidP="004535BC">
      <w:pPr>
        <w:pStyle w:val="a9"/>
      </w:pPr>
      <w:r>
        <w:rPr>
          <w:rFonts w:hint="eastAsia"/>
        </w:rPr>
        <w:t>鶴神</w:t>
      </w:r>
      <w:r w:rsidRPr="005C410E">
        <w:rPr>
          <w:rFonts w:hint="eastAsia"/>
          <w:spacing w:val="-180"/>
        </w:rPr>
        <w:t>到</w:t>
      </w:r>
      <w:r w:rsidR="0020532A" w:rsidRPr="005B536E">
        <w:rPr>
          <w:rFonts w:ascii="MS Gothic" w:eastAsia="MS Gothic" w:hAnsi="MS Gothic" w:cs="MS Gothic" w:hint="eastAsia"/>
          <w:position w:val="18"/>
          <w:sz w:val="48"/>
        </w:rPr>
        <w:t> </w:t>
      </w:r>
    </w:p>
    <w:p w:rsidR="00BB1D43" w:rsidRDefault="00BB1D43" w:rsidP="004535BC">
      <w:pPr>
        <w:pStyle w:val="a9"/>
      </w:pPr>
      <w:r>
        <w:rPr>
          <w:rFonts w:hint="eastAsia"/>
        </w:rPr>
        <w:t>仙師臨</w:t>
      </w:r>
      <w:r w:rsidRPr="005C410E">
        <w:rPr>
          <w:rFonts w:hint="eastAsia"/>
          <w:spacing w:val="-180"/>
        </w:rPr>
        <w:t>壇</w:t>
      </w:r>
      <w:r w:rsidRPr="005C410E">
        <w:rPr>
          <w:rFonts w:hint="eastAsia"/>
          <w:spacing w:val="-180"/>
          <w:position w:val="22"/>
        </w:rPr>
        <w:t>。</w:t>
      </w:r>
      <w:r>
        <w:rPr>
          <w:rFonts w:hint="eastAsia"/>
        </w:rPr>
        <w:t>語爾等一度</w:t>
      </w:r>
      <w:r w:rsidRPr="005C410E">
        <w:rPr>
          <w:rFonts w:hint="eastAsia"/>
          <w:spacing w:val="-180"/>
        </w:rPr>
        <w:t>後</w:t>
      </w:r>
      <w:r w:rsidRPr="005C410E">
        <w:rPr>
          <w:rFonts w:hint="eastAsia"/>
          <w:spacing w:val="-180"/>
          <w:position w:val="22"/>
        </w:rPr>
        <w:t>。</w:t>
      </w:r>
      <w:r>
        <w:rPr>
          <w:rFonts w:hint="eastAsia"/>
        </w:rPr>
        <w:t>自玉青宮</w:t>
      </w:r>
      <w:r w:rsidRPr="005C410E">
        <w:rPr>
          <w:rFonts w:hint="eastAsia"/>
          <w:spacing w:val="-180"/>
        </w:rPr>
        <w:t>來</w:t>
      </w:r>
      <w:r w:rsidRPr="005C410E">
        <w:rPr>
          <w:rFonts w:hint="eastAsia"/>
          <w:spacing w:val="-180"/>
          <w:position w:val="22"/>
        </w:rPr>
        <w:t>。</w:t>
      </w:r>
      <w:r>
        <w:rPr>
          <w:rFonts w:hint="eastAsia"/>
        </w:rPr>
        <w:t>吾</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老祖</w:t>
      </w:r>
      <w:r w:rsidRPr="005C410E">
        <w:rPr>
          <w:rFonts w:hint="eastAsia"/>
          <w:spacing w:val="-180"/>
        </w:rPr>
        <w:t>到</w:t>
      </w:r>
      <w:r w:rsidR="0020532A" w:rsidRPr="005B536E">
        <w:rPr>
          <w:rFonts w:ascii="MS Gothic" w:eastAsia="MS Gothic" w:hAnsi="MS Gothic" w:cs="MS Gothic" w:hint="eastAsia"/>
          <w:position w:val="18"/>
          <w:sz w:val="48"/>
        </w:rPr>
        <w:t> </w:t>
      </w:r>
    </w:p>
    <w:p w:rsidR="00BB1D43" w:rsidRDefault="00BB1D43" w:rsidP="004535BC">
      <w:pPr>
        <w:pStyle w:val="a9"/>
      </w:pPr>
      <w:r>
        <w:rPr>
          <w:rFonts w:hint="eastAsia"/>
        </w:rPr>
        <w:t>吾本不</w:t>
      </w:r>
      <w:r w:rsidRPr="005C410E">
        <w:rPr>
          <w:rFonts w:hint="eastAsia"/>
          <w:spacing w:val="-180"/>
        </w:rPr>
        <w:t>臨</w:t>
      </w:r>
      <w:r w:rsidRPr="005C410E">
        <w:rPr>
          <w:rFonts w:hint="eastAsia"/>
          <w:spacing w:val="-180"/>
          <w:position w:val="22"/>
        </w:rPr>
        <w:t>。</w:t>
      </w:r>
      <w:r>
        <w:rPr>
          <w:rFonts w:hint="eastAsia"/>
        </w:rPr>
        <w:t>道根有</w:t>
      </w:r>
      <w:r w:rsidRPr="005C410E">
        <w:rPr>
          <w:rFonts w:hint="eastAsia"/>
          <w:spacing w:val="-180"/>
        </w:rPr>
        <w:t>盪</w:t>
      </w:r>
      <w:r w:rsidRPr="005C410E">
        <w:rPr>
          <w:rFonts w:hint="eastAsia"/>
          <w:spacing w:val="-180"/>
          <w:position w:val="22"/>
        </w:rPr>
        <w:t>。</w:t>
      </w:r>
      <w:r>
        <w:rPr>
          <w:rFonts w:hint="eastAsia"/>
        </w:rPr>
        <w:t>既請吾訓</w:t>
      </w:r>
      <w:r w:rsidRPr="005C410E">
        <w:rPr>
          <w:rFonts w:hint="eastAsia"/>
          <w:spacing w:val="-180"/>
        </w:rPr>
        <w:t>示</w:t>
      </w:r>
      <w:r w:rsidRPr="005C410E">
        <w:rPr>
          <w:rFonts w:hint="eastAsia"/>
          <w:spacing w:val="-180"/>
          <w:position w:val="22"/>
        </w:rPr>
        <w:t>。</w:t>
      </w:r>
      <w:r>
        <w:rPr>
          <w:rFonts w:hint="eastAsia"/>
        </w:rPr>
        <w:t>必為爾等言</w:t>
      </w:r>
      <w:r w:rsidRPr="005C410E">
        <w:rPr>
          <w:rFonts w:hint="eastAsia"/>
          <w:spacing w:val="-180"/>
        </w:rPr>
        <w:t>之</w:t>
      </w:r>
      <w:r w:rsidRPr="005C410E">
        <w:rPr>
          <w:rFonts w:hint="eastAsia"/>
          <w:spacing w:val="-180"/>
          <w:position w:val="22"/>
        </w:rPr>
        <w:t>。</w:t>
      </w:r>
      <w:r>
        <w:rPr>
          <w:rFonts w:hint="eastAsia"/>
        </w:rPr>
        <w:t>此次授</w:t>
      </w:r>
      <w:r w:rsidRPr="005C410E">
        <w:rPr>
          <w:rFonts w:hint="eastAsia"/>
          <w:spacing w:val="-180"/>
        </w:rPr>
        <w:t>經</w:t>
      </w:r>
      <w:r w:rsidRPr="005C410E">
        <w:rPr>
          <w:rFonts w:hint="eastAsia"/>
          <w:spacing w:val="-180"/>
          <w:position w:val="22"/>
        </w:rPr>
        <w:t>。</w:t>
      </w:r>
      <w:r>
        <w:rPr>
          <w:rFonts w:hint="eastAsia"/>
        </w:rPr>
        <w:t>內修十</w:t>
      </w:r>
      <w:r w:rsidRPr="005C410E">
        <w:rPr>
          <w:rFonts w:hint="eastAsia"/>
          <w:spacing w:val="-180"/>
        </w:rPr>
        <w:t>子</w:t>
      </w:r>
      <w:r w:rsidRPr="005C410E">
        <w:rPr>
          <w:rFonts w:hint="eastAsia"/>
          <w:spacing w:val="-180"/>
          <w:position w:val="22"/>
        </w:rPr>
        <w:t>。</w:t>
      </w:r>
      <w:r>
        <w:rPr>
          <w:rFonts w:hint="eastAsia"/>
        </w:rPr>
        <w:t>外修二十</w:t>
      </w:r>
      <w:r w:rsidRPr="005C410E">
        <w:rPr>
          <w:rFonts w:hint="eastAsia"/>
          <w:spacing w:val="-180"/>
        </w:rPr>
        <w:t>人</w:t>
      </w:r>
      <w:r w:rsidRPr="005C410E">
        <w:rPr>
          <w:rFonts w:hint="eastAsia"/>
          <w:spacing w:val="-180"/>
          <w:position w:val="22"/>
        </w:rPr>
        <w:t>。</w:t>
      </w:r>
      <w:r>
        <w:rPr>
          <w:rFonts w:hint="eastAsia"/>
        </w:rPr>
        <w:t>外已得</w:t>
      </w:r>
      <w:r w:rsidRPr="005C410E">
        <w:rPr>
          <w:rFonts w:hint="eastAsia"/>
          <w:spacing w:val="-180"/>
        </w:rPr>
        <w:t>五</w:t>
      </w:r>
      <w:r w:rsidRPr="005C410E">
        <w:rPr>
          <w:rFonts w:hint="eastAsia"/>
          <w:spacing w:val="-180"/>
          <w:position w:val="22"/>
        </w:rPr>
        <w:t>。</w:t>
      </w:r>
      <w:r>
        <w:rPr>
          <w:rFonts w:hint="eastAsia"/>
        </w:rPr>
        <w:t>昨壇未</w:t>
      </w:r>
      <w:r w:rsidRPr="005C410E">
        <w:rPr>
          <w:rFonts w:hint="eastAsia"/>
          <w:spacing w:val="-180"/>
        </w:rPr>
        <w:t>來</w:t>
      </w:r>
      <w:r w:rsidRPr="005C410E">
        <w:rPr>
          <w:rFonts w:hint="eastAsia"/>
          <w:spacing w:val="-180"/>
          <w:position w:val="22"/>
        </w:rPr>
        <w:t>。</w:t>
      </w:r>
      <w:r>
        <w:rPr>
          <w:rFonts w:hint="eastAsia"/>
        </w:rPr>
        <w:t>亦僅五</w:t>
      </w:r>
      <w:r w:rsidRPr="005C410E">
        <w:rPr>
          <w:rFonts w:hint="eastAsia"/>
          <w:spacing w:val="-180"/>
        </w:rPr>
        <w:t>人</w:t>
      </w:r>
      <w:r w:rsidRPr="005C410E">
        <w:rPr>
          <w:rFonts w:hint="eastAsia"/>
          <w:spacing w:val="-180"/>
          <w:position w:val="22"/>
        </w:rPr>
        <w:t>。</w:t>
      </w:r>
      <w:r>
        <w:rPr>
          <w:rFonts w:hint="eastAsia"/>
        </w:rPr>
        <w:t>其餘十</w:t>
      </w:r>
      <w:r w:rsidRPr="005C410E">
        <w:rPr>
          <w:rFonts w:hint="eastAsia"/>
          <w:spacing w:val="-180"/>
        </w:rPr>
        <w:t>人</w:t>
      </w:r>
      <w:r w:rsidRPr="005C410E">
        <w:rPr>
          <w:rFonts w:hint="eastAsia"/>
          <w:spacing w:val="-180"/>
          <w:position w:val="22"/>
        </w:rPr>
        <w:t>。</w:t>
      </w:r>
      <w:r>
        <w:rPr>
          <w:rFonts w:hint="eastAsia"/>
        </w:rPr>
        <w:t>尚未到</w:t>
      </w:r>
      <w:r w:rsidRPr="005C410E">
        <w:rPr>
          <w:rFonts w:hint="eastAsia"/>
          <w:spacing w:val="-180"/>
        </w:rPr>
        <w:t>濟</w:t>
      </w:r>
      <w:r w:rsidRPr="005C410E">
        <w:rPr>
          <w:rFonts w:hint="eastAsia"/>
          <w:spacing w:val="-180"/>
          <w:position w:val="22"/>
        </w:rPr>
        <w:t>。</w:t>
      </w:r>
      <w:r>
        <w:rPr>
          <w:rFonts w:hint="eastAsia"/>
        </w:rPr>
        <w:t>天下兩大方</w:t>
      </w:r>
      <w:r w:rsidRPr="005C410E">
        <w:rPr>
          <w:rFonts w:hint="eastAsia"/>
          <w:spacing w:val="-180"/>
        </w:rPr>
        <w:t>丈</w:t>
      </w:r>
      <w:r w:rsidRPr="005C410E">
        <w:rPr>
          <w:rFonts w:hint="eastAsia"/>
          <w:spacing w:val="-180"/>
          <w:position w:val="22"/>
        </w:rPr>
        <w:t>。</w:t>
      </w:r>
      <w:r>
        <w:rPr>
          <w:rFonts w:hint="eastAsia"/>
        </w:rPr>
        <w:t>一在蘇州西幢</w:t>
      </w:r>
      <w:r w:rsidRPr="005C410E">
        <w:rPr>
          <w:rFonts w:hint="eastAsia"/>
          <w:spacing w:val="-180"/>
        </w:rPr>
        <w:t>寺</w:t>
      </w:r>
      <w:r w:rsidRPr="005C410E">
        <w:rPr>
          <w:rFonts w:hint="eastAsia"/>
          <w:spacing w:val="-180"/>
          <w:position w:val="22"/>
        </w:rPr>
        <w:t>。</w:t>
      </w:r>
      <w:r>
        <w:rPr>
          <w:rFonts w:hint="eastAsia"/>
        </w:rPr>
        <w:t>一在瀛海遊</w:t>
      </w:r>
      <w:r w:rsidRPr="005C410E">
        <w:rPr>
          <w:rFonts w:hint="eastAsia"/>
          <w:spacing w:val="-180"/>
        </w:rPr>
        <w:t>方</w:t>
      </w:r>
      <w:r w:rsidRPr="005C410E">
        <w:rPr>
          <w:rFonts w:hint="eastAsia"/>
          <w:spacing w:val="-180"/>
          <w:position w:val="22"/>
        </w:rPr>
        <w:t>。</w:t>
      </w:r>
      <w:r>
        <w:rPr>
          <w:rFonts w:hint="eastAsia"/>
        </w:rPr>
        <w:t>回把把二</w:t>
      </w:r>
      <w:r w:rsidRPr="005C410E">
        <w:rPr>
          <w:rFonts w:hint="eastAsia"/>
          <w:spacing w:val="-180"/>
        </w:rPr>
        <w:t>人</w:t>
      </w:r>
      <w:r w:rsidRPr="005C410E">
        <w:rPr>
          <w:rFonts w:hint="eastAsia"/>
          <w:spacing w:val="-180"/>
          <w:position w:val="22"/>
        </w:rPr>
        <w:t>。</w:t>
      </w:r>
      <w:r>
        <w:rPr>
          <w:rFonts w:hint="eastAsia"/>
        </w:rPr>
        <w:t>一在北京掌重</w:t>
      </w:r>
      <w:r w:rsidRPr="005C410E">
        <w:rPr>
          <w:rFonts w:hint="eastAsia"/>
          <w:spacing w:val="-180"/>
        </w:rPr>
        <w:t>職</w:t>
      </w:r>
      <w:r w:rsidRPr="005C410E">
        <w:rPr>
          <w:rFonts w:hint="eastAsia"/>
          <w:spacing w:val="-180"/>
          <w:position w:val="22"/>
        </w:rPr>
        <w:t>。</w:t>
      </w:r>
      <w:r>
        <w:rPr>
          <w:rFonts w:hint="eastAsia"/>
        </w:rPr>
        <w:t>一在坦丁傳</w:t>
      </w:r>
      <w:r w:rsidRPr="005C410E">
        <w:rPr>
          <w:rFonts w:hint="eastAsia"/>
          <w:spacing w:val="-180"/>
        </w:rPr>
        <w:t>教</w:t>
      </w:r>
      <w:r w:rsidRPr="005C410E">
        <w:rPr>
          <w:rFonts w:hint="eastAsia"/>
          <w:spacing w:val="-180"/>
          <w:position w:val="22"/>
        </w:rPr>
        <w:t>。</w:t>
      </w:r>
      <w:r>
        <w:rPr>
          <w:rFonts w:hint="eastAsia"/>
        </w:rPr>
        <w:t>青督</w:t>
      </w:r>
      <w:r w:rsidRPr="005C410E">
        <w:rPr>
          <w:rFonts w:hint="eastAsia"/>
          <w:spacing w:val="-180"/>
        </w:rPr>
        <w:t>二</w:t>
      </w:r>
      <w:r w:rsidRPr="005C410E">
        <w:rPr>
          <w:rFonts w:hint="eastAsia"/>
          <w:spacing w:val="-180"/>
          <w:position w:val="22"/>
        </w:rPr>
        <w:t>。</w:t>
      </w:r>
      <w:r>
        <w:rPr>
          <w:rFonts w:hint="eastAsia"/>
        </w:rPr>
        <w:t>一在美利堅遊</w:t>
      </w:r>
      <w:r w:rsidRPr="005C410E">
        <w:rPr>
          <w:rFonts w:hint="eastAsia"/>
          <w:spacing w:val="-180"/>
        </w:rPr>
        <w:t>學</w:t>
      </w:r>
      <w:r w:rsidRPr="005C410E">
        <w:rPr>
          <w:rFonts w:hint="eastAsia"/>
          <w:spacing w:val="-180"/>
          <w:position w:val="22"/>
        </w:rPr>
        <w:t>。</w:t>
      </w:r>
      <w:r>
        <w:rPr>
          <w:rFonts w:hint="eastAsia"/>
        </w:rPr>
        <w:t>一在北京大學掌重要職</w:t>
      </w:r>
      <w:r w:rsidRPr="005C410E">
        <w:rPr>
          <w:rFonts w:hint="eastAsia"/>
          <w:spacing w:val="-180"/>
        </w:rPr>
        <w:t>務</w:t>
      </w:r>
      <w:r w:rsidRPr="005C410E">
        <w:rPr>
          <w:rFonts w:hint="eastAsia"/>
          <w:spacing w:val="-180"/>
          <w:position w:val="22"/>
        </w:rPr>
        <w:t>。</w:t>
      </w:r>
      <w:r>
        <w:rPr>
          <w:rFonts w:hint="eastAsia"/>
        </w:rPr>
        <w:t>道院真人有</w:t>
      </w:r>
      <w:r w:rsidRPr="005C410E">
        <w:rPr>
          <w:rFonts w:hint="eastAsia"/>
          <w:spacing w:val="-180"/>
        </w:rPr>
        <w:t>二</w:t>
      </w:r>
      <w:r w:rsidRPr="005C410E">
        <w:rPr>
          <w:rFonts w:hint="eastAsia"/>
          <w:spacing w:val="-180"/>
          <w:position w:val="22"/>
        </w:rPr>
        <w:t>。</w:t>
      </w:r>
      <w:r>
        <w:rPr>
          <w:rFonts w:hint="eastAsia"/>
        </w:rPr>
        <w:t>一在濟</w:t>
      </w:r>
      <w:r w:rsidRPr="005C410E">
        <w:rPr>
          <w:rFonts w:hint="eastAsia"/>
          <w:spacing w:val="-180"/>
        </w:rPr>
        <w:t>南</w:t>
      </w:r>
      <w:r w:rsidRPr="005C410E">
        <w:rPr>
          <w:rFonts w:hint="eastAsia"/>
          <w:spacing w:val="-180"/>
          <w:position w:val="22"/>
        </w:rPr>
        <w:t>。</w:t>
      </w:r>
      <w:r>
        <w:rPr>
          <w:rFonts w:hint="eastAsia"/>
        </w:rPr>
        <w:t>一在貴陽乞</w:t>
      </w:r>
      <w:r w:rsidRPr="005C410E">
        <w:rPr>
          <w:rFonts w:hint="eastAsia"/>
          <w:spacing w:val="-180"/>
        </w:rPr>
        <w:t>食</w:t>
      </w:r>
      <w:r w:rsidRPr="005C410E">
        <w:rPr>
          <w:rFonts w:hint="eastAsia"/>
          <w:spacing w:val="-180"/>
          <w:position w:val="22"/>
        </w:rPr>
        <w:t>。</w:t>
      </w:r>
      <w:r>
        <w:rPr>
          <w:rFonts w:hint="eastAsia"/>
        </w:rPr>
        <w:t>儒子</w:t>
      </w:r>
      <w:r>
        <w:rPr>
          <w:rFonts w:hint="eastAsia"/>
        </w:rPr>
        <w:lastRenderedPageBreak/>
        <w:t>二</w:t>
      </w:r>
      <w:r w:rsidRPr="005C410E">
        <w:rPr>
          <w:rFonts w:hint="eastAsia"/>
          <w:spacing w:val="-180"/>
        </w:rPr>
        <w:t>人</w:t>
      </w:r>
      <w:r w:rsidRPr="005C410E">
        <w:rPr>
          <w:rFonts w:hint="eastAsia"/>
          <w:spacing w:val="-180"/>
          <w:position w:val="22"/>
        </w:rPr>
        <w:t>。</w:t>
      </w:r>
      <w:r>
        <w:rPr>
          <w:rFonts w:hint="eastAsia"/>
        </w:rPr>
        <w:t>一在江</w:t>
      </w:r>
      <w:r w:rsidRPr="005C410E">
        <w:rPr>
          <w:rFonts w:hint="eastAsia"/>
          <w:spacing w:val="-180"/>
        </w:rPr>
        <w:t>西</w:t>
      </w:r>
      <w:r w:rsidRPr="005C410E">
        <w:rPr>
          <w:rFonts w:hint="eastAsia"/>
          <w:spacing w:val="-180"/>
          <w:position w:val="22"/>
        </w:rPr>
        <w:t>。</w:t>
      </w:r>
      <w:r>
        <w:rPr>
          <w:rFonts w:hint="eastAsia"/>
        </w:rPr>
        <w:t>一在曲</w:t>
      </w:r>
      <w:r w:rsidRPr="005C410E">
        <w:rPr>
          <w:rFonts w:hint="eastAsia"/>
          <w:spacing w:val="-180"/>
        </w:rPr>
        <w:t>阜</w:t>
      </w:r>
      <w:r w:rsidRPr="005C410E">
        <w:rPr>
          <w:rFonts w:hint="eastAsia"/>
          <w:spacing w:val="-180"/>
          <w:position w:val="22"/>
        </w:rPr>
        <w:t>。</w:t>
      </w:r>
      <w:r>
        <w:rPr>
          <w:rFonts w:hint="eastAsia"/>
        </w:rPr>
        <w:t>有此十</w:t>
      </w:r>
      <w:r w:rsidRPr="005C410E">
        <w:rPr>
          <w:rFonts w:hint="eastAsia"/>
          <w:spacing w:val="-180"/>
        </w:rPr>
        <w:t>人</w:t>
      </w:r>
      <w:r w:rsidRPr="005C410E">
        <w:rPr>
          <w:rFonts w:hint="eastAsia"/>
          <w:spacing w:val="-180"/>
          <w:position w:val="22"/>
        </w:rPr>
        <w:t>。</w:t>
      </w:r>
      <w:r>
        <w:rPr>
          <w:rFonts w:hint="eastAsia"/>
        </w:rPr>
        <w:t>外修二十人方合天</w:t>
      </w:r>
      <w:r w:rsidRPr="005C410E">
        <w:rPr>
          <w:rFonts w:hint="eastAsia"/>
          <w:spacing w:val="-180"/>
        </w:rPr>
        <w:t>數</w:t>
      </w:r>
      <w:r w:rsidRPr="005C410E">
        <w:rPr>
          <w:rFonts w:hint="eastAsia"/>
          <w:spacing w:val="-180"/>
          <w:position w:val="22"/>
        </w:rPr>
        <w:t>。</w:t>
      </w:r>
      <w:r>
        <w:rPr>
          <w:rFonts w:hint="eastAsia"/>
        </w:rPr>
        <w:t>此經非為爾等諸子所</w:t>
      </w:r>
      <w:r w:rsidRPr="005C410E">
        <w:rPr>
          <w:rFonts w:hint="eastAsia"/>
          <w:spacing w:val="-180"/>
        </w:rPr>
        <w:t>授</w:t>
      </w:r>
      <w:r w:rsidRPr="005C410E">
        <w:rPr>
          <w:rFonts w:hint="eastAsia"/>
          <w:spacing w:val="-180"/>
          <w:position w:val="22"/>
        </w:rPr>
        <w:t>。</w:t>
      </w:r>
      <w:r>
        <w:rPr>
          <w:rFonts w:hint="eastAsia"/>
        </w:rPr>
        <w:t>命爾等寶</w:t>
      </w:r>
      <w:r w:rsidRPr="005C410E">
        <w:rPr>
          <w:rFonts w:hint="eastAsia"/>
          <w:spacing w:val="-180"/>
        </w:rPr>
        <w:t>藏</w:t>
      </w:r>
      <w:r w:rsidRPr="005C410E">
        <w:rPr>
          <w:rFonts w:hint="eastAsia"/>
          <w:spacing w:val="-180"/>
          <w:position w:val="22"/>
        </w:rPr>
        <w:t>。</w:t>
      </w:r>
      <w:r>
        <w:rPr>
          <w:rFonts w:hint="eastAsia"/>
        </w:rPr>
        <w:t>留待十子公同普救之</w:t>
      </w:r>
      <w:r w:rsidRPr="005C410E">
        <w:rPr>
          <w:rFonts w:hint="eastAsia"/>
          <w:spacing w:val="-180"/>
        </w:rPr>
        <w:t>書</w:t>
      </w:r>
      <w:r w:rsidRPr="005C410E">
        <w:rPr>
          <w:rFonts w:hint="eastAsia"/>
          <w:spacing w:val="-180"/>
          <w:position w:val="22"/>
        </w:rPr>
        <w:t>。</w:t>
      </w:r>
      <w:r>
        <w:rPr>
          <w:rFonts w:hint="eastAsia"/>
        </w:rPr>
        <w:t>設壇一</w:t>
      </w:r>
      <w:r w:rsidRPr="005C410E">
        <w:rPr>
          <w:rFonts w:hint="eastAsia"/>
          <w:spacing w:val="-180"/>
        </w:rPr>
        <w:t>舉</w:t>
      </w:r>
      <w:r w:rsidRPr="005C410E">
        <w:rPr>
          <w:rFonts w:hint="eastAsia"/>
          <w:spacing w:val="-180"/>
          <w:position w:val="22"/>
        </w:rPr>
        <w:t>。</w:t>
      </w:r>
      <w:r>
        <w:rPr>
          <w:rFonts w:hint="eastAsia"/>
        </w:rPr>
        <w:t>吾授經畢</w:t>
      </w:r>
      <w:r w:rsidRPr="005C410E">
        <w:rPr>
          <w:rFonts w:hint="eastAsia"/>
          <w:spacing w:val="-180"/>
        </w:rPr>
        <w:t>後</w:t>
      </w:r>
      <w:r w:rsidRPr="005C410E">
        <w:rPr>
          <w:rFonts w:hint="eastAsia"/>
          <w:spacing w:val="-180"/>
          <w:position w:val="22"/>
        </w:rPr>
        <w:t>。</w:t>
      </w:r>
      <w:r>
        <w:rPr>
          <w:rFonts w:hint="eastAsia"/>
        </w:rPr>
        <w:t>即不准時時問</w:t>
      </w:r>
      <w:r w:rsidR="00944810" w:rsidRPr="00944810">
        <w:rPr>
          <w:rFonts w:hint="eastAsia"/>
          <w:highlight w:val="yellow"/>
        </w:rPr>
        <w:t>利</w:t>
      </w:r>
      <w:r w:rsidRPr="005C410E">
        <w:rPr>
          <w:rFonts w:hint="eastAsia"/>
          <w:spacing w:val="-180"/>
        </w:rPr>
        <w:t>祿</w:t>
      </w:r>
      <w:r w:rsidRPr="005C410E">
        <w:rPr>
          <w:rFonts w:hint="eastAsia"/>
          <w:spacing w:val="-180"/>
          <w:position w:val="22"/>
        </w:rPr>
        <w:t>。</w:t>
      </w:r>
      <w:r>
        <w:rPr>
          <w:rFonts w:hint="eastAsia"/>
        </w:rPr>
        <w:t>求隱</w:t>
      </w:r>
      <w:r w:rsidRPr="005C410E">
        <w:rPr>
          <w:rFonts w:hint="eastAsia"/>
          <w:spacing w:val="-180"/>
        </w:rPr>
        <w:t>祕</w:t>
      </w:r>
      <w:r w:rsidRPr="005C410E">
        <w:rPr>
          <w:rFonts w:hint="eastAsia"/>
          <w:spacing w:val="-180"/>
          <w:position w:val="22"/>
        </w:rPr>
        <w:t>。</w:t>
      </w:r>
      <w:r>
        <w:rPr>
          <w:rFonts w:hint="eastAsia"/>
        </w:rPr>
        <w:t>借道獲</w:t>
      </w:r>
      <w:r w:rsidRPr="005C410E">
        <w:rPr>
          <w:rFonts w:hint="eastAsia"/>
          <w:spacing w:val="-180"/>
        </w:rPr>
        <w:t>世</w:t>
      </w:r>
      <w:r w:rsidRPr="005C410E">
        <w:rPr>
          <w:rFonts w:hint="eastAsia"/>
          <w:spacing w:val="-180"/>
          <w:position w:val="22"/>
        </w:rPr>
        <w:t>。</w:t>
      </w:r>
      <w:r>
        <w:rPr>
          <w:rFonts w:hint="eastAsia"/>
        </w:rPr>
        <w:t>必有大</w:t>
      </w:r>
      <w:r w:rsidRPr="005C410E">
        <w:rPr>
          <w:rFonts w:hint="eastAsia"/>
          <w:spacing w:val="-180"/>
        </w:rPr>
        <w:t>劫</w:t>
      </w:r>
      <w:r w:rsidRPr="005C410E">
        <w:rPr>
          <w:rFonts w:hint="eastAsia"/>
          <w:spacing w:val="-180"/>
          <w:position w:val="22"/>
        </w:rPr>
        <w:t>。</w:t>
      </w:r>
      <w:r>
        <w:rPr>
          <w:rFonts w:hint="eastAsia"/>
        </w:rPr>
        <w:t>勸人導善玉府不</w:t>
      </w:r>
      <w:r w:rsidRPr="005C410E">
        <w:rPr>
          <w:rFonts w:hint="eastAsia"/>
          <w:spacing w:val="-180"/>
        </w:rPr>
        <w:t>禁</w:t>
      </w:r>
      <w:r w:rsidRPr="005C410E">
        <w:rPr>
          <w:rFonts w:hint="eastAsia"/>
          <w:spacing w:val="-180"/>
          <w:position w:val="22"/>
        </w:rPr>
        <w:t>。</w:t>
      </w:r>
      <w:r>
        <w:rPr>
          <w:rFonts w:hint="eastAsia"/>
        </w:rPr>
        <w:t>觀天察</w:t>
      </w:r>
      <w:r w:rsidRPr="005C410E">
        <w:rPr>
          <w:rFonts w:hint="eastAsia"/>
          <w:spacing w:val="-180"/>
        </w:rPr>
        <w:t>地</w:t>
      </w:r>
      <w:r w:rsidRPr="005C410E">
        <w:rPr>
          <w:rFonts w:hint="eastAsia"/>
          <w:spacing w:val="-180"/>
          <w:position w:val="22"/>
        </w:rPr>
        <w:t>。</w:t>
      </w:r>
      <w:r>
        <w:rPr>
          <w:rFonts w:hint="eastAsia"/>
        </w:rPr>
        <w:t>諸子自</w:t>
      </w:r>
      <w:r w:rsidRPr="005C410E">
        <w:rPr>
          <w:rFonts w:hint="eastAsia"/>
          <w:spacing w:val="-180"/>
        </w:rPr>
        <w:t>明</w:t>
      </w:r>
      <w:r w:rsidRPr="005C410E">
        <w:rPr>
          <w:rFonts w:hint="eastAsia"/>
          <w:spacing w:val="-180"/>
          <w:position w:val="22"/>
        </w:rPr>
        <w:t>。</w:t>
      </w:r>
      <w:r>
        <w:rPr>
          <w:rFonts w:hint="eastAsia"/>
        </w:rPr>
        <w:t>昨諭前赴杜室問</w:t>
      </w:r>
      <w:r w:rsidRPr="005C410E">
        <w:rPr>
          <w:rFonts w:hint="eastAsia"/>
          <w:spacing w:val="-180"/>
        </w:rPr>
        <w:t>竅</w:t>
      </w:r>
      <w:r w:rsidRPr="005C410E">
        <w:rPr>
          <w:rFonts w:hint="eastAsia"/>
          <w:spacing w:val="-180"/>
          <w:position w:val="22"/>
        </w:rPr>
        <w:t>。</w:t>
      </w:r>
      <w:r>
        <w:rPr>
          <w:rFonts w:hint="eastAsia"/>
        </w:rPr>
        <w:t>其間有入敵魔籍者五</w:t>
      </w:r>
      <w:r w:rsidRPr="005C410E">
        <w:rPr>
          <w:rFonts w:hint="eastAsia"/>
          <w:spacing w:val="-180"/>
        </w:rPr>
        <w:t>人</w:t>
      </w:r>
      <w:r w:rsidRPr="005C410E">
        <w:rPr>
          <w:rFonts w:hint="eastAsia"/>
          <w:spacing w:val="-180"/>
          <w:position w:val="22"/>
        </w:rPr>
        <w:t>。</w:t>
      </w:r>
      <w:r w:rsidR="00944810">
        <w:t xml:space="preserve">　</w:t>
      </w:r>
      <w:r>
        <w:rPr>
          <w:rFonts w:hint="eastAsia"/>
        </w:rPr>
        <w:t>玉帝有</w:t>
      </w:r>
      <w:r w:rsidRPr="005C410E">
        <w:rPr>
          <w:rFonts w:hint="eastAsia"/>
          <w:spacing w:val="-180"/>
        </w:rPr>
        <w:t>諭</w:t>
      </w:r>
      <w:r w:rsidRPr="005C410E">
        <w:rPr>
          <w:rFonts w:hint="eastAsia"/>
          <w:spacing w:val="-180"/>
          <w:position w:val="22"/>
        </w:rPr>
        <w:t>。</w:t>
      </w:r>
      <w:r>
        <w:rPr>
          <w:rFonts w:hint="eastAsia"/>
        </w:rPr>
        <w:t>吾亦親</w:t>
      </w:r>
      <w:r w:rsidRPr="005C410E">
        <w:rPr>
          <w:rFonts w:hint="eastAsia"/>
          <w:spacing w:val="-180"/>
        </w:rPr>
        <w:t>臨</w:t>
      </w:r>
      <w:r w:rsidRPr="005C410E">
        <w:rPr>
          <w:rFonts w:hint="eastAsia"/>
          <w:spacing w:val="-180"/>
          <w:position w:val="22"/>
        </w:rPr>
        <w:t>。</w:t>
      </w:r>
      <w:r>
        <w:rPr>
          <w:rFonts w:hint="eastAsia"/>
        </w:rPr>
        <w:t>猶之程墨二</w:t>
      </w:r>
      <w:r w:rsidRPr="005C410E">
        <w:rPr>
          <w:rFonts w:hint="eastAsia"/>
          <w:spacing w:val="-180"/>
        </w:rPr>
        <w:t>途</w:t>
      </w:r>
      <w:r w:rsidRPr="005C410E">
        <w:rPr>
          <w:rFonts w:hint="eastAsia"/>
          <w:spacing w:val="-180"/>
          <w:position w:val="22"/>
        </w:rPr>
        <w:t>。</w:t>
      </w:r>
      <w:r>
        <w:rPr>
          <w:rFonts w:hint="eastAsia"/>
        </w:rPr>
        <w:t>本一尼</w:t>
      </w:r>
      <w:r w:rsidRPr="005C410E">
        <w:rPr>
          <w:rFonts w:hint="eastAsia"/>
          <w:spacing w:val="-180"/>
        </w:rPr>
        <w:t>山</w:t>
      </w:r>
      <w:r w:rsidRPr="005C410E">
        <w:rPr>
          <w:rFonts w:hint="eastAsia"/>
          <w:spacing w:val="-180"/>
          <w:position w:val="22"/>
        </w:rPr>
        <w:t>。</w:t>
      </w:r>
      <w:r>
        <w:rPr>
          <w:rFonts w:hint="eastAsia"/>
        </w:rPr>
        <w:t>新舊二</w:t>
      </w:r>
      <w:r w:rsidRPr="005C410E">
        <w:rPr>
          <w:rFonts w:hint="eastAsia"/>
          <w:spacing w:val="-180"/>
        </w:rPr>
        <w:t>約</w:t>
      </w:r>
      <w:r w:rsidRPr="005C410E">
        <w:rPr>
          <w:rFonts w:hint="eastAsia"/>
          <w:spacing w:val="-180"/>
          <w:position w:val="22"/>
        </w:rPr>
        <w:t>。</w:t>
      </w:r>
      <w:r>
        <w:rPr>
          <w:rFonts w:hint="eastAsia"/>
        </w:rPr>
        <w:t>本一耶</w:t>
      </w:r>
      <w:r w:rsidRPr="005C410E">
        <w:rPr>
          <w:rFonts w:hint="eastAsia"/>
          <w:spacing w:val="-180"/>
        </w:rPr>
        <w:t>蘇</w:t>
      </w:r>
      <w:r w:rsidRPr="005C410E">
        <w:rPr>
          <w:rFonts w:hint="eastAsia"/>
          <w:spacing w:val="-180"/>
          <w:position w:val="22"/>
        </w:rPr>
        <w:t>。</w:t>
      </w:r>
      <w:r>
        <w:rPr>
          <w:rFonts w:hint="eastAsia"/>
        </w:rPr>
        <w:t>道體相</w:t>
      </w:r>
      <w:r w:rsidRPr="005C410E">
        <w:rPr>
          <w:rFonts w:hint="eastAsia"/>
          <w:spacing w:val="-180"/>
        </w:rPr>
        <w:t>同</w:t>
      </w:r>
      <w:r w:rsidRPr="005C410E">
        <w:rPr>
          <w:rFonts w:hint="eastAsia"/>
          <w:spacing w:val="-180"/>
          <w:position w:val="22"/>
        </w:rPr>
        <w:t>。</w:t>
      </w:r>
      <w:r>
        <w:rPr>
          <w:rFonts w:hint="eastAsia"/>
        </w:rPr>
        <w:t>道用有</w:t>
      </w:r>
      <w:r w:rsidRPr="005C410E">
        <w:rPr>
          <w:rFonts w:hint="eastAsia"/>
          <w:spacing w:val="-180"/>
        </w:rPr>
        <w:t>異</w:t>
      </w:r>
      <w:r w:rsidRPr="005C410E">
        <w:rPr>
          <w:rFonts w:hint="eastAsia"/>
          <w:spacing w:val="-180"/>
          <w:position w:val="22"/>
        </w:rPr>
        <w:t>。</w:t>
      </w:r>
      <w:r>
        <w:rPr>
          <w:rFonts w:hint="eastAsia"/>
        </w:rPr>
        <w:t>欲崇正</w:t>
      </w:r>
      <w:r w:rsidRPr="005C410E">
        <w:rPr>
          <w:rFonts w:hint="eastAsia"/>
          <w:spacing w:val="-180"/>
        </w:rPr>
        <w:t>道</w:t>
      </w:r>
      <w:r w:rsidRPr="005C410E">
        <w:rPr>
          <w:rFonts w:hint="eastAsia"/>
          <w:spacing w:val="-180"/>
          <w:position w:val="22"/>
        </w:rPr>
        <w:t>。</w:t>
      </w:r>
      <w:r>
        <w:rPr>
          <w:rFonts w:hint="eastAsia"/>
        </w:rPr>
        <w:t>須先黜</w:t>
      </w:r>
      <w:r w:rsidRPr="005C410E">
        <w:rPr>
          <w:rFonts w:hint="eastAsia"/>
          <w:spacing w:val="-180"/>
        </w:rPr>
        <w:t>邪</w:t>
      </w:r>
      <w:r w:rsidRPr="005C410E">
        <w:rPr>
          <w:rFonts w:hint="eastAsia"/>
          <w:spacing w:val="-180"/>
          <w:position w:val="22"/>
        </w:rPr>
        <w:t>。</w:t>
      </w:r>
      <w:r>
        <w:rPr>
          <w:rFonts w:hint="eastAsia"/>
        </w:rPr>
        <w:t>小魔大</w:t>
      </w:r>
      <w:r w:rsidRPr="005C410E">
        <w:rPr>
          <w:rFonts w:hint="eastAsia"/>
          <w:spacing w:val="-180"/>
        </w:rPr>
        <w:t>敵</w:t>
      </w:r>
      <w:r w:rsidRPr="005C410E">
        <w:rPr>
          <w:rFonts w:hint="eastAsia"/>
          <w:spacing w:val="-180"/>
          <w:position w:val="22"/>
        </w:rPr>
        <w:t>。</w:t>
      </w:r>
      <w:r>
        <w:rPr>
          <w:rFonts w:hint="eastAsia"/>
        </w:rPr>
        <w:t>星有參</w:t>
      </w:r>
      <w:r w:rsidRPr="005C410E">
        <w:rPr>
          <w:rFonts w:hint="eastAsia"/>
          <w:spacing w:val="-180"/>
        </w:rPr>
        <w:t>商</w:t>
      </w:r>
      <w:r w:rsidRPr="005C410E">
        <w:rPr>
          <w:rFonts w:hint="eastAsia"/>
          <w:spacing w:val="-180"/>
          <w:position w:val="22"/>
        </w:rPr>
        <w:t>。</w:t>
      </w:r>
      <w:r>
        <w:rPr>
          <w:rFonts w:hint="eastAsia"/>
        </w:rPr>
        <w:t>宿有畢</w:t>
      </w:r>
      <w:r w:rsidRPr="005C410E">
        <w:rPr>
          <w:rFonts w:hint="eastAsia"/>
          <w:spacing w:val="-180"/>
        </w:rPr>
        <w:t>箕</w:t>
      </w:r>
      <w:r w:rsidRPr="005C410E">
        <w:rPr>
          <w:rFonts w:hint="eastAsia"/>
          <w:spacing w:val="-180"/>
          <w:position w:val="22"/>
        </w:rPr>
        <w:t>。</w:t>
      </w:r>
      <w:r>
        <w:rPr>
          <w:rFonts w:hint="eastAsia"/>
        </w:rPr>
        <w:t>不足為</w:t>
      </w:r>
      <w:r w:rsidRPr="005C410E">
        <w:rPr>
          <w:rFonts w:hint="eastAsia"/>
          <w:spacing w:val="-180"/>
        </w:rPr>
        <w:t>疑</w:t>
      </w:r>
      <w:r w:rsidRPr="005C410E">
        <w:rPr>
          <w:rFonts w:hint="eastAsia"/>
          <w:spacing w:val="-180"/>
          <w:position w:val="22"/>
        </w:rPr>
        <w:t>。</w:t>
      </w:r>
      <w:r>
        <w:rPr>
          <w:rFonts w:hint="eastAsia"/>
        </w:rPr>
        <w:t>堅道自修斯可</w:t>
      </w:r>
      <w:r w:rsidRPr="005C410E">
        <w:rPr>
          <w:rFonts w:hint="eastAsia"/>
          <w:spacing w:val="-180"/>
        </w:rPr>
        <w:t>耳</w:t>
      </w:r>
      <w:r w:rsidRPr="00205378">
        <w:rPr>
          <w:rFonts w:hint="eastAsia"/>
          <w:spacing w:val="-60"/>
          <w:position w:val="22"/>
        </w:rPr>
        <w:t>。</w:t>
      </w:r>
      <w:r w:rsidRPr="009E2AF1">
        <w:rPr>
          <w:rFonts w:hint="eastAsia"/>
          <w:spacing w:val="10"/>
          <w:position w:val="4"/>
          <w:sz w:val="48"/>
          <w:eastAsianLayout w:id="1718839040" w:combine="1"/>
        </w:rPr>
        <w:t>請示默靖增設新壇是否</w:t>
      </w:r>
      <w:r w:rsidRPr="009E2AF1">
        <w:rPr>
          <w:spacing w:val="10"/>
          <w:position w:val="4"/>
          <w:sz w:val="48"/>
          <w:eastAsianLayout w:id="1718839040" w:combine="1"/>
        </w:rPr>
        <w:t xml:space="preserve">　</w:t>
      </w:r>
      <w:r w:rsidRPr="009E2AF1">
        <w:rPr>
          <w:rFonts w:hint="eastAsia"/>
          <w:spacing w:val="10"/>
          <w:position w:val="4"/>
          <w:sz w:val="48"/>
          <w:eastAsianLayout w:id="1718839040" w:combine="1"/>
        </w:rPr>
        <w:t>老祖之意弟子等應否往侍</w:t>
      </w:r>
      <w:r>
        <w:rPr>
          <w:rFonts w:hint="eastAsia"/>
        </w:rPr>
        <w:t>去可不</w:t>
      </w:r>
      <w:r w:rsidRPr="005C410E">
        <w:rPr>
          <w:rFonts w:hint="eastAsia"/>
          <w:spacing w:val="-180"/>
        </w:rPr>
        <w:t>去</w:t>
      </w:r>
      <w:r w:rsidRPr="005C410E">
        <w:rPr>
          <w:rFonts w:hint="eastAsia"/>
          <w:spacing w:val="-180"/>
          <w:position w:val="22"/>
        </w:rPr>
        <w:t>。</w:t>
      </w:r>
      <w:r>
        <w:rPr>
          <w:rFonts w:hint="eastAsia"/>
        </w:rPr>
        <w:t>命名設</w:t>
      </w:r>
      <w:r w:rsidRPr="005C410E">
        <w:rPr>
          <w:rFonts w:hint="eastAsia"/>
          <w:spacing w:val="-180"/>
        </w:rPr>
        <w:t>社</w:t>
      </w:r>
      <w:r w:rsidRPr="005C410E">
        <w:rPr>
          <w:rFonts w:hint="eastAsia"/>
          <w:spacing w:val="-180"/>
          <w:position w:val="22"/>
        </w:rPr>
        <w:t>。</w:t>
      </w:r>
      <w:r>
        <w:rPr>
          <w:rFonts w:hint="eastAsia"/>
        </w:rPr>
        <w:t>果有善</w:t>
      </w:r>
      <w:r w:rsidRPr="005C410E">
        <w:rPr>
          <w:rFonts w:hint="eastAsia"/>
          <w:spacing w:val="-180"/>
        </w:rPr>
        <w:t>果</w:t>
      </w:r>
      <w:r w:rsidRPr="005C410E">
        <w:rPr>
          <w:rFonts w:hint="eastAsia"/>
          <w:spacing w:val="-180"/>
          <w:position w:val="22"/>
        </w:rPr>
        <w:t>。</w:t>
      </w:r>
      <w:r>
        <w:rPr>
          <w:rFonts w:hint="eastAsia"/>
        </w:rPr>
        <w:t>不妨速</w:t>
      </w:r>
      <w:r w:rsidRPr="005C410E">
        <w:rPr>
          <w:rFonts w:hint="eastAsia"/>
          <w:spacing w:val="-180"/>
        </w:rPr>
        <w:t>成</w:t>
      </w:r>
      <w:r w:rsidRPr="005C410E">
        <w:rPr>
          <w:rFonts w:hint="eastAsia"/>
          <w:spacing w:val="-180"/>
          <w:position w:val="22"/>
        </w:rPr>
        <w:t>。</w:t>
      </w:r>
      <w:r>
        <w:rPr>
          <w:rFonts w:hint="eastAsia"/>
        </w:rPr>
        <w:t>吾有此</w:t>
      </w:r>
      <w:r w:rsidRPr="005C410E">
        <w:rPr>
          <w:rFonts w:hint="eastAsia"/>
          <w:spacing w:val="-180"/>
        </w:rPr>
        <w:t>意</w:t>
      </w:r>
      <w:r w:rsidRPr="005C410E">
        <w:rPr>
          <w:rFonts w:hint="eastAsia"/>
          <w:spacing w:val="-180"/>
          <w:position w:val="22"/>
        </w:rPr>
        <w:t>。</w:t>
      </w:r>
      <w:r>
        <w:rPr>
          <w:rFonts w:hint="eastAsia"/>
        </w:rPr>
        <w:t>當早見諸乩</w:t>
      </w:r>
      <w:r w:rsidRPr="005C410E">
        <w:rPr>
          <w:rFonts w:hint="eastAsia"/>
          <w:spacing w:val="-180"/>
        </w:rPr>
        <w:t>示</w:t>
      </w:r>
      <w:r w:rsidRPr="005C410E">
        <w:rPr>
          <w:rFonts w:hint="eastAsia"/>
          <w:spacing w:val="-180"/>
          <w:position w:val="22"/>
        </w:rPr>
        <w:t>。</w:t>
      </w:r>
      <w:r>
        <w:rPr>
          <w:rFonts w:hint="eastAsia"/>
        </w:rPr>
        <w:t>敵道不足</w:t>
      </w:r>
      <w:r w:rsidRPr="005C410E">
        <w:rPr>
          <w:rFonts w:hint="eastAsia"/>
          <w:spacing w:val="-180"/>
        </w:rPr>
        <w:t>怪</w:t>
      </w:r>
      <w:r w:rsidRPr="005C410E">
        <w:rPr>
          <w:rFonts w:hint="eastAsia"/>
          <w:spacing w:val="-180"/>
          <w:position w:val="22"/>
        </w:rPr>
        <w:t>。</w:t>
      </w:r>
      <w:r>
        <w:rPr>
          <w:rFonts w:hint="eastAsia"/>
        </w:rPr>
        <w:t>監經之</w:t>
      </w:r>
      <w:r w:rsidRPr="005C410E">
        <w:rPr>
          <w:rFonts w:hint="eastAsia"/>
          <w:spacing w:val="-180"/>
        </w:rPr>
        <w:t>人</w:t>
      </w:r>
      <w:r w:rsidRPr="005C410E">
        <w:rPr>
          <w:rFonts w:hint="eastAsia"/>
          <w:spacing w:val="-180"/>
          <w:position w:val="22"/>
        </w:rPr>
        <w:t>。</w:t>
      </w:r>
      <w:r>
        <w:rPr>
          <w:rFonts w:hint="eastAsia"/>
        </w:rPr>
        <w:t>去籍受</w:t>
      </w:r>
      <w:r w:rsidRPr="005C410E">
        <w:rPr>
          <w:rFonts w:hint="eastAsia"/>
          <w:spacing w:val="-180"/>
        </w:rPr>
        <w:t>用</w:t>
      </w:r>
      <w:r w:rsidRPr="005C410E">
        <w:rPr>
          <w:rFonts w:hint="eastAsia"/>
          <w:spacing w:val="-180"/>
          <w:position w:val="22"/>
        </w:rPr>
        <w:t>。</w:t>
      </w:r>
      <w:r>
        <w:rPr>
          <w:rFonts w:hint="eastAsia"/>
        </w:rPr>
        <w:t>可謂炁進一</w:t>
      </w:r>
      <w:r w:rsidRPr="005C410E">
        <w:rPr>
          <w:rFonts w:hint="eastAsia"/>
          <w:spacing w:val="-180"/>
        </w:rPr>
        <w:t>轉</w:t>
      </w:r>
      <w:r w:rsidRPr="005C410E">
        <w:rPr>
          <w:rFonts w:hint="eastAsia"/>
          <w:spacing w:val="-180"/>
          <w:position w:val="22"/>
        </w:rPr>
        <w:t>。</w:t>
      </w:r>
      <w:r>
        <w:rPr>
          <w:rFonts w:hint="eastAsia"/>
        </w:rPr>
        <w:t>必經一</w:t>
      </w:r>
      <w:r w:rsidRPr="005C410E">
        <w:rPr>
          <w:rFonts w:hint="eastAsia"/>
          <w:spacing w:val="-180"/>
        </w:rPr>
        <w:t>挫</w:t>
      </w:r>
      <w:r w:rsidRPr="005C410E">
        <w:rPr>
          <w:rFonts w:hint="eastAsia"/>
          <w:spacing w:val="-180"/>
          <w:position w:val="22"/>
        </w:rPr>
        <w:t>。</w:t>
      </w:r>
      <w:r>
        <w:rPr>
          <w:rFonts w:hint="eastAsia"/>
        </w:rPr>
        <w:t>如主彼監</w:t>
      </w:r>
      <w:r w:rsidRPr="005C410E">
        <w:rPr>
          <w:rFonts w:hint="eastAsia"/>
          <w:spacing w:val="-180"/>
        </w:rPr>
        <w:t>經</w:t>
      </w:r>
      <w:r w:rsidRPr="005C410E">
        <w:rPr>
          <w:rFonts w:hint="eastAsia"/>
          <w:spacing w:val="-180"/>
          <w:position w:val="22"/>
        </w:rPr>
        <w:t>。</w:t>
      </w:r>
      <w:r>
        <w:rPr>
          <w:rFonts w:hint="eastAsia"/>
        </w:rPr>
        <w:t>到經畢</w:t>
      </w:r>
      <w:r w:rsidRPr="005C410E">
        <w:rPr>
          <w:rFonts w:hint="eastAsia"/>
          <w:spacing w:val="-180"/>
        </w:rPr>
        <w:t>時</w:t>
      </w:r>
      <w:r w:rsidRPr="005C410E">
        <w:rPr>
          <w:rFonts w:hint="eastAsia"/>
          <w:spacing w:val="-180"/>
          <w:position w:val="22"/>
        </w:rPr>
        <w:t>。</w:t>
      </w:r>
      <w:r>
        <w:rPr>
          <w:rFonts w:hint="eastAsia"/>
        </w:rPr>
        <w:t>有代者補</w:t>
      </w:r>
      <w:r w:rsidRPr="005C410E">
        <w:rPr>
          <w:rFonts w:hint="eastAsia"/>
          <w:spacing w:val="-180"/>
        </w:rPr>
        <w:t>列</w:t>
      </w:r>
      <w:r w:rsidRPr="005C410E">
        <w:rPr>
          <w:rFonts w:hint="eastAsia"/>
          <w:spacing w:val="-180"/>
          <w:position w:val="22"/>
        </w:rPr>
        <w:t>。</w:t>
      </w:r>
      <w:r>
        <w:rPr>
          <w:rFonts w:hint="eastAsia"/>
        </w:rPr>
        <w:t>明日授</w:t>
      </w:r>
      <w:r w:rsidRPr="005C410E">
        <w:rPr>
          <w:rFonts w:hint="eastAsia"/>
          <w:spacing w:val="-180"/>
        </w:rPr>
        <w:t>經</w:t>
      </w:r>
      <w:r w:rsidRPr="005C410E">
        <w:rPr>
          <w:rFonts w:hint="eastAsia"/>
          <w:spacing w:val="-180"/>
          <w:position w:val="22"/>
        </w:rPr>
        <w:t>。</w:t>
      </w:r>
      <w:r>
        <w:rPr>
          <w:rFonts w:hint="eastAsia"/>
        </w:rPr>
        <w:t>照例先酉行幕</w:t>
      </w:r>
      <w:r w:rsidRPr="005C410E">
        <w:rPr>
          <w:rFonts w:hint="eastAsia"/>
          <w:spacing w:val="-180"/>
        </w:rPr>
        <w:t>禮</w:t>
      </w:r>
      <w:r w:rsidRPr="005C410E">
        <w:rPr>
          <w:rFonts w:hint="eastAsia"/>
          <w:spacing w:val="-180"/>
          <w:position w:val="22"/>
        </w:rPr>
        <w:t>。</w:t>
      </w:r>
      <w:r>
        <w:rPr>
          <w:rFonts w:hint="eastAsia"/>
        </w:rPr>
        <w:t>經畢</w:t>
      </w:r>
      <w:r w:rsidRPr="005C410E">
        <w:rPr>
          <w:rFonts w:hint="eastAsia"/>
          <w:spacing w:val="-180"/>
        </w:rPr>
        <w:t>後</w:t>
      </w:r>
      <w:r w:rsidRPr="005C410E">
        <w:rPr>
          <w:rFonts w:hint="eastAsia"/>
          <w:spacing w:val="-180"/>
          <w:position w:val="22"/>
        </w:rPr>
        <w:t>。</w:t>
      </w:r>
      <w:r>
        <w:rPr>
          <w:rFonts w:hint="eastAsia"/>
        </w:rPr>
        <w:t>鬮定別壇不別</w:t>
      </w:r>
      <w:r w:rsidRPr="005C410E">
        <w:rPr>
          <w:rFonts w:hint="eastAsia"/>
          <w:spacing w:val="-180"/>
        </w:rPr>
        <w:t>耳</w:t>
      </w:r>
      <w:r w:rsidRPr="005C410E">
        <w:rPr>
          <w:rFonts w:hint="eastAsia"/>
          <w:spacing w:val="-180"/>
          <w:position w:val="22"/>
        </w:rPr>
        <w:t>。</w:t>
      </w:r>
      <w:r>
        <w:rPr>
          <w:rFonts w:hint="eastAsia"/>
        </w:rPr>
        <w:t>此乩前</w:t>
      </w:r>
      <w:r w:rsidRPr="005C410E">
        <w:rPr>
          <w:rFonts w:hint="eastAsia"/>
          <w:spacing w:val="-180"/>
        </w:rPr>
        <w:t>言</w:t>
      </w:r>
      <w:r w:rsidRPr="005C410E">
        <w:rPr>
          <w:rFonts w:hint="eastAsia"/>
          <w:spacing w:val="-180"/>
          <w:position w:val="22"/>
        </w:rPr>
        <w:t>。</w:t>
      </w:r>
      <w:r>
        <w:rPr>
          <w:rFonts w:hint="eastAsia"/>
        </w:rPr>
        <w:t>不可輕於人</w:t>
      </w:r>
      <w:r w:rsidRPr="005C410E">
        <w:rPr>
          <w:rFonts w:hint="eastAsia"/>
          <w:spacing w:val="-180"/>
        </w:rPr>
        <w:t>視</w:t>
      </w:r>
      <w:r w:rsidRPr="005C410E">
        <w:rPr>
          <w:rFonts w:hint="eastAsia"/>
          <w:spacing w:val="-180"/>
          <w:position w:val="22"/>
        </w:rPr>
        <w:t>。</w:t>
      </w:r>
      <w:r>
        <w:rPr>
          <w:rFonts w:hint="eastAsia"/>
        </w:rPr>
        <w:t>妨魔敵</w:t>
      </w:r>
      <w:r w:rsidRPr="005C410E">
        <w:rPr>
          <w:rFonts w:hint="eastAsia"/>
          <w:spacing w:val="-180"/>
        </w:rPr>
        <w:t>耳</w:t>
      </w:r>
      <w:r w:rsidRPr="005C410E">
        <w:rPr>
          <w:rFonts w:hint="eastAsia"/>
          <w:spacing w:val="-180"/>
          <w:position w:val="22"/>
        </w:rPr>
        <w:t>。</w:t>
      </w:r>
      <w:r>
        <w:rPr>
          <w:rFonts w:hint="eastAsia"/>
        </w:rPr>
        <w:t>總語此</w:t>
      </w:r>
      <w:r w:rsidRPr="005C410E">
        <w:rPr>
          <w:rFonts w:hint="eastAsia"/>
          <w:spacing w:val="-180"/>
        </w:rPr>
        <w:t>經</w:t>
      </w:r>
      <w:r w:rsidRPr="005C410E">
        <w:rPr>
          <w:rFonts w:hint="eastAsia"/>
          <w:spacing w:val="-180"/>
          <w:position w:val="22"/>
        </w:rPr>
        <w:t>。</w:t>
      </w:r>
      <w:r>
        <w:rPr>
          <w:rFonts w:hint="eastAsia"/>
        </w:rPr>
        <w:t>授受完</w:t>
      </w:r>
      <w:r w:rsidRPr="005C410E">
        <w:rPr>
          <w:rFonts w:hint="eastAsia"/>
          <w:spacing w:val="-180"/>
        </w:rPr>
        <w:t>後</w:t>
      </w:r>
      <w:r w:rsidRPr="005C410E">
        <w:rPr>
          <w:rFonts w:hint="eastAsia"/>
          <w:spacing w:val="-180"/>
          <w:position w:val="22"/>
        </w:rPr>
        <w:t>。</w:t>
      </w:r>
      <w:r>
        <w:rPr>
          <w:rFonts w:hint="eastAsia"/>
        </w:rPr>
        <w:t>有內二外</w:t>
      </w:r>
      <w:r w:rsidRPr="005C410E">
        <w:rPr>
          <w:rFonts w:hint="eastAsia"/>
          <w:spacing w:val="-180"/>
        </w:rPr>
        <w:t>三</w:t>
      </w:r>
      <w:r w:rsidRPr="005C410E">
        <w:rPr>
          <w:rFonts w:hint="eastAsia"/>
          <w:spacing w:val="-180"/>
          <w:position w:val="22"/>
        </w:rPr>
        <w:t>。</w:t>
      </w:r>
      <w:r>
        <w:rPr>
          <w:rFonts w:hint="eastAsia"/>
        </w:rPr>
        <w:t>去得外修未來十人之</w:t>
      </w:r>
      <w:r w:rsidRPr="005C410E">
        <w:rPr>
          <w:rFonts w:hint="eastAsia"/>
          <w:spacing w:val="-180"/>
        </w:rPr>
        <w:t>五</w:t>
      </w:r>
      <w:r w:rsidRPr="005C410E">
        <w:rPr>
          <w:rFonts w:hint="eastAsia"/>
          <w:spacing w:val="-180"/>
          <w:position w:val="22"/>
        </w:rPr>
        <w:t>。</w:t>
      </w:r>
      <w:r>
        <w:rPr>
          <w:rFonts w:hint="eastAsia"/>
        </w:rPr>
        <w:t>彼時吾道一壇建</w:t>
      </w:r>
      <w:r w:rsidRPr="005C410E">
        <w:rPr>
          <w:rFonts w:hint="eastAsia"/>
          <w:spacing w:val="-180"/>
        </w:rPr>
        <w:t>設</w:t>
      </w:r>
      <w:r w:rsidRPr="005C410E">
        <w:rPr>
          <w:rFonts w:hint="eastAsia"/>
          <w:spacing w:val="-180"/>
          <w:position w:val="22"/>
        </w:rPr>
        <w:t>。</w:t>
      </w:r>
      <w:r>
        <w:rPr>
          <w:rFonts w:hint="eastAsia"/>
        </w:rPr>
        <w:t>萬方璀</w:t>
      </w:r>
      <w:r w:rsidRPr="005C410E">
        <w:rPr>
          <w:rFonts w:hint="eastAsia"/>
          <w:spacing w:val="-180"/>
        </w:rPr>
        <w:t>璨</w:t>
      </w:r>
      <w:r w:rsidRPr="005C410E">
        <w:rPr>
          <w:rFonts w:hint="eastAsia"/>
          <w:spacing w:val="-180"/>
          <w:position w:val="22"/>
        </w:rPr>
        <w:t>。</w:t>
      </w:r>
      <w:r>
        <w:rPr>
          <w:rFonts w:hint="eastAsia"/>
        </w:rPr>
        <w:t>邪不能</w:t>
      </w:r>
      <w:r w:rsidRPr="005C410E">
        <w:rPr>
          <w:rFonts w:hint="eastAsia"/>
          <w:spacing w:val="-180"/>
        </w:rPr>
        <w:t>入</w:t>
      </w:r>
      <w:r w:rsidRPr="005C410E">
        <w:rPr>
          <w:rFonts w:hint="eastAsia"/>
          <w:spacing w:val="-180"/>
          <w:position w:val="22"/>
        </w:rPr>
        <w:t>。</w:t>
      </w:r>
      <w:r>
        <w:rPr>
          <w:rFonts w:hint="eastAsia"/>
        </w:rPr>
        <w:t>魔不能</w:t>
      </w:r>
      <w:r w:rsidRPr="005C410E">
        <w:rPr>
          <w:rFonts w:hint="eastAsia"/>
          <w:spacing w:val="-180"/>
        </w:rPr>
        <w:t>視</w:t>
      </w:r>
      <w:r w:rsidRPr="005C410E">
        <w:rPr>
          <w:rFonts w:hint="eastAsia"/>
          <w:spacing w:val="-180"/>
          <w:position w:val="22"/>
        </w:rPr>
        <w:t>。</w:t>
      </w:r>
      <w:r>
        <w:rPr>
          <w:rFonts w:hint="eastAsia"/>
        </w:rPr>
        <w:t>又一大光道統包胎出</w:t>
      </w:r>
      <w:r w:rsidRPr="005C410E">
        <w:rPr>
          <w:rFonts w:hint="eastAsia"/>
          <w:spacing w:val="-180"/>
        </w:rPr>
        <w:t>焉</w:t>
      </w:r>
      <w:r w:rsidRPr="005C410E">
        <w:rPr>
          <w:rFonts w:hint="eastAsia"/>
          <w:spacing w:val="-180"/>
          <w:position w:val="22"/>
        </w:rPr>
        <w:t>。</w:t>
      </w:r>
      <w:r>
        <w:rPr>
          <w:rFonts w:hint="eastAsia"/>
        </w:rPr>
        <w:t>諸子願出經籍</w:t>
      </w:r>
      <w:r w:rsidRPr="005C410E">
        <w:rPr>
          <w:rFonts w:hint="eastAsia"/>
          <w:spacing w:val="-180"/>
        </w:rPr>
        <w:t>否</w:t>
      </w:r>
      <w:r w:rsidRPr="005C410E">
        <w:rPr>
          <w:rFonts w:hint="eastAsia"/>
          <w:spacing w:val="-180"/>
          <w:position w:val="22"/>
        </w:rPr>
        <w:t>。</w:t>
      </w:r>
      <w:r>
        <w:rPr>
          <w:rFonts w:hint="eastAsia"/>
        </w:rPr>
        <w:t>明日壇</w:t>
      </w:r>
      <w:r w:rsidRPr="005C410E">
        <w:rPr>
          <w:rFonts w:hint="eastAsia"/>
          <w:spacing w:val="-180"/>
        </w:rPr>
        <w:t>表</w:t>
      </w:r>
      <w:r w:rsidRPr="005C410E">
        <w:rPr>
          <w:rFonts w:hint="eastAsia"/>
          <w:spacing w:val="-180"/>
          <w:position w:val="22"/>
        </w:rPr>
        <w:t>。</w:t>
      </w:r>
      <w:r>
        <w:rPr>
          <w:rFonts w:hint="eastAsia"/>
        </w:rPr>
        <w:t>籤籤自</w:t>
      </w:r>
      <w:r w:rsidRPr="005C410E">
        <w:rPr>
          <w:rFonts w:hint="eastAsia"/>
          <w:spacing w:val="-180"/>
        </w:rPr>
        <w:t>知</w:t>
      </w:r>
      <w:r w:rsidRPr="005C410E">
        <w:rPr>
          <w:rFonts w:hint="eastAsia"/>
          <w:spacing w:val="-180"/>
          <w:position w:val="22"/>
        </w:rPr>
        <w:t>。</w:t>
      </w:r>
      <w:r>
        <w:rPr>
          <w:rFonts w:hint="eastAsia"/>
        </w:rPr>
        <w:t>非人假</w:t>
      </w:r>
      <w:r w:rsidRPr="005C410E">
        <w:rPr>
          <w:rFonts w:hint="eastAsia"/>
          <w:spacing w:val="-180"/>
        </w:rPr>
        <w:t>神</w:t>
      </w:r>
      <w:r w:rsidRPr="005C410E">
        <w:rPr>
          <w:rFonts w:hint="eastAsia"/>
          <w:spacing w:val="-180"/>
          <w:position w:val="22"/>
        </w:rPr>
        <w:t>。</w:t>
      </w:r>
      <w:r>
        <w:rPr>
          <w:rFonts w:hint="eastAsia"/>
        </w:rPr>
        <w:t>非神假</w:t>
      </w:r>
      <w:r w:rsidRPr="005C410E">
        <w:rPr>
          <w:rFonts w:hint="eastAsia"/>
          <w:spacing w:val="-180"/>
        </w:rPr>
        <w:t>人</w:t>
      </w:r>
      <w:r w:rsidRPr="005C410E">
        <w:rPr>
          <w:rFonts w:hint="eastAsia"/>
          <w:spacing w:val="-180"/>
          <w:position w:val="22"/>
        </w:rPr>
        <w:t>。</w:t>
      </w:r>
      <w:r>
        <w:rPr>
          <w:rFonts w:hint="eastAsia"/>
        </w:rPr>
        <w:t>均可窺破祖竅</w:t>
      </w:r>
      <w:r w:rsidRPr="005C410E">
        <w:rPr>
          <w:rFonts w:hint="eastAsia"/>
          <w:spacing w:val="-180"/>
        </w:rPr>
        <w:t>已</w:t>
      </w:r>
      <w:r w:rsidRPr="005C410E">
        <w:rPr>
          <w:rFonts w:hint="eastAsia"/>
          <w:spacing w:val="-180"/>
          <w:position w:val="22"/>
        </w:rPr>
        <w:t>。</w:t>
      </w:r>
      <w:r>
        <w:rPr>
          <w:rFonts w:hint="eastAsia"/>
        </w:rPr>
        <w:t>不為爾等</w:t>
      </w:r>
      <w:r w:rsidRPr="005C410E">
        <w:rPr>
          <w:rFonts w:hint="eastAsia"/>
          <w:spacing w:val="-180"/>
        </w:rPr>
        <w:t>言</w:t>
      </w:r>
      <w:r w:rsidRPr="005C410E">
        <w:rPr>
          <w:rFonts w:hint="eastAsia"/>
          <w:spacing w:val="-180"/>
          <w:position w:val="22"/>
        </w:rPr>
        <w:t>。</w:t>
      </w:r>
      <w:r>
        <w:rPr>
          <w:rFonts w:hint="eastAsia"/>
        </w:rPr>
        <w:t>爾等坐功</w:t>
      </w:r>
      <w:r w:rsidRPr="005C410E">
        <w:rPr>
          <w:rFonts w:hint="eastAsia"/>
          <w:spacing w:val="-180"/>
        </w:rPr>
        <w:t>進</w:t>
      </w:r>
      <w:r w:rsidRPr="005C410E">
        <w:rPr>
          <w:rFonts w:hint="eastAsia"/>
          <w:spacing w:val="-180"/>
          <w:position w:val="22"/>
        </w:rPr>
        <w:t>。</w:t>
      </w:r>
      <w:r>
        <w:rPr>
          <w:rFonts w:hint="eastAsia"/>
        </w:rPr>
        <w:t>則度光初白者有</w:t>
      </w:r>
      <w:r w:rsidRPr="005C410E">
        <w:rPr>
          <w:rFonts w:hint="eastAsia"/>
          <w:spacing w:val="-180"/>
        </w:rPr>
        <w:t>人</w:t>
      </w:r>
      <w:r w:rsidRPr="005C410E">
        <w:rPr>
          <w:rFonts w:hint="eastAsia"/>
          <w:spacing w:val="-180"/>
          <w:position w:val="22"/>
        </w:rPr>
        <w:t>。</w:t>
      </w:r>
      <w:r>
        <w:rPr>
          <w:rFonts w:hint="eastAsia"/>
        </w:rPr>
        <w:t>因</w:t>
      </w:r>
      <w:r>
        <w:rPr>
          <w:rFonts w:hint="eastAsia"/>
        </w:rPr>
        <w:lastRenderedPageBreak/>
        <w:t>些些諭</w:t>
      </w:r>
      <w:r w:rsidRPr="005C410E">
        <w:rPr>
          <w:rFonts w:hint="eastAsia"/>
          <w:spacing w:val="-180"/>
        </w:rPr>
        <w:t>之</w:t>
      </w:r>
      <w:r w:rsidRPr="005C410E">
        <w:rPr>
          <w:rFonts w:hint="eastAsia"/>
          <w:spacing w:val="-180"/>
          <w:position w:val="22"/>
        </w:rPr>
        <w:t>。</w:t>
      </w:r>
      <w:r>
        <w:rPr>
          <w:rFonts w:hint="eastAsia"/>
        </w:rPr>
        <w:t>吾回北天門</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謹案十</w:t>
      </w:r>
      <w:del w:id="4" w:author="sxsoon" w:date="2018-07-25T20:44:00Z">
        <w:r w:rsidDel="00C92D15">
          <w:rPr>
            <w:rFonts w:hint="eastAsia"/>
          </w:rPr>
          <w:delText>一</w:delText>
        </w:r>
      </w:del>
      <w:r>
        <w:rPr>
          <w:rFonts w:hint="eastAsia"/>
        </w:rPr>
        <w:t>月二十八日華普受卯集經</w:t>
      </w:r>
      <w:r w:rsidRPr="005C410E">
        <w:rPr>
          <w:rFonts w:hint="eastAsia"/>
          <w:spacing w:val="-180"/>
        </w:rPr>
        <w:t>時</w:t>
      </w:r>
      <w:r w:rsidRPr="005C410E">
        <w:rPr>
          <w:rFonts w:hint="eastAsia"/>
          <w:spacing w:val="-180"/>
          <w:position w:val="22"/>
        </w:rPr>
        <w:t>。</w:t>
      </w:r>
      <w:r>
        <w:rPr>
          <w:rFonts w:hint="eastAsia"/>
        </w:rPr>
        <w:t>入壇者甚</w:t>
      </w:r>
      <w:r w:rsidRPr="005C410E">
        <w:rPr>
          <w:rFonts w:hint="eastAsia"/>
          <w:spacing w:val="-180"/>
        </w:rPr>
        <w:t>眾</w:t>
      </w:r>
      <w:r w:rsidRPr="005C410E">
        <w:rPr>
          <w:rFonts w:hint="eastAsia"/>
          <w:spacing w:val="-180"/>
          <w:position w:val="22"/>
        </w:rPr>
        <w:t>。</w:t>
      </w:r>
      <w:r>
        <w:rPr>
          <w:rFonts w:hint="eastAsia"/>
        </w:rPr>
        <w:t>奉</w:t>
      </w:r>
    </w:p>
    <w:p w:rsidR="00BB1D43" w:rsidRDefault="00BB1D43" w:rsidP="00937A21">
      <w:pPr>
        <w:pStyle w:val="ad"/>
      </w:pPr>
      <w:r>
        <w:rPr>
          <w:rFonts w:hint="eastAsia"/>
        </w:rPr>
        <w:t>命未入坐功三庚</w:t>
      </w:r>
      <w:r w:rsidRPr="005C410E">
        <w:rPr>
          <w:rFonts w:hint="eastAsia"/>
          <w:spacing w:val="-180"/>
        </w:rPr>
        <w:t>者</w:t>
      </w:r>
      <w:r w:rsidRPr="005C410E">
        <w:rPr>
          <w:rFonts w:hint="eastAsia"/>
          <w:spacing w:val="-180"/>
          <w:position w:val="22"/>
        </w:rPr>
        <w:t>。</w:t>
      </w:r>
      <w:r>
        <w:rPr>
          <w:rFonts w:hint="eastAsia"/>
        </w:rPr>
        <w:t>速詣監經弟子修室問</w:t>
      </w:r>
      <w:r w:rsidRPr="005C410E">
        <w:rPr>
          <w:rFonts w:hint="eastAsia"/>
          <w:spacing w:val="-180"/>
        </w:rPr>
        <w:t>竅</w:t>
      </w:r>
      <w:r w:rsidRPr="005C410E">
        <w:rPr>
          <w:rFonts w:hint="eastAsia"/>
          <w:spacing w:val="-180"/>
          <w:position w:val="22"/>
        </w:rPr>
        <w:t>。</w:t>
      </w:r>
      <w:r>
        <w:rPr>
          <w:rFonts w:hint="eastAsia"/>
        </w:rPr>
        <w:t>而不知魔即從此生</w:t>
      </w:r>
      <w:r w:rsidRPr="005C410E">
        <w:rPr>
          <w:rFonts w:hint="eastAsia"/>
          <w:spacing w:val="-180"/>
        </w:rPr>
        <w:t>矣</w:t>
      </w:r>
      <w:r w:rsidRPr="005C410E">
        <w:rPr>
          <w:rFonts w:hint="eastAsia"/>
          <w:spacing w:val="-180"/>
          <w:position w:val="22"/>
        </w:rPr>
        <w:t>。</w:t>
      </w:r>
      <w:r>
        <w:rPr>
          <w:rFonts w:hint="eastAsia"/>
        </w:rPr>
        <w:t>二十九日默靖與問竅之友</w:t>
      </w:r>
      <w:r w:rsidRPr="005C410E">
        <w:rPr>
          <w:rFonts w:hint="eastAsia"/>
          <w:spacing w:val="-180"/>
        </w:rPr>
        <w:t>人</w:t>
      </w:r>
      <w:r w:rsidRPr="005C410E">
        <w:rPr>
          <w:rFonts w:hint="eastAsia"/>
          <w:spacing w:val="-180"/>
          <w:position w:val="22"/>
        </w:rPr>
        <w:t>。</w:t>
      </w:r>
      <w:r>
        <w:rPr>
          <w:rFonts w:hint="eastAsia"/>
        </w:rPr>
        <w:t>在家請</w:t>
      </w:r>
      <w:r w:rsidRPr="005C410E">
        <w:rPr>
          <w:rFonts w:hint="eastAsia"/>
          <w:spacing w:val="-180"/>
        </w:rPr>
        <w:t>乩</w:t>
      </w:r>
      <w:r w:rsidRPr="005C410E">
        <w:rPr>
          <w:rFonts w:hint="eastAsia"/>
          <w:spacing w:val="-180"/>
          <w:position w:val="22"/>
        </w:rPr>
        <w:t>。</w:t>
      </w:r>
      <w:r>
        <w:rPr>
          <w:rFonts w:hint="eastAsia"/>
        </w:rPr>
        <w:t>降乩者宏教真</w:t>
      </w:r>
      <w:r w:rsidRPr="005C410E">
        <w:rPr>
          <w:rFonts w:hint="eastAsia"/>
          <w:spacing w:val="-180"/>
        </w:rPr>
        <w:t>人</w:t>
      </w:r>
      <w:r w:rsidRPr="005C410E">
        <w:rPr>
          <w:rFonts w:hint="eastAsia"/>
          <w:spacing w:val="-180"/>
          <w:position w:val="22"/>
        </w:rPr>
        <w:t>。</w:t>
      </w:r>
      <w:r>
        <w:rPr>
          <w:rFonts w:hint="eastAsia"/>
        </w:rPr>
        <w:t>傳</w:t>
      </w:r>
    </w:p>
    <w:p w:rsidR="00BB1D43" w:rsidRDefault="00BB1D43" w:rsidP="00937A21">
      <w:pPr>
        <w:pStyle w:val="ad"/>
      </w:pPr>
      <w:r>
        <w:rPr>
          <w:rFonts w:hint="eastAsia"/>
        </w:rPr>
        <w:t>老祖</w:t>
      </w:r>
      <w:r w:rsidRPr="005C410E">
        <w:rPr>
          <w:rFonts w:hint="eastAsia"/>
          <w:spacing w:val="-180"/>
        </w:rPr>
        <w:t>命</w:t>
      </w:r>
      <w:r w:rsidRPr="005C410E">
        <w:rPr>
          <w:rFonts w:hint="eastAsia"/>
          <w:spacing w:val="-180"/>
          <w:position w:val="22"/>
        </w:rPr>
        <w:t>。</w:t>
      </w:r>
      <w:r>
        <w:rPr>
          <w:rFonts w:hint="eastAsia"/>
        </w:rPr>
        <w:t>以公孫帝</w:t>
      </w:r>
      <w:r w:rsidRPr="005C410E">
        <w:rPr>
          <w:rFonts w:hint="eastAsia"/>
          <w:spacing w:val="-180"/>
        </w:rPr>
        <w:t>尊</w:t>
      </w:r>
      <w:r w:rsidRPr="005C410E">
        <w:rPr>
          <w:rFonts w:hint="eastAsia"/>
          <w:spacing w:val="-180"/>
          <w:position w:val="22"/>
        </w:rPr>
        <w:t>。</w:t>
      </w:r>
      <w:r>
        <w:rPr>
          <w:rFonts w:hint="eastAsia"/>
        </w:rPr>
        <w:t>在默靖處另設常</w:t>
      </w:r>
      <w:r w:rsidRPr="005C410E">
        <w:rPr>
          <w:rFonts w:hint="eastAsia"/>
          <w:spacing w:val="-180"/>
        </w:rPr>
        <w:t>壇</w:t>
      </w:r>
      <w:r w:rsidRPr="005C410E">
        <w:rPr>
          <w:rFonts w:hint="eastAsia"/>
          <w:spacing w:val="-180"/>
          <w:position w:val="22"/>
        </w:rPr>
        <w:t>。</w:t>
      </w:r>
      <w:r>
        <w:rPr>
          <w:rFonts w:hint="eastAsia"/>
        </w:rPr>
        <w:t>名曰西</w:t>
      </w:r>
      <w:r w:rsidRPr="005C410E">
        <w:rPr>
          <w:rFonts w:hint="eastAsia"/>
          <w:spacing w:val="-180"/>
        </w:rPr>
        <w:t>壇</w:t>
      </w:r>
      <w:r w:rsidRPr="005C410E">
        <w:rPr>
          <w:rFonts w:hint="eastAsia"/>
          <w:spacing w:val="-180"/>
          <w:position w:val="22"/>
        </w:rPr>
        <w:t>。</w:t>
      </w:r>
      <w:r>
        <w:rPr>
          <w:rFonts w:hint="eastAsia"/>
        </w:rPr>
        <w:t>蓋以經壇為東壇</w:t>
      </w:r>
      <w:r w:rsidRPr="005C410E">
        <w:rPr>
          <w:rFonts w:hint="eastAsia"/>
          <w:spacing w:val="-180"/>
        </w:rPr>
        <w:t>也</w:t>
      </w:r>
      <w:r w:rsidRPr="005C410E">
        <w:rPr>
          <w:rFonts w:hint="eastAsia"/>
          <w:spacing w:val="-180"/>
          <w:position w:val="22"/>
        </w:rPr>
        <w:t>。</w:t>
      </w:r>
      <w:r>
        <w:rPr>
          <w:rFonts w:hint="eastAsia"/>
        </w:rPr>
        <w:t>傳授午</w:t>
      </w:r>
      <w:r w:rsidRPr="005C410E">
        <w:rPr>
          <w:rFonts w:hint="eastAsia"/>
          <w:spacing w:val="-180"/>
        </w:rPr>
        <w:t>經</w:t>
      </w:r>
      <w:r w:rsidRPr="005C410E">
        <w:rPr>
          <w:rFonts w:hint="eastAsia"/>
          <w:spacing w:val="-180"/>
          <w:position w:val="22"/>
        </w:rPr>
        <w:t>。</w:t>
      </w:r>
      <w:r>
        <w:rPr>
          <w:rFonts w:hint="eastAsia"/>
        </w:rPr>
        <w:t>自謂老大</w:t>
      </w:r>
      <w:r w:rsidRPr="005C410E">
        <w:rPr>
          <w:rFonts w:hint="eastAsia"/>
          <w:spacing w:val="-180"/>
        </w:rPr>
        <w:t>哥</w:t>
      </w:r>
      <w:r w:rsidRPr="005C410E">
        <w:rPr>
          <w:rFonts w:hint="eastAsia"/>
          <w:spacing w:val="-180"/>
          <w:position w:val="22"/>
        </w:rPr>
        <w:t>。</w:t>
      </w:r>
      <w:r>
        <w:rPr>
          <w:rFonts w:hint="eastAsia"/>
        </w:rPr>
        <w:t>乩語離</w:t>
      </w:r>
      <w:r w:rsidRPr="005C410E">
        <w:rPr>
          <w:rFonts w:hint="eastAsia"/>
          <w:spacing w:val="-180"/>
        </w:rPr>
        <w:t>奇</w:t>
      </w:r>
      <w:r w:rsidRPr="005C410E">
        <w:rPr>
          <w:rFonts w:hint="eastAsia"/>
          <w:spacing w:val="-180"/>
          <w:position w:val="22"/>
        </w:rPr>
        <w:t>。</w:t>
      </w:r>
      <w:r>
        <w:rPr>
          <w:rFonts w:hint="eastAsia"/>
        </w:rPr>
        <w:t>福緣聞</w:t>
      </w:r>
      <w:r w:rsidRPr="005C410E">
        <w:rPr>
          <w:rFonts w:hint="eastAsia"/>
          <w:spacing w:val="-180"/>
        </w:rPr>
        <w:t>之</w:t>
      </w:r>
      <w:r w:rsidRPr="005C410E">
        <w:rPr>
          <w:rFonts w:hint="eastAsia"/>
          <w:spacing w:val="-180"/>
          <w:position w:val="22"/>
        </w:rPr>
        <w:t>。</w:t>
      </w:r>
      <w:r>
        <w:rPr>
          <w:rFonts w:hint="eastAsia"/>
        </w:rPr>
        <w:t>往觀</w:t>
      </w:r>
      <w:r w:rsidRPr="005C410E">
        <w:rPr>
          <w:rFonts w:hint="eastAsia"/>
          <w:spacing w:val="-180"/>
        </w:rPr>
        <w:t>焉</w:t>
      </w:r>
      <w:r w:rsidRPr="005C410E">
        <w:rPr>
          <w:rFonts w:hint="eastAsia"/>
          <w:spacing w:val="-180"/>
          <w:position w:val="22"/>
        </w:rPr>
        <w:t>。</w:t>
      </w:r>
      <w:r>
        <w:rPr>
          <w:rFonts w:hint="eastAsia"/>
        </w:rPr>
        <w:t>遂潛回經</w:t>
      </w:r>
      <w:r w:rsidRPr="005C410E">
        <w:rPr>
          <w:rFonts w:hint="eastAsia"/>
          <w:spacing w:val="-180"/>
        </w:rPr>
        <w:t>壇</w:t>
      </w:r>
      <w:r w:rsidRPr="005C410E">
        <w:rPr>
          <w:rFonts w:hint="eastAsia"/>
          <w:spacing w:val="-180"/>
          <w:position w:val="22"/>
        </w:rPr>
        <w:t>。</w:t>
      </w:r>
      <w:r>
        <w:rPr>
          <w:rFonts w:hint="eastAsia"/>
        </w:rPr>
        <w:t>召集同修十子中敦</w:t>
      </w:r>
      <w:r w:rsidRPr="005C410E">
        <w:rPr>
          <w:rFonts w:hint="eastAsia"/>
          <w:spacing w:val="-180"/>
        </w:rPr>
        <w:t>性</w:t>
      </w:r>
      <w:r w:rsidRPr="005C410E">
        <w:rPr>
          <w:rFonts w:hint="eastAsia"/>
          <w:spacing w:val="-180"/>
          <w:position w:val="22"/>
        </w:rPr>
        <w:t>。</w:t>
      </w:r>
      <w:r>
        <w:rPr>
          <w:rFonts w:hint="eastAsia"/>
        </w:rPr>
        <w:t>嬰</w:t>
      </w:r>
      <w:r w:rsidRPr="005C410E">
        <w:rPr>
          <w:rFonts w:hint="eastAsia"/>
          <w:spacing w:val="-180"/>
        </w:rPr>
        <w:t>芝</w:t>
      </w:r>
      <w:r w:rsidRPr="005C410E">
        <w:rPr>
          <w:rFonts w:hint="eastAsia"/>
          <w:spacing w:val="-180"/>
          <w:position w:val="22"/>
        </w:rPr>
        <w:t>。</w:t>
      </w:r>
      <w:r>
        <w:rPr>
          <w:rFonts w:hint="eastAsia"/>
        </w:rPr>
        <w:t>華</w:t>
      </w:r>
      <w:r w:rsidRPr="005C410E">
        <w:rPr>
          <w:rFonts w:hint="eastAsia"/>
          <w:spacing w:val="-180"/>
        </w:rPr>
        <w:t>普</w:t>
      </w:r>
      <w:r w:rsidRPr="005C410E">
        <w:rPr>
          <w:rFonts w:hint="eastAsia"/>
          <w:spacing w:val="-180"/>
          <w:position w:val="22"/>
        </w:rPr>
        <w:t>。</w:t>
      </w:r>
      <w:r>
        <w:rPr>
          <w:rFonts w:hint="eastAsia"/>
        </w:rPr>
        <w:t>和</w:t>
      </w:r>
      <w:r w:rsidRPr="005C410E">
        <w:rPr>
          <w:rFonts w:hint="eastAsia"/>
          <w:spacing w:val="-180"/>
        </w:rPr>
        <w:t>真</w:t>
      </w:r>
      <w:r w:rsidRPr="005C410E">
        <w:rPr>
          <w:rFonts w:hint="eastAsia"/>
          <w:spacing w:val="-180"/>
          <w:position w:val="22"/>
        </w:rPr>
        <w:t>。</w:t>
      </w:r>
      <w:r>
        <w:rPr>
          <w:rFonts w:hint="eastAsia"/>
        </w:rPr>
        <w:t>解</w:t>
      </w:r>
      <w:r w:rsidRPr="005C410E">
        <w:rPr>
          <w:rFonts w:hint="eastAsia"/>
          <w:spacing w:val="-180"/>
        </w:rPr>
        <w:t>空</w:t>
      </w:r>
      <w:r w:rsidRPr="005C410E">
        <w:rPr>
          <w:rFonts w:hint="eastAsia"/>
          <w:spacing w:val="-180"/>
          <w:position w:val="22"/>
        </w:rPr>
        <w:t>。</w:t>
      </w:r>
      <w:r>
        <w:rPr>
          <w:rFonts w:hint="eastAsia"/>
        </w:rPr>
        <w:t>吉</w:t>
      </w:r>
      <w:r w:rsidRPr="005C410E">
        <w:rPr>
          <w:rFonts w:hint="eastAsia"/>
          <w:spacing w:val="-180"/>
        </w:rPr>
        <w:t>中</w:t>
      </w:r>
      <w:r w:rsidRPr="005C410E">
        <w:rPr>
          <w:rFonts w:hint="eastAsia"/>
          <w:spacing w:val="-180"/>
          <w:position w:val="22"/>
        </w:rPr>
        <w:t>。</w:t>
      </w:r>
      <w:r>
        <w:rPr>
          <w:rFonts w:hint="eastAsia"/>
        </w:rPr>
        <w:t>宣望數</w:t>
      </w:r>
      <w:r w:rsidRPr="005C410E">
        <w:rPr>
          <w:rFonts w:hint="eastAsia"/>
          <w:spacing w:val="-180"/>
        </w:rPr>
        <w:t>人</w:t>
      </w:r>
      <w:r w:rsidRPr="005C410E">
        <w:rPr>
          <w:rFonts w:hint="eastAsia"/>
          <w:spacing w:val="-180"/>
          <w:position w:val="22"/>
        </w:rPr>
        <w:t>。</w:t>
      </w:r>
      <w:r>
        <w:rPr>
          <w:rFonts w:hint="eastAsia"/>
        </w:rPr>
        <w:t>疏請</w:t>
      </w:r>
    </w:p>
    <w:p w:rsidR="00BB1D43" w:rsidRDefault="00BB1D43" w:rsidP="00937A21">
      <w:pPr>
        <w:pStyle w:val="ad"/>
      </w:pPr>
      <w:r>
        <w:rPr>
          <w:rFonts w:hint="eastAsia"/>
        </w:rPr>
        <w:t>老祖親訓如</w:t>
      </w:r>
      <w:r w:rsidRPr="005C410E">
        <w:rPr>
          <w:rFonts w:hint="eastAsia"/>
          <w:spacing w:val="-180"/>
        </w:rPr>
        <w:t>此</w:t>
      </w:r>
      <w:r w:rsidRPr="005C410E">
        <w:rPr>
          <w:rFonts w:hint="eastAsia"/>
          <w:spacing w:val="-180"/>
          <w:position w:val="22"/>
        </w:rPr>
        <w:t>。</w:t>
      </w:r>
      <w:r>
        <w:rPr>
          <w:rFonts w:hint="eastAsia"/>
        </w:rPr>
        <w:t>福緣以默靖壇中要</w:t>
      </w:r>
      <w:r w:rsidRPr="005C410E">
        <w:rPr>
          <w:rFonts w:hint="eastAsia"/>
          <w:spacing w:val="-180"/>
        </w:rPr>
        <w:t>人</w:t>
      </w:r>
      <w:r w:rsidRPr="005C410E">
        <w:rPr>
          <w:rFonts w:hint="eastAsia"/>
          <w:spacing w:val="-180"/>
          <w:position w:val="22"/>
        </w:rPr>
        <w:t>。</w:t>
      </w:r>
      <w:r>
        <w:rPr>
          <w:rFonts w:hint="eastAsia"/>
        </w:rPr>
        <w:t>若果任其設</w:t>
      </w:r>
      <w:r w:rsidRPr="005C410E">
        <w:rPr>
          <w:rFonts w:hint="eastAsia"/>
          <w:spacing w:val="-180"/>
        </w:rPr>
        <w:t>壇</w:t>
      </w:r>
      <w:r w:rsidRPr="005C410E">
        <w:rPr>
          <w:rFonts w:hint="eastAsia"/>
          <w:spacing w:val="-180"/>
          <w:position w:val="22"/>
        </w:rPr>
        <w:t>。</w:t>
      </w:r>
      <w:r>
        <w:rPr>
          <w:rFonts w:hint="eastAsia"/>
        </w:rPr>
        <w:t>影響前途者大</w:t>
      </w:r>
      <w:r w:rsidRPr="005C410E">
        <w:rPr>
          <w:rFonts w:hint="eastAsia"/>
          <w:spacing w:val="-180"/>
        </w:rPr>
        <w:t>矣</w:t>
      </w:r>
      <w:r w:rsidRPr="005C410E">
        <w:rPr>
          <w:rFonts w:hint="eastAsia"/>
          <w:spacing w:val="-180"/>
          <w:position w:val="22"/>
        </w:rPr>
        <w:t>。</w:t>
      </w:r>
      <w:r>
        <w:rPr>
          <w:rFonts w:hint="eastAsia"/>
        </w:rPr>
        <w:t>乃決計與默靖痛陳利</w:t>
      </w:r>
      <w:r w:rsidRPr="005C410E">
        <w:rPr>
          <w:rFonts w:hint="eastAsia"/>
          <w:spacing w:val="-180"/>
        </w:rPr>
        <w:t>害</w:t>
      </w:r>
      <w:r w:rsidRPr="005C410E">
        <w:rPr>
          <w:rFonts w:hint="eastAsia"/>
          <w:spacing w:val="-180"/>
          <w:position w:val="22"/>
        </w:rPr>
        <w:t>。</w:t>
      </w:r>
      <w:r>
        <w:rPr>
          <w:rFonts w:hint="eastAsia"/>
        </w:rPr>
        <w:t>並歷指其文中疵謬多</w:t>
      </w:r>
      <w:r w:rsidRPr="005C410E">
        <w:rPr>
          <w:rFonts w:hint="eastAsia"/>
          <w:spacing w:val="-180"/>
        </w:rPr>
        <w:t>處</w:t>
      </w:r>
      <w:r w:rsidRPr="005C410E">
        <w:rPr>
          <w:rFonts w:hint="eastAsia"/>
          <w:spacing w:val="-180"/>
          <w:position w:val="22"/>
        </w:rPr>
        <w:t>。</w:t>
      </w:r>
      <w:r>
        <w:rPr>
          <w:rFonts w:hint="eastAsia"/>
        </w:rPr>
        <w:t>且以此訓示</w:t>
      </w:r>
      <w:r w:rsidRPr="005C410E">
        <w:rPr>
          <w:rFonts w:hint="eastAsia"/>
          <w:spacing w:val="-180"/>
        </w:rPr>
        <w:t>之</w:t>
      </w:r>
      <w:r w:rsidRPr="005C410E">
        <w:rPr>
          <w:rFonts w:hint="eastAsia"/>
          <w:spacing w:val="-180"/>
          <w:position w:val="22"/>
        </w:rPr>
        <w:t>。</w:t>
      </w:r>
      <w:r>
        <w:rPr>
          <w:rFonts w:hint="eastAsia"/>
        </w:rPr>
        <w:t>幸默靖聞言頓</w:t>
      </w:r>
      <w:r w:rsidRPr="005C410E">
        <w:rPr>
          <w:rFonts w:hint="eastAsia"/>
          <w:spacing w:val="-180"/>
        </w:rPr>
        <w:t>悟</w:t>
      </w:r>
      <w:r w:rsidRPr="005C410E">
        <w:rPr>
          <w:rFonts w:hint="eastAsia"/>
          <w:spacing w:val="-180"/>
          <w:position w:val="22"/>
        </w:rPr>
        <w:t>。</w:t>
      </w:r>
      <w:r>
        <w:rPr>
          <w:rFonts w:hint="eastAsia"/>
        </w:rPr>
        <w:t>曰微君言幾為所</w:t>
      </w:r>
      <w:r w:rsidRPr="005C410E">
        <w:rPr>
          <w:rFonts w:hint="eastAsia"/>
          <w:spacing w:val="-180"/>
        </w:rPr>
        <w:t>誤</w:t>
      </w:r>
      <w:r w:rsidRPr="005C410E">
        <w:rPr>
          <w:rFonts w:hint="eastAsia"/>
          <w:spacing w:val="-180"/>
          <w:position w:val="22"/>
        </w:rPr>
        <w:t>。</w:t>
      </w:r>
      <w:r>
        <w:rPr>
          <w:rFonts w:hint="eastAsia"/>
        </w:rPr>
        <w:t>遂與之</w:t>
      </w:r>
      <w:r w:rsidRPr="005C410E">
        <w:rPr>
          <w:rFonts w:hint="eastAsia"/>
          <w:spacing w:val="-180"/>
        </w:rPr>
        <w:t>絕</w:t>
      </w:r>
      <w:r w:rsidRPr="005C410E">
        <w:rPr>
          <w:rFonts w:hint="eastAsia"/>
          <w:spacing w:val="-180"/>
          <w:position w:val="22"/>
        </w:rPr>
        <w:t>。</w:t>
      </w:r>
      <w:r>
        <w:rPr>
          <w:rFonts w:hint="eastAsia"/>
        </w:rPr>
        <w:t>次日辰集經</w:t>
      </w:r>
      <w:r w:rsidRPr="005C410E">
        <w:rPr>
          <w:rFonts w:hint="eastAsia"/>
          <w:spacing w:val="-180"/>
        </w:rPr>
        <w:t>壇</w:t>
      </w:r>
      <w:r w:rsidRPr="005C410E">
        <w:rPr>
          <w:rFonts w:hint="eastAsia"/>
          <w:spacing w:val="-180"/>
          <w:position w:val="22"/>
        </w:rPr>
        <w:t>。</w:t>
      </w:r>
      <w:r>
        <w:rPr>
          <w:rFonts w:hint="eastAsia"/>
        </w:rPr>
        <w:t>默靖得進三度之</w:t>
      </w:r>
      <w:r w:rsidRPr="005C410E">
        <w:rPr>
          <w:rFonts w:hint="eastAsia"/>
          <w:spacing w:val="-180"/>
        </w:rPr>
        <w:t>功</w:t>
      </w:r>
      <w:r w:rsidRPr="005C410E">
        <w:rPr>
          <w:rFonts w:hint="eastAsia"/>
          <w:spacing w:val="-180"/>
          <w:position w:val="22"/>
        </w:rPr>
        <w:t>。</w:t>
      </w:r>
      <w:r>
        <w:rPr>
          <w:rFonts w:hint="eastAsia"/>
        </w:rPr>
        <w:t>遂掌經</w:t>
      </w:r>
      <w:r w:rsidRPr="005C410E">
        <w:rPr>
          <w:rFonts w:hint="eastAsia"/>
          <w:spacing w:val="-180"/>
        </w:rPr>
        <w:t>壇</w:t>
      </w:r>
      <w:r w:rsidRPr="005C410E">
        <w:rPr>
          <w:rFonts w:hint="eastAsia"/>
          <w:spacing w:val="-180"/>
          <w:position w:val="22"/>
        </w:rPr>
        <w:t>。</w:t>
      </w:r>
      <w:r>
        <w:rPr>
          <w:rFonts w:hint="eastAsia"/>
        </w:rPr>
        <w:t>福緣亦代職監</w:t>
      </w:r>
      <w:r w:rsidRPr="005C410E">
        <w:rPr>
          <w:rFonts w:hint="eastAsia"/>
          <w:spacing w:val="-180"/>
        </w:rPr>
        <w:t>經</w:t>
      </w:r>
      <w:r w:rsidRPr="005C410E">
        <w:rPr>
          <w:rFonts w:hint="eastAsia"/>
          <w:spacing w:val="-180"/>
          <w:position w:val="22"/>
        </w:rPr>
        <w:t>。</w:t>
      </w:r>
      <w:r>
        <w:rPr>
          <w:rFonts w:hint="eastAsia"/>
        </w:rPr>
        <w:t>茍非默靖道功有</w:t>
      </w:r>
      <w:r w:rsidRPr="005C410E">
        <w:rPr>
          <w:rFonts w:hint="eastAsia"/>
          <w:spacing w:val="-180"/>
        </w:rPr>
        <w:t>進</w:t>
      </w:r>
      <w:r w:rsidRPr="005C410E">
        <w:rPr>
          <w:rFonts w:hint="eastAsia"/>
          <w:spacing w:val="-180"/>
          <w:position w:val="22"/>
        </w:rPr>
        <w:t>。</w:t>
      </w:r>
      <w:r>
        <w:rPr>
          <w:rFonts w:hint="eastAsia"/>
        </w:rPr>
        <w:t>夙根深厚</w:t>
      </w:r>
      <w:r w:rsidRPr="005C410E">
        <w:rPr>
          <w:rFonts w:hint="eastAsia"/>
          <w:spacing w:val="-180"/>
        </w:rPr>
        <w:t>者</w:t>
      </w:r>
      <w:r w:rsidRPr="005C410E">
        <w:rPr>
          <w:rFonts w:hint="eastAsia"/>
          <w:spacing w:val="-180"/>
          <w:position w:val="22"/>
        </w:rPr>
        <w:t>。</w:t>
      </w:r>
      <w:r>
        <w:rPr>
          <w:rFonts w:hint="eastAsia"/>
        </w:rPr>
        <w:t>曷可以語此</w:t>
      </w:r>
      <w:r w:rsidRPr="005C410E">
        <w:rPr>
          <w:rFonts w:hint="eastAsia"/>
          <w:spacing w:val="-180"/>
        </w:rPr>
        <w:t>哉</w:t>
      </w:r>
      <w:r w:rsidRPr="005C410E">
        <w:rPr>
          <w:rFonts w:hint="eastAsia"/>
          <w:spacing w:val="-180"/>
          <w:position w:val="22"/>
        </w:rPr>
        <w:t>。</w:t>
      </w:r>
      <w:r>
        <w:rPr>
          <w:rFonts w:hint="eastAsia"/>
        </w:rPr>
        <w:t>此授經時</w:t>
      </w:r>
    </w:p>
    <w:p w:rsidR="00BB1D43" w:rsidRDefault="00BB1D43" w:rsidP="00937A21">
      <w:pPr>
        <w:pStyle w:val="ad"/>
      </w:pPr>
      <w:r>
        <w:rPr>
          <w:rFonts w:hint="eastAsia"/>
        </w:rPr>
        <w:t>老祖第一次之大測</w:t>
      </w:r>
      <w:r w:rsidRPr="005C410E">
        <w:rPr>
          <w:rFonts w:hint="eastAsia"/>
          <w:spacing w:val="-180"/>
        </w:rPr>
        <w:t>驗</w:t>
      </w:r>
      <w:r w:rsidRPr="005C410E">
        <w:rPr>
          <w:rFonts w:hint="eastAsia"/>
          <w:spacing w:val="-180"/>
          <w:position w:val="22"/>
        </w:rPr>
        <w:t>。</w:t>
      </w:r>
      <w:r>
        <w:rPr>
          <w:rFonts w:hint="eastAsia"/>
        </w:rPr>
        <w:t>真經語</w:t>
      </w:r>
      <w:r w:rsidRPr="005C410E">
        <w:rPr>
          <w:rFonts w:hint="eastAsia"/>
          <w:spacing w:val="-180"/>
        </w:rPr>
        <w:t>後</w:t>
      </w:r>
      <w:r w:rsidRPr="005C410E">
        <w:rPr>
          <w:rFonts w:hint="eastAsia"/>
          <w:spacing w:val="-180"/>
          <w:position w:val="22"/>
        </w:rPr>
        <w:t>。</w:t>
      </w:r>
      <w:r>
        <w:rPr>
          <w:rFonts w:hint="eastAsia"/>
        </w:rPr>
        <w:t>所謂忽焉而</w:t>
      </w:r>
      <w:r w:rsidRPr="005C410E">
        <w:rPr>
          <w:rFonts w:hint="eastAsia"/>
          <w:spacing w:val="-180"/>
        </w:rPr>
        <w:t>合</w:t>
      </w:r>
      <w:r w:rsidRPr="005C410E">
        <w:rPr>
          <w:rFonts w:hint="eastAsia"/>
          <w:spacing w:val="-180"/>
          <w:position w:val="22"/>
        </w:rPr>
        <w:t>。</w:t>
      </w:r>
      <w:r>
        <w:rPr>
          <w:rFonts w:hint="eastAsia"/>
        </w:rPr>
        <w:t>忽焉而</w:t>
      </w:r>
      <w:r w:rsidRPr="005C410E">
        <w:rPr>
          <w:rFonts w:hint="eastAsia"/>
          <w:spacing w:val="-180"/>
        </w:rPr>
        <w:t>分</w:t>
      </w:r>
      <w:r w:rsidRPr="005C410E">
        <w:rPr>
          <w:rFonts w:hint="eastAsia"/>
          <w:spacing w:val="-180"/>
          <w:position w:val="22"/>
        </w:rPr>
        <w:t>。</w:t>
      </w:r>
      <w:r>
        <w:rPr>
          <w:rFonts w:hint="eastAsia"/>
        </w:rPr>
        <w:t>皆吾證功證過所生之</w:t>
      </w:r>
      <w:r w:rsidRPr="005C410E">
        <w:rPr>
          <w:rFonts w:hint="eastAsia"/>
          <w:spacing w:val="-180"/>
        </w:rPr>
        <w:lastRenderedPageBreak/>
        <w:t>境</w:t>
      </w:r>
      <w:r w:rsidRPr="005C410E">
        <w:rPr>
          <w:rFonts w:hint="eastAsia"/>
          <w:spacing w:val="-180"/>
          <w:position w:val="22"/>
        </w:rPr>
        <w:t>。</w:t>
      </w:r>
      <w:r>
        <w:rPr>
          <w:rFonts w:hint="eastAsia"/>
        </w:rPr>
        <w:t>即指此與傳亥集經</w:t>
      </w:r>
      <w:r w:rsidRPr="005C410E">
        <w:rPr>
          <w:rFonts w:hint="eastAsia"/>
          <w:spacing w:val="-180"/>
        </w:rPr>
        <w:t>後</w:t>
      </w:r>
      <w:r w:rsidRPr="005C410E">
        <w:rPr>
          <w:rFonts w:hint="eastAsia"/>
          <w:spacing w:val="-180"/>
          <w:position w:val="22"/>
        </w:rPr>
        <w:t>。</w:t>
      </w:r>
      <w:r>
        <w:rPr>
          <w:rFonts w:hint="eastAsia"/>
        </w:rPr>
        <w:t>求經驅魔種種經過而言</w:t>
      </w:r>
      <w:r w:rsidRPr="005C410E">
        <w:rPr>
          <w:rFonts w:hint="eastAsia"/>
          <w:spacing w:val="-180"/>
        </w:rPr>
        <w:t>也</w:t>
      </w:r>
      <w:r w:rsidRPr="005C410E">
        <w:rPr>
          <w:rFonts w:hint="eastAsia"/>
          <w:spacing w:val="-180"/>
          <w:position w:val="22"/>
        </w:rPr>
        <w:t>。</w:t>
      </w:r>
      <w:r>
        <w:rPr>
          <w:rFonts w:hint="eastAsia"/>
        </w:rPr>
        <w:t>可不懼</w:t>
      </w:r>
      <w:r w:rsidRPr="005C410E">
        <w:rPr>
          <w:rFonts w:hint="eastAsia"/>
          <w:spacing w:val="-180"/>
        </w:rPr>
        <w:t>哉</w:t>
      </w:r>
      <w:r w:rsidRPr="005C410E">
        <w:rPr>
          <w:rFonts w:hint="eastAsia"/>
          <w:spacing w:val="-180"/>
          <w:position w:val="22"/>
        </w:rPr>
        <w:t>。</w:t>
      </w:r>
    </w:p>
    <w:p w:rsidR="00F25119" w:rsidRDefault="00BB1D43" w:rsidP="004535BC">
      <w:pPr>
        <w:pStyle w:val="a9"/>
        <w:rPr>
          <w:rFonts w:ascii="MS Gothic" w:eastAsiaTheme="minorEastAsia" w:hAnsi="MS Gothic" w:cs="MS Gothic"/>
          <w:position w:val="18"/>
        </w:rPr>
      </w:pPr>
      <w:r>
        <w:rPr>
          <w:rFonts w:hint="eastAsia"/>
        </w:rPr>
        <w:t>十一月初一日壬寅金代</w:t>
      </w:r>
      <w:r w:rsidRPr="00F25119">
        <w:rPr>
          <w:rFonts w:hint="eastAsia"/>
          <w:spacing w:val="80"/>
        </w:rPr>
        <w:t>庚</w:t>
      </w:r>
      <w:r w:rsidRPr="00F25119">
        <w:rPr>
          <w:rFonts w:hint="eastAsia"/>
          <w:spacing w:val="10"/>
          <w:position w:val="4"/>
          <w:sz w:val="48"/>
          <w:eastAsianLayout w:id="1718839040" w:combine="1"/>
        </w:rPr>
        <w:t>辰經壇在尹家巷東孟家峪和真寓</w:t>
      </w:r>
      <w:r w:rsidR="00F25119" w:rsidRPr="00F25119">
        <w:rPr>
          <w:rFonts w:ascii="MS Gothic" w:eastAsia="MS Gothic" w:hAnsi="MS Gothic" w:cs="MS Gothic" w:hint="eastAsia"/>
          <w:position w:val="18"/>
        </w:rPr>
        <w:t> </w:t>
      </w:r>
    </w:p>
    <w:p w:rsidR="00BB1D43" w:rsidRDefault="00BB1D43" w:rsidP="004535BC">
      <w:pPr>
        <w:pStyle w:val="a9"/>
      </w:pPr>
      <w:r>
        <w:rPr>
          <w:rFonts w:hint="eastAsia"/>
        </w:rPr>
        <w:t>鶴神劉勰奉</w:t>
      </w:r>
      <w:r w:rsidR="00F25119" w:rsidRPr="00F25119">
        <w:rPr>
          <w:rFonts w:ascii="MS Gothic" w:eastAsia="MS Gothic" w:hAnsi="MS Gothic" w:cs="MS Gothic" w:hint="eastAsia"/>
          <w:position w:val="18"/>
        </w:rPr>
        <w:t> </w:t>
      </w:r>
    </w:p>
    <w:p w:rsidR="00BB1D43" w:rsidRDefault="00BB1D43" w:rsidP="004535BC">
      <w:pPr>
        <w:pStyle w:val="a9"/>
      </w:pPr>
      <w:r>
        <w:rPr>
          <w:rFonts w:hint="eastAsia"/>
        </w:rPr>
        <w:t>師</w:t>
      </w:r>
      <w:r w:rsidRPr="005C410E">
        <w:rPr>
          <w:rFonts w:hint="eastAsia"/>
          <w:spacing w:val="-180"/>
        </w:rPr>
        <w:t>命</w:t>
      </w:r>
      <w:r w:rsidRPr="005C410E">
        <w:rPr>
          <w:rFonts w:hint="eastAsia"/>
          <w:spacing w:val="-180"/>
          <w:position w:val="22"/>
        </w:rPr>
        <w:t>。</w:t>
      </w:r>
      <w:r>
        <w:rPr>
          <w:rFonts w:hint="eastAsia"/>
        </w:rPr>
        <w:t>有緊要</w:t>
      </w:r>
      <w:r w:rsidRPr="005C410E">
        <w:rPr>
          <w:rFonts w:hint="eastAsia"/>
          <w:spacing w:val="-180"/>
        </w:rPr>
        <w:t>語</w:t>
      </w:r>
      <w:r w:rsidRPr="005C410E">
        <w:rPr>
          <w:rFonts w:hint="eastAsia"/>
          <w:spacing w:val="-180"/>
          <w:position w:val="22"/>
        </w:rPr>
        <w:t>。</w:t>
      </w:r>
      <w:r>
        <w:rPr>
          <w:rFonts w:hint="eastAsia"/>
        </w:rPr>
        <w:t>語諸</w:t>
      </w:r>
      <w:r w:rsidRPr="005C410E">
        <w:rPr>
          <w:rFonts w:hint="eastAsia"/>
          <w:spacing w:val="-180"/>
        </w:rPr>
        <w:t>子</w:t>
      </w:r>
      <w:r w:rsidRPr="005C410E">
        <w:rPr>
          <w:rFonts w:hint="eastAsia"/>
          <w:spacing w:val="-180"/>
          <w:position w:val="22"/>
        </w:rPr>
        <w:t>。</w:t>
      </w:r>
      <w:r>
        <w:rPr>
          <w:rFonts w:hint="eastAsia"/>
        </w:rPr>
        <w:t>內修外</w:t>
      </w:r>
      <w:r w:rsidRPr="005C410E">
        <w:rPr>
          <w:rFonts w:hint="eastAsia"/>
          <w:spacing w:val="-180"/>
        </w:rPr>
        <w:t>修</w:t>
      </w:r>
      <w:r w:rsidRPr="005C410E">
        <w:rPr>
          <w:rFonts w:hint="eastAsia"/>
          <w:spacing w:val="-180"/>
          <w:position w:val="22"/>
        </w:rPr>
        <w:t>。</w:t>
      </w:r>
      <w:r>
        <w:rPr>
          <w:rFonts w:hint="eastAsia"/>
        </w:rPr>
        <w:t>附壇新</w:t>
      </w:r>
      <w:r w:rsidRPr="005C410E">
        <w:rPr>
          <w:rFonts w:hint="eastAsia"/>
          <w:spacing w:val="-180"/>
        </w:rPr>
        <w:t>舊</w:t>
      </w:r>
      <w:r w:rsidRPr="005C410E">
        <w:rPr>
          <w:rFonts w:hint="eastAsia"/>
          <w:spacing w:val="-180"/>
          <w:position w:val="22"/>
        </w:rPr>
        <w:t>。</w:t>
      </w:r>
      <w:r>
        <w:rPr>
          <w:rFonts w:hint="eastAsia"/>
        </w:rPr>
        <w:t>同參金華闡幽問</w:t>
      </w:r>
      <w:r w:rsidRPr="005C410E">
        <w:rPr>
          <w:rFonts w:hint="eastAsia"/>
          <w:spacing w:val="-180"/>
        </w:rPr>
        <w:t>答</w:t>
      </w:r>
      <w:r w:rsidRPr="005C410E">
        <w:rPr>
          <w:rFonts w:hint="eastAsia"/>
          <w:spacing w:val="-180"/>
          <w:position w:val="22"/>
        </w:rPr>
        <w:t>。</w:t>
      </w:r>
      <w:r>
        <w:rPr>
          <w:rFonts w:hint="eastAsia"/>
        </w:rPr>
        <w:t>逍遙兩間</w:t>
      </w:r>
      <w:r w:rsidRPr="005C410E">
        <w:rPr>
          <w:rFonts w:hint="eastAsia"/>
          <w:spacing w:val="-180"/>
        </w:rPr>
        <w:t>節</w:t>
      </w:r>
      <w:r w:rsidRPr="005C410E">
        <w:rPr>
          <w:rFonts w:hint="eastAsia"/>
          <w:spacing w:val="-180"/>
          <w:position w:val="22"/>
        </w:rPr>
        <w:t>。</w:t>
      </w:r>
      <w:r>
        <w:rPr>
          <w:rFonts w:hint="eastAsia"/>
        </w:rPr>
        <w:t>上乘中下之</w:t>
      </w:r>
      <w:r w:rsidRPr="005C410E">
        <w:rPr>
          <w:rFonts w:hint="eastAsia"/>
          <w:spacing w:val="-180"/>
        </w:rPr>
        <w:t>旨</w:t>
      </w:r>
      <w:r w:rsidRPr="005C410E">
        <w:rPr>
          <w:rFonts w:hint="eastAsia"/>
          <w:spacing w:val="-180"/>
          <w:position w:val="22"/>
        </w:rPr>
        <w:t>。</w:t>
      </w:r>
      <w:r>
        <w:rPr>
          <w:rFonts w:hint="eastAsia"/>
        </w:rPr>
        <w:t>及請七日閉關</w:t>
      </w:r>
      <w:r w:rsidRPr="005C410E">
        <w:rPr>
          <w:rFonts w:hint="eastAsia"/>
          <w:spacing w:val="-180"/>
        </w:rPr>
        <w:t>節</w:t>
      </w:r>
      <w:r w:rsidRPr="005C410E">
        <w:rPr>
          <w:rFonts w:hint="eastAsia"/>
          <w:spacing w:val="-180"/>
          <w:position w:val="22"/>
        </w:rPr>
        <w:t>。</w:t>
      </w:r>
      <w:r>
        <w:rPr>
          <w:rFonts w:hint="eastAsia"/>
        </w:rPr>
        <w:t>只要爾等</w:t>
      </w:r>
      <w:r w:rsidRPr="005C410E">
        <w:rPr>
          <w:rFonts w:hint="eastAsia"/>
          <w:spacing w:val="-180"/>
        </w:rPr>
        <w:t>句</w:t>
      </w:r>
      <w:r w:rsidRPr="005C410E">
        <w:rPr>
          <w:rFonts w:hint="eastAsia"/>
          <w:spacing w:val="-180"/>
          <w:position w:val="22"/>
        </w:rPr>
        <w:t>。</w:t>
      </w:r>
      <w:r>
        <w:rPr>
          <w:rFonts w:hint="eastAsia"/>
        </w:rPr>
        <w:t>合而味是言</w:t>
      </w:r>
      <w:r w:rsidRPr="005C410E">
        <w:rPr>
          <w:rFonts w:hint="eastAsia"/>
          <w:spacing w:val="-180"/>
        </w:rPr>
        <w:t>旨</w:t>
      </w:r>
      <w:r w:rsidRPr="005C410E">
        <w:rPr>
          <w:rFonts w:hint="eastAsia"/>
          <w:spacing w:val="-180"/>
          <w:position w:val="22"/>
        </w:rPr>
        <w:t>。</w:t>
      </w:r>
      <w:r>
        <w:rPr>
          <w:rFonts w:hint="eastAsia"/>
        </w:rPr>
        <w:t>則知東西分</w:t>
      </w:r>
      <w:r w:rsidRPr="005C410E">
        <w:rPr>
          <w:rFonts w:hint="eastAsia"/>
          <w:spacing w:val="-180"/>
        </w:rPr>
        <w:t>主</w:t>
      </w:r>
      <w:r w:rsidRPr="005C410E">
        <w:rPr>
          <w:rFonts w:hint="eastAsia"/>
          <w:spacing w:val="-180"/>
          <w:position w:val="22"/>
        </w:rPr>
        <w:t>。</w:t>
      </w:r>
      <w:r>
        <w:rPr>
          <w:rFonts w:hint="eastAsia"/>
        </w:rPr>
        <w:t>上中分乘之</w:t>
      </w:r>
      <w:r w:rsidRPr="005C410E">
        <w:rPr>
          <w:rFonts w:hint="eastAsia"/>
          <w:spacing w:val="-180"/>
        </w:rPr>
        <w:t>意</w:t>
      </w:r>
      <w:r w:rsidRPr="005C410E">
        <w:rPr>
          <w:rFonts w:hint="eastAsia"/>
          <w:spacing w:val="-180"/>
          <w:position w:val="22"/>
        </w:rPr>
        <w:t>。</w:t>
      </w:r>
      <w:r>
        <w:rPr>
          <w:rFonts w:hint="eastAsia"/>
        </w:rPr>
        <w:t>吾</w:t>
      </w:r>
      <w:r w:rsidR="00937A21">
        <w:rPr>
          <w:rFonts w:hint="eastAsia"/>
        </w:rPr>
        <w:t xml:space="preserve">　</w:t>
      </w:r>
      <w:r>
        <w:rPr>
          <w:rFonts w:hint="eastAsia"/>
        </w:rPr>
        <w:t>師道通前後上下橫豎普</w:t>
      </w:r>
      <w:r w:rsidRPr="005C410E">
        <w:rPr>
          <w:rFonts w:hint="eastAsia"/>
          <w:spacing w:val="-180"/>
        </w:rPr>
        <w:t>專</w:t>
      </w:r>
      <w:r w:rsidRPr="005C410E">
        <w:rPr>
          <w:rFonts w:hint="eastAsia"/>
          <w:spacing w:val="-180"/>
          <w:position w:val="22"/>
        </w:rPr>
        <w:t>。</w:t>
      </w:r>
      <w:r>
        <w:rPr>
          <w:rFonts w:hint="eastAsia"/>
        </w:rPr>
        <w:t>範內無</w:t>
      </w:r>
      <w:r w:rsidRPr="005C410E">
        <w:rPr>
          <w:rFonts w:hint="eastAsia"/>
          <w:spacing w:val="-180"/>
        </w:rPr>
        <w:t>範</w:t>
      </w:r>
      <w:r w:rsidRPr="005C410E">
        <w:rPr>
          <w:rFonts w:hint="eastAsia"/>
          <w:spacing w:val="-180"/>
          <w:position w:val="22"/>
        </w:rPr>
        <w:t>。</w:t>
      </w:r>
      <w:r>
        <w:rPr>
          <w:rFonts w:hint="eastAsia"/>
        </w:rPr>
        <w:t>不設專</w:t>
      </w:r>
      <w:r w:rsidRPr="005C410E">
        <w:rPr>
          <w:rFonts w:hint="eastAsia"/>
          <w:spacing w:val="-180"/>
        </w:rPr>
        <w:t>壇</w:t>
      </w:r>
      <w:r w:rsidRPr="005C410E">
        <w:rPr>
          <w:rFonts w:hint="eastAsia"/>
          <w:spacing w:val="-180"/>
          <w:position w:val="22"/>
        </w:rPr>
        <w:t>。</w:t>
      </w:r>
      <w:r>
        <w:rPr>
          <w:rFonts w:hint="eastAsia"/>
        </w:rPr>
        <w:t>猶孔丘之車輪馬</w:t>
      </w:r>
      <w:r w:rsidRPr="005C410E">
        <w:rPr>
          <w:rFonts w:hint="eastAsia"/>
          <w:spacing w:val="-180"/>
        </w:rPr>
        <w:t>蹄</w:t>
      </w:r>
      <w:r w:rsidRPr="005C410E">
        <w:rPr>
          <w:rFonts w:hint="eastAsia"/>
          <w:spacing w:val="-180"/>
          <w:position w:val="22"/>
        </w:rPr>
        <w:t>。</w:t>
      </w:r>
      <w:r>
        <w:rPr>
          <w:rFonts w:hint="eastAsia"/>
        </w:rPr>
        <w:t>周流遊說</w:t>
      </w:r>
      <w:r w:rsidRPr="005C410E">
        <w:rPr>
          <w:rFonts w:hint="eastAsia"/>
          <w:spacing w:val="-180"/>
        </w:rPr>
        <w:t>也</w:t>
      </w:r>
      <w:r w:rsidRPr="005C410E">
        <w:rPr>
          <w:rFonts w:hint="eastAsia"/>
          <w:spacing w:val="-180"/>
          <w:position w:val="22"/>
        </w:rPr>
        <w:t>。</w:t>
      </w:r>
      <w:r>
        <w:rPr>
          <w:rFonts w:hint="eastAsia"/>
        </w:rPr>
        <w:t>宏徒請設專</w:t>
      </w:r>
      <w:r w:rsidRPr="005C410E">
        <w:rPr>
          <w:rFonts w:hint="eastAsia"/>
          <w:spacing w:val="-180"/>
        </w:rPr>
        <w:t>壇</w:t>
      </w:r>
      <w:r w:rsidRPr="005C410E">
        <w:rPr>
          <w:rFonts w:hint="eastAsia"/>
          <w:spacing w:val="-180"/>
          <w:position w:val="22"/>
        </w:rPr>
        <w:t>。</w:t>
      </w:r>
      <w:r>
        <w:rPr>
          <w:rFonts w:hint="eastAsia"/>
        </w:rPr>
        <w:t>諸當敬</w:t>
      </w:r>
      <w:r w:rsidRPr="005C410E">
        <w:rPr>
          <w:rFonts w:hint="eastAsia"/>
          <w:spacing w:val="-180"/>
        </w:rPr>
        <w:t>禮</w:t>
      </w:r>
      <w:r w:rsidRPr="005C410E">
        <w:rPr>
          <w:rFonts w:hint="eastAsia"/>
          <w:spacing w:val="-180"/>
          <w:position w:val="22"/>
        </w:rPr>
        <w:t>。</w:t>
      </w:r>
      <w:r>
        <w:rPr>
          <w:rFonts w:hint="eastAsia"/>
        </w:rPr>
        <w:t>內修免</w:t>
      </w:r>
      <w:r w:rsidRPr="005C410E">
        <w:rPr>
          <w:rFonts w:hint="eastAsia"/>
          <w:spacing w:val="-180"/>
        </w:rPr>
        <w:t>之</w:t>
      </w:r>
      <w:r w:rsidRPr="005C410E">
        <w:rPr>
          <w:rFonts w:hint="eastAsia"/>
          <w:spacing w:val="-180"/>
          <w:position w:val="22"/>
        </w:rPr>
        <w:t>。</w:t>
      </w:r>
      <w:r>
        <w:rPr>
          <w:rFonts w:hint="eastAsia"/>
        </w:rPr>
        <w:t>外修無名有</w:t>
      </w:r>
      <w:r w:rsidRPr="005C410E">
        <w:rPr>
          <w:rFonts w:hint="eastAsia"/>
          <w:spacing w:val="-180"/>
        </w:rPr>
        <w:t>名</w:t>
      </w:r>
      <w:r w:rsidRPr="005C410E">
        <w:rPr>
          <w:rFonts w:hint="eastAsia"/>
          <w:spacing w:val="-180"/>
          <w:position w:val="22"/>
        </w:rPr>
        <w:t>。</w:t>
      </w:r>
      <w:r>
        <w:rPr>
          <w:rFonts w:hint="eastAsia"/>
        </w:rPr>
        <w:t>聽</w:t>
      </w:r>
    </w:p>
    <w:p w:rsidR="00BB1D43" w:rsidRDefault="00BB1D43" w:rsidP="004535BC">
      <w:pPr>
        <w:pStyle w:val="a9"/>
      </w:pPr>
      <w:r>
        <w:rPr>
          <w:rFonts w:hint="eastAsia"/>
        </w:rPr>
        <w:t>師親</w:t>
      </w:r>
      <w:r w:rsidRPr="005C410E">
        <w:rPr>
          <w:rFonts w:hint="eastAsia"/>
          <w:spacing w:val="-180"/>
        </w:rPr>
        <w:t>諭</w:t>
      </w:r>
      <w:r w:rsidRPr="005C410E">
        <w:rPr>
          <w:rFonts w:hint="eastAsia"/>
          <w:spacing w:val="-180"/>
          <w:position w:val="22"/>
        </w:rPr>
        <w:t>。</w:t>
      </w:r>
      <w:r>
        <w:rPr>
          <w:rFonts w:hint="eastAsia"/>
        </w:rPr>
        <w:t>速取問答篇諸子同</w:t>
      </w:r>
      <w:r w:rsidRPr="005C410E">
        <w:rPr>
          <w:rFonts w:hint="eastAsia"/>
          <w:spacing w:val="-180"/>
        </w:rPr>
        <w:t>參</w:t>
      </w:r>
      <w:r w:rsidRPr="005C410E">
        <w:rPr>
          <w:rFonts w:hint="eastAsia"/>
          <w:spacing w:val="-180"/>
          <w:position w:val="22"/>
        </w:rPr>
        <w:t>。</w:t>
      </w:r>
      <w:r>
        <w:rPr>
          <w:rFonts w:hint="eastAsia"/>
        </w:rPr>
        <w:t>用體判</w:t>
      </w:r>
      <w:r w:rsidRPr="005C410E">
        <w:rPr>
          <w:rFonts w:hint="eastAsia"/>
          <w:spacing w:val="-180"/>
        </w:rPr>
        <w:t>然</w:t>
      </w:r>
      <w:r w:rsidRPr="005C410E">
        <w:rPr>
          <w:rFonts w:hint="eastAsia"/>
          <w:spacing w:val="-180"/>
          <w:position w:val="22"/>
        </w:rPr>
        <w:t>。</w:t>
      </w:r>
      <w:r>
        <w:rPr>
          <w:rFonts w:hint="eastAsia"/>
        </w:rPr>
        <w:t>吾去復</w:t>
      </w:r>
      <w:r w:rsidRPr="005C410E">
        <w:rPr>
          <w:rFonts w:hint="eastAsia"/>
          <w:spacing w:val="-180"/>
        </w:rPr>
        <w:t>命</w:t>
      </w:r>
      <w:r w:rsidRPr="00937A21">
        <w:rPr>
          <w:rFonts w:hint="eastAsia"/>
          <w:spacing w:val="-100"/>
          <w:position w:val="22"/>
        </w:rPr>
        <w:t>。</w:t>
      </w:r>
      <w:r w:rsidRPr="00937A21">
        <w:rPr>
          <w:rFonts w:hint="eastAsia"/>
          <w:sz w:val="24"/>
          <w:szCs w:val="24"/>
        </w:rPr>
        <w:t>停四</w:t>
      </w:r>
      <w:r w:rsidRPr="00937A21">
        <w:rPr>
          <w:rFonts w:hint="eastAsia"/>
          <w:spacing w:val="-180"/>
          <w:sz w:val="24"/>
          <w:szCs w:val="24"/>
        </w:rPr>
        <w:t>度</w:t>
      </w:r>
    </w:p>
    <w:p w:rsidR="00BB1D43" w:rsidRDefault="00BB1D43" w:rsidP="00937A21">
      <w:pPr>
        <w:pStyle w:val="ae"/>
      </w:pPr>
      <w:r>
        <w:rPr>
          <w:rFonts w:hint="eastAsia"/>
        </w:rPr>
        <w:t>謹案今日授辰集經開壇之</w:t>
      </w:r>
      <w:r w:rsidRPr="005C410E">
        <w:rPr>
          <w:rFonts w:hint="eastAsia"/>
          <w:spacing w:val="-180"/>
        </w:rPr>
        <w:t>初</w:t>
      </w:r>
      <w:r w:rsidRPr="005C410E">
        <w:rPr>
          <w:rFonts w:hint="eastAsia"/>
          <w:spacing w:val="-180"/>
          <w:position w:val="22"/>
        </w:rPr>
        <w:t>。</w:t>
      </w:r>
      <w:r>
        <w:rPr>
          <w:rFonts w:hint="eastAsia"/>
        </w:rPr>
        <w:t>鶴神劉仙</w:t>
      </w:r>
      <w:r w:rsidRPr="005C410E">
        <w:rPr>
          <w:rFonts w:hint="eastAsia"/>
          <w:spacing w:val="-180"/>
        </w:rPr>
        <w:t>勰</w:t>
      </w:r>
      <w:r w:rsidRPr="005C410E">
        <w:rPr>
          <w:rFonts w:hint="eastAsia"/>
          <w:spacing w:val="-180"/>
          <w:position w:val="22"/>
        </w:rPr>
        <w:t>。</w:t>
      </w:r>
      <w:r>
        <w:rPr>
          <w:rFonts w:hint="eastAsia"/>
        </w:rPr>
        <w:t>奉命傳知諸</w:t>
      </w:r>
      <w:r w:rsidRPr="005C410E">
        <w:rPr>
          <w:rFonts w:hint="eastAsia"/>
          <w:spacing w:val="-180"/>
        </w:rPr>
        <w:t>子</w:t>
      </w:r>
      <w:r w:rsidRPr="005C410E">
        <w:rPr>
          <w:rFonts w:hint="eastAsia"/>
          <w:spacing w:val="-180"/>
          <w:position w:val="22"/>
        </w:rPr>
        <w:t>。</w:t>
      </w:r>
      <w:r>
        <w:rPr>
          <w:rFonts w:hint="eastAsia"/>
        </w:rPr>
        <w:t>同參金華闡幽問</w:t>
      </w:r>
      <w:r w:rsidRPr="005C410E">
        <w:rPr>
          <w:rFonts w:hint="eastAsia"/>
          <w:spacing w:val="-180"/>
        </w:rPr>
        <w:t>答</w:t>
      </w:r>
      <w:r w:rsidRPr="005C410E">
        <w:rPr>
          <w:rFonts w:hint="eastAsia"/>
          <w:spacing w:val="-180"/>
          <w:position w:val="22"/>
        </w:rPr>
        <w:t>。</w:t>
      </w:r>
      <w:r>
        <w:rPr>
          <w:rFonts w:hint="eastAsia"/>
        </w:rPr>
        <w:t>逍遙兩間</w:t>
      </w:r>
      <w:r w:rsidRPr="005C410E">
        <w:rPr>
          <w:rFonts w:hint="eastAsia"/>
          <w:spacing w:val="-180"/>
        </w:rPr>
        <w:t>節</w:t>
      </w:r>
      <w:r w:rsidRPr="005C410E">
        <w:rPr>
          <w:rFonts w:hint="eastAsia"/>
          <w:spacing w:val="-180"/>
          <w:position w:val="22"/>
        </w:rPr>
        <w:t>。</w:t>
      </w:r>
      <w:r>
        <w:rPr>
          <w:rFonts w:hint="eastAsia"/>
        </w:rPr>
        <w:t>及請七日閉關</w:t>
      </w:r>
      <w:r w:rsidRPr="005C410E">
        <w:rPr>
          <w:rFonts w:hint="eastAsia"/>
          <w:spacing w:val="-180"/>
        </w:rPr>
        <w:t>節</w:t>
      </w:r>
      <w:r w:rsidRPr="005C410E">
        <w:rPr>
          <w:rFonts w:hint="eastAsia"/>
          <w:spacing w:val="-180"/>
          <w:position w:val="22"/>
        </w:rPr>
        <w:t>。</w:t>
      </w:r>
      <w:r>
        <w:rPr>
          <w:rFonts w:hint="eastAsia"/>
        </w:rPr>
        <w:t>只要爾等</w:t>
      </w:r>
      <w:r w:rsidRPr="005C410E">
        <w:rPr>
          <w:rFonts w:hint="eastAsia"/>
          <w:spacing w:val="-180"/>
        </w:rPr>
        <w:t>句</w:t>
      </w:r>
      <w:r w:rsidRPr="005C410E">
        <w:rPr>
          <w:rFonts w:hint="eastAsia"/>
          <w:spacing w:val="-180"/>
          <w:position w:val="22"/>
        </w:rPr>
        <w:t>。</w:t>
      </w:r>
      <w:r>
        <w:rPr>
          <w:rFonts w:hint="eastAsia"/>
        </w:rPr>
        <w:t>合而味是言</w:t>
      </w:r>
      <w:r w:rsidRPr="005C410E">
        <w:rPr>
          <w:rFonts w:hint="eastAsia"/>
          <w:spacing w:val="-180"/>
        </w:rPr>
        <w:t>旨</w:t>
      </w:r>
      <w:r w:rsidRPr="005C410E">
        <w:rPr>
          <w:rFonts w:hint="eastAsia"/>
          <w:spacing w:val="-180"/>
          <w:position w:val="22"/>
        </w:rPr>
        <w:t>。</w:t>
      </w:r>
      <w:r>
        <w:rPr>
          <w:rFonts w:hint="eastAsia"/>
        </w:rPr>
        <w:t>則體用判然</w:t>
      </w:r>
      <w:r w:rsidRPr="005C410E">
        <w:rPr>
          <w:rFonts w:hint="eastAsia"/>
          <w:spacing w:val="-180"/>
        </w:rPr>
        <w:t>矣</w:t>
      </w:r>
      <w:r w:rsidRPr="005C410E">
        <w:rPr>
          <w:rFonts w:hint="eastAsia"/>
          <w:spacing w:val="-180"/>
          <w:position w:val="22"/>
        </w:rPr>
        <w:t>。</w:t>
      </w:r>
      <w:r>
        <w:rPr>
          <w:rFonts w:hint="eastAsia"/>
        </w:rPr>
        <w:t>查金華闡幽問</w:t>
      </w:r>
      <w:r w:rsidRPr="005C410E">
        <w:rPr>
          <w:rFonts w:hint="eastAsia"/>
          <w:spacing w:val="-180"/>
        </w:rPr>
        <w:t>答</w:t>
      </w:r>
      <w:r w:rsidRPr="005C410E">
        <w:rPr>
          <w:rFonts w:hint="eastAsia"/>
          <w:spacing w:val="-180"/>
          <w:position w:val="22"/>
        </w:rPr>
        <w:t>。</w:t>
      </w:r>
      <w:r>
        <w:rPr>
          <w:rFonts w:hint="eastAsia"/>
        </w:rPr>
        <w:t>逍遙兩間節</w:t>
      </w:r>
      <w:r w:rsidRPr="005C410E">
        <w:rPr>
          <w:rFonts w:hint="eastAsia"/>
          <w:spacing w:val="-180"/>
        </w:rPr>
        <w:t>云</w:t>
      </w:r>
      <w:r w:rsidRPr="005C410E">
        <w:rPr>
          <w:rFonts w:hint="eastAsia"/>
          <w:spacing w:val="-180"/>
          <w:position w:val="22"/>
        </w:rPr>
        <w:t>。</w:t>
      </w:r>
      <w:r>
        <w:rPr>
          <w:rFonts w:hint="eastAsia"/>
        </w:rPr>
        <w:t>(上略)二三子靜守吾</w:t>
      </w:r>
      <w:r w:rsidRPr="005C410E">
        <w:rPr>
          <w:rFonts w:hint="eastAsia"/>
          <w:spacing w:val="-180"/>
        </w:rPr>
        <w:t>道</w:t>
      </w:r>
      <w:r w:rsidRPr="005C410E">
        <w:rPr>
          <w:rFonts w:hint="eastAsia"/>
          <w:spacing w:val="-180"/>
          <w:position w:val="22"/>
        </w:rPr>
        <w:t>。</w:t>
      </w:r>
      <w:r>
        <w:rPr>
          <w:rFonts w:hint="eastAsia"/>
        </w:rPr>
        <w:t>勿搖惑其</w:t>
      </w:r>
      <w:r w:rsidRPr="005C410E">
        <w:rPr>
          <w:rFonts w:hint="eastAsia"/>
          <w:spacing w:val="-180"/>
        </w:rPr>
        <w:t>心</w:t>
      </w:r>
      <w:r w:rsidRPr="005C410E">
        <w:rPr>
          <w:rFonts w:hint="eastAsia"/>
          <w:spacing w:val="-180"/>
          <w:position w:val="22"/>
        </w:rPr>
        <w:t>。</w:t>
      </w:r>
      <w:r>
        <w:rPr>
          <w:rFonts w:hint="eastAsia"/>
        </w:rPr>
        <w:t>吾願汝等為上</w:t>
      </w:r>
      <w:r w:rsidRPr="005C410E">
        <w:rPr>
          <w:rFonts w:hint="eastAsia"/>
          <w:spacing w:val="-180"/>
        </w:rPr>
        <w:t>乘</w:t>
      </w:r>
      <w:r w:rsidRPr="005C410E">
        <w:rPr>
          <w:rFonts w:hint="eastAsia"/>
          <w:spacing w:val="-180"/>
          <w:position w:val="22"/>
        </w:rPr>
        <w:t>。</w:t>
      </w:r>
      <w:r>
        <w:rPr>
          <w:rFonts w:hint="eastAsia"/>
        </w:rPr>
        <w:t>不欲汝等歸中下</w:t>
      </w:r>
      <w:r w:rsidRPr="005C410E">
        <w:rPr>
          <w:rFonts w:hint="eastAsia"/>
          <w:spacing w:val="-180"/>
        </w:rPr>
        <w:t>流</w:t>
      </w:r>
      <w:r w:rsidRPr="005C410E">
        <w:rPr>
          <w:rFonts w:hint="eastAsia"/>
          <w:spacing w:val="-180"/>
          <w:position w:val="22"/>
        </w:rPr>
        <w:t>。</w:t>
      </w:r>
      <w:r>
        <w:rPr>
          <w:rFonts w:hint="eastAsia"/>
        </w:rPr>
        <w:t>中下流非至</w:t>
      </w:r>
      <w:r w:rsidRPr="005C410E">
        <w:rPr>
          <w:rFonts w:hint="eastAsia"/>
          <w:spacing w:val="-180"/>
        </w:rPr>
        <w:t>善</w:t>
      </w:r>
      <w:r w:rsidRPr="005C410E">
        <w:rPr>
          <w:rFonts w:hint="eastAsia"/>
          <w:spacing w:val="-180"/>
          <w:position w:val="22"/>
        </w:rPr>
        <w:t>。</w:t>
      </w:r>
      <w:r>
        <w:rPr>
          <w:rFonts w:hint="eastAsia"/>
        </w:rPr>
        <w:t>至善之</w:t>
      </w:r>
      <w:r w:rsidRPr="005C410E">
        <w:rPr>
          <w:rFonts w:hint="eastAsia"/>
          <w:spacing w:val="-180"/>
        </w:rPr>
        <w:t>極</w:t>
      </w:r>
      <w:r w:rsidRPr="005C410E">
        <w:rPr>
          <w:rFonts w:hint="eastAsia"/>
          <w:spacing w:val="-180"/>
          <w:position w:val="22"/>
        </w:rPr>
        <w:t>。</w:t>
      </w:r>
      <w:r>
        <w:rPr>
          <w:rFonts w:hint="eastAsia"/>
        </w:rPr>
        <w:t>動靜無</w:t>
      </w:r>
      <w:r w:rsidRPr="005C410E">
        <w:rPr>
          <w:rFonts w:hint="eastAsia"/>
          <w:spacing w:val="-180"/>
        </w:rPr>
        <w:t>常</w:t>
      </w:r>
      <w:r w:rsidRPr="005C410E">
        <w:rPr>
          <w:rFonts w:hint="eastAsia"/>
          <w:spacing w:val="-180"/>
          <w:position w:val="22"/>
        </w:rPr>
        <w:t>。</w:t>
      </w:r>
      <w:r>
        <w:rPr>
          <w:rFonts w:hint="eastAsia"/>
        </w:rPr>
        <w:t>神妙不</w:t>
      </w:r>
      <w:r w:rsidRPr="005C410E">
        <w:rPr>
          <w:rFonts w:hint="eastAsia"/>
          <w:spacing w:val="-180"/>
        </w:rPr>
        <w:lastRenderedPageBreak/>
        <w:t>測</w:t>
      </w:r>
      <w:r w:rsidRPr="005C410E">
        <w:rPr>
          <w:rFonts w:hint="eastAsia"/>
          <w:spacing w:val="-180"/>
          <w:position w:val="22"/>
        </w:rPr>
        <w:t>。</w:t>
      </w:r>
      <w:r>
        <w:rPr>
          <w:rFonts w:hint="eastAsia"/>
        </w:rPr>
        <w:t>即其體也無</w:t>
      </w:r>
      <w:r w:rsidRPr="005C410E">
        <w:rPr>
          <w:rFonts w:hint="eastAsia"/>
          <w:spacing w:val="-180"/>
        </w:rPr>
        <w:t>異</w:t>
      </w:r>
      <w:r w:rsidRPr="005C410E">
        <w:rPr>
          <w:rFonts w:hint="eastAsia"/>
          <w:spacing w:val="-180"/>
          <w:position w:val="22"/>
        </w:rPr>
        <w:t>。</w:t>
      </w:r>
      <w:r>
        <w:rPr>
          <w:rFonts w:hint="eastAsia"/>
        </w:rPr>
        <w:t>顯其用也無</w:t>
      </w:r>
      <w:r w:rsidRPr="005C410E">
        <w:rPr>
          <w:rFonts w:hint="eastAsia"/>
          <w:spacing w:val="-180"/>
        </w:rPr>
        <w:t>方</w:t>
      </w:r>
      <w:r w:rsidRPr="005C410E">
        <w:rPr>
          <w:rFonts w:hint="eastAsia"/>
          <w:spacing w:val="-180"/>
          <w:position w:val="22"/>
        </w:rPr>
        <w:t>。</w:t>
      </w:r>
      <w:r>
        <w:rPr>
          <w:rFonts w:hint="eastAsia"/>
        </w:rPr>
        <w:t>先天而天弗</w:t>
      </w:r>
      <w:r w:rsidRPr="005C410E">
        <w:rPr>
          <w:rFonts w:hint="eastAsia"/>
          <w:spacing w:val="-180"/>
        </w:rPr>
        <w:t>違</w:t>
      </w:r>
      <w:r w:rsidRPr="005C410E">
        <w:rPr>
          <w:rFonts w:hint="eastAsia"/>
          <w:spacing w:val="-180"/>
          <w:position w:val="22"/>
        </w:rPr>
        <w:t>。</w:t>
      </w:r>
      <w:r>
        <w:rPr>
          <w:rFonts w:hint="eastAsia"/>
        </w:rPr>
        <w:t>後天而奉天</w:t>
      </w:r>
      <w:r w:rsidRPr="005C410E">
        <w:rPr>
          <w:rFonts w:hint="eastAsia"/>
          <w:spacing w:val="-180"/>
        </w:rPr>
        <w:t>時</w:t>
      </w:r>
      <w:r w:rsidRPr="005C410E">
        <w:rPr>
          <w:rFonts w:hint="eastAsia"/>
          <w:spacing w:val="-180"/>
          <w:position w:val="22"/>
        </w:rPr>
        <w:t>。</w:t>
      </w:r>
      <w:r>
        <w:rPr>
          <w:rFonts w:hint="eastAsia"/>
        </w:rPr>
        <w:t>神明自若</w:t>
      </w:r>
      <w:r w:rsidRPr="005C410E">
        <w:rPr>
          <w:rFonts w:hint="eastAsia"/>
          <w:spacing w:val="-180"/>
        </w:rPr>
        <w:t>也</w:t>
      </w:r>
      <w:r w:rsidRPr="005C410E">
        <w:rPr>
          <w:rFonts w:hint="eastAsia"/>
          <w:spacing w:val="-180"/>
          <w:position w:val="22"/>
        </w:rPr>
        <w:t>。</w:t>
      </w:r>
      <w:r>
        <w:rPr>
          <w:rFonts w:hint="eastAsia"/>
        </w:rPr>
        <w:t>請七日閉關節云(上略)只要爾福緣承當得</w:t>
      </w:r>
      <w:r w:rsidRPr="005C410E">
        <w:rPr>
          <w:rFonts w:hint="eastAsia"/>
          <w:spacing w:val="-180"/>
        </w:rPr>
        <w:t>起</w:t>
      </w:r>
      <w:r w:rsidRPr="005C410E">
        <w:rPr>
          <w:rFonts w:hint="eastAsia"/>
          <w:spacing w:val="-180"/>
          <w:position w:val="22"/>
        </w:rPr>
        <w:t>。</w:t>
      </w:r>
      <w:r>
        <w:rPr>
          <w:rFonts w:hint="eastAsia"/>
        </w:rPr>
        <w:t>親驗親</w:t>
      </w:r>
      <w:r w:rsidRPr="005C410E">
        <w:rPr>
          <w:rFonts w:hint="eastAsia"/>
          <w:spacing w:val="-180"/>
        </w:rPr>
        <w:t>證</w:t>
      </w:r>
      <w:r w:rsidRPr="005C410E">
        <w:rPr>
          <w:rFonts w:hint="eastAsia"/>
          <w:spacing w:val="-180"/>
          <w:position w:val="22"/>
        </w:rPr>
        <w:t>。</w:t>
      </w:r>
      <w:r>
        <w:rPr>
          <w:rFonts w:hint="eastAsia"/>
        </w:rPr>
        <w:t>將這些旁門左</w:t>
      </w:r>
      <w:r w:rsidRPr="005C410E">
        <w:rPr>
          <w:rFonts w:hint="eastAsia"/>
          <w:spacing w:val="-180"/>
        </w:rPr>
        <w:t>道</w:t>
      </w:r>
      <w:r w:rsidRPr="005C410E">
        <w:rPr>
          <w:rFonts w:hint="eastAsia"/>
          <w:spacing w:val="-180"/>
          <w:position w:val="22"/>
        </w:rPr>
        <w:t>。</w:t>
      </w:r>
      <w:r>
        <w:rPr>
          <w:rFonts w:hint="eastAsia"/>
        </w:rPr>
        <w:t>一概闢</w:t>
      </w:r>
      <w:r w:rsidRPr="005C410E">
        <w:rPr>
          <w:rFonts w:hint="eastAsia"/>
          <w:spacing w:val="-180"/>
        </w:rPr>
        <w:t>郤</w:t>
      </w:r>
      <w:r w:rsidRPr="005C410E">
        <w:rPr>
          <w:rFonts w:hint="eastAsia"/>
          <w:spacing w:val="-180"/>
          <w:position w:val="22"/>
        </w:rPr>
        <w:t>。</w:t>
      </w:r>
      <w:r>
        <w:rPr>
          <w:rFonts w:hint="eastAsia"/>
        </w:rPr>
        <w:t>(下略)停四</w:t>
      </w:r>
      <w:r w:rsidRPr="00C0147C">
        <w:rPr>
          <w:rFonts w:hint="eastAsia"/>
        </w:rPr>
        <w:t>度</w:t>
      </w:r>
      <w:r w:rsidR="00C0147C" w:rsidRPr="00C0147C">
        <w:rPr>
          <w:rFonts w:hint="eastAsia"/>
          <w:spacing w:val="-180"/>
          <w:highlight w:val="yellow"/>
        </w:rPr>
        <w:t>時</w:t>
      </w:r>
      <w:r w:rsidRPr="005C410E">
        <w:rPr>
          <w:rFonts w:hint="eastAsia"/>
          <w:spacing w:val="-180"/>
          <w:position w:val="22"/>
        </w:rPr>
        <w:t>。</w:t>
      </w:r>
      <w:r>
        <w:rPr>
          <w:rFonts w:hint="eastAsia"/>
        </w:rPr>
        <w:t>將此兩段文字查出同</w:t>
      </w:r>
      <w:r w:rsidRPr="005C410E">
        <w:rPr>
          <w:rFonts w:hint="eastAsia"/>
          <w:spacing w:val="-180"/>
        </w:rPr>
        <w:t>參</w:t>
      </w:r>
      <w:r w:rsidRPr="005C410E">
        <w:rPr>
          <w:rFonts w:hint="eastAsia"/>
          <w:spacing w:val="-180"/>
          <w:position w:val="22"/>
        </w:rPr>
        <w:t>。</w:t>
      </w:r>
      <w:r>
        <w:rPr>
          <w:rFonts w:hint="eastAsia"/>
        </w:rPr>
        <w:t>諸弟子為之悚</w:t>
      </w:r>
      <w:r w:rsidRPr="005C410E">
        <w:rPr>
          <w:rFonts w:hint="eastAsia"/>
          <w:spacing w:val="-180"/>
        </w:rPr>
        <w:t>然</w:t>
      </w:r>
      <w:r w:rsidRPr="005C410E">
        <w:rPr>
          <w:rFonts w:hint="eastAsia"/>
          <w:spacing w:val="-180"/>
          <w:position w:val="22"/>
        </w:rPr>
        <w:t>。</w:t>
      </w:r>
      <w:r>
        <w:rPr>
          <w:rFonts w:hint="eastAsia"/>
        </w:rPr>
        <w:t>其神妙</w:t>
      </w:r>
      <w:r w:rsidRPr="005C410E">
        <w:rPr>
          <w:rFonts w:hint="eastAsia"/>
          <w:spacing w:val="-180"/>
        </w:rPr>
        <w:t>處</w:t>
      </w:r>
      <w:r w:rsidRPr="005C410E">
        <w:rPr>
          <w:rFonts w:hint="eastAsia"/>
          <w:spacing w:val="-180"/>
          <w:position w:val="22"/>
        </w:rPr>
        <w:t>。</w:t>
      </w:r>
      <w:r>
        <w:rPr>
          <w:rFonts w:hint="eastAsia"/>
        </w:rPr>
        <w:t>恰與昨日之事實相合</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師酉正授經默子進六</w:t>
      </w:r>
      <w:r w:rsidRPr="005C410E">
        <w:rPr>
          <w:rFonts w:hint="eastAsia"/>
          <w:spacing w:val="-180"/>
        </w:rPr>
        <w:t>級</w:t>
      </w:r>
      <w:r w:rsidRPr="00734E59">
        <w:rPr>
          <w:rFonts w:hint="eastAsia"/>
          <w:spacing w:val="-100"/>
          <w:position w:val="22"/>
        </w:rPr>
        <w:t>。</w:t>
      </w:r>
      <w:r w:rsidRPr="00970E47">
        <w:rPr>
          <w:rFonts w:hint="eastAsia"/>
          <w:position w:val="4"/>
          <w:sz w:val="48"/>
          <w:eastAsianLayout w:id="1718839040" w:combine="1"/>
        </w:rPr>
        <w:t>以昨日闢魔之功也</w:t>
      </w:r>
      <w:r>
        <w:rPr>
          <w:rFonts w:hint="eastAsia"/>
        </w:rPr>
        <w:t>師籍經壇先賜爾</w:t>
      </w:r>
      <w:r w:rsidRPr="005C410E">
        <w:rPr>
          <w:rFonts w:hint="eastAsia"/>
          <w:spacing w:val="-180"/>
        </w:rPr>
        <w:t>像</w:t>
      </w:r>
      <w:r w:rsidRPr="005C410E">
        <w:rPr>
          <w:rFonts w:hint="eastAsia"/>
          <w:spacing w:val="-180"/>
          <w:position w:val="22"/>
        </w:rPr>
        <w:t>。</w:t>
      </w:r>
      <w:r>
        <w:rPr>
          <w:rFonts w:hint="eastAsia"/>
        </w:rPr>
        <w:t>無名諸子得</w:t>
      </w:r>
      <w:r w:rsidRPr="005C410E">
        <w:rPr>
          <w:rFonts w:hint="eastAsia"/>
          <w:spacing w:val="-180"/>
        </w:rPr>
        <w:t>竅</w:t>
      </w:r>
      <w:r w:rsidRPr="005C410E">
        <w:rPr>
          <w:rFonts w:hint="eastAsia"/>
          <w:spacing w:val="-180"/>
          <w:position w:val="22"/>
        </w:rPr>
        <w:t>。</w:t>
      </w:r>
      <w:r>
        <w:rPr>
          <w:rFonts w:hint="eastAsia"/>
        </w:rPr>
        <w:t>濟真</w:t>
      </w:r>
      <w:r w:rsidRPr="00970E47">
        <w:rPr>
          <w:rFonts w:hint="eastAsia"/>
          <w:position w:val="4"/>
          <w:sz w:val="48"/>
          <w:eastAsianLayout w:id="1718839040" w:combine="1"/>
        </w:rPr>
        <w:t>即張濟康</w:t>
      </w:r>
      <w:r>
        <w:rPr>
          <w:rFonts w:hint="eastAsia"/>
        </w:rPr>
        <w:t>最善</w:t>
      </w:r>
      <w:r w:rsidRPr="005C410E">
        <w:rPr>
          <w:rFonts w:hint="eastAsia"/>
          <w:spacing w:val="-180"/>
        </w:rPr>
        <w:t>悟</w:t>
      </w:r>
      <w:r w:rsidRPr="005C410E">
        <w:rPr>
          <w:rFonts w:hint="eastAsia"/>
          <w:spacing w:val="-180"/>
          <w:position w:val="22"/>
        </w:rPr>
        <w:t>。</w:t>
      </w:r>
      <w:r>
        <w:rPr>
          <w:rFonts w:hint="eastAsia"/>
        </w:rPr>
        <w:t>亦准領</w:t>
      </w:r>
      <w:r w:rsidRPr="005C410E">
        <w:rPr>
          <w:rFonts w:hint="eastAsia"/>
          <w:spacing w:val="-180"/>
        </w:rPr>
        <w:t>像</w:t>
      </w:r>
      <w:r w:rsidRPr="005C410E">
        <w:rPr>
          <w:rFonts w:hint="eastAsia"/>
          <w:spacing w:val="-180"/>
          <w:position w:val="22"/>
        </w:rPr>
        <w:t>。</w:t>
      </w:r>
      <w:r>
        <w:rPr>
          <w:rFonts w:hint="eastAsia"/>
        </w:rPr>
        <w:t>其餘諸</w:t>
      </w:r>
      <w:r w:rsidRPr="005C410E">
        <w:rPr>
          <w:rFonts w:hint="eastAsia"/>
          <w:spacing w:val="-180"/>
        </w:rPr>
        <w:t>子</w:t>
      </w:r>
      <w:r w:rsidRPr="00734E59">
        <w:rPr>
          <w:rFonts w:hint="eastAsia"/>
          <w:spacing w:val="-100"/>
          <w:position w:val="22"/>
        </w:rPr>
        <w:t>。</w:t>
      </w:r>
      <w:r>
        <w:rPr>
          <w:rFonts w:hint="eastAsia"/>
        </w:rPr>
        <w:t>郝</w:t>
      </w:r>
      <w:r w:rsidRPr="00970E47">
        <w:rPr>
          <w:rFonts w:hint="eastAsia"/>
          <w:position w:val="4"/>
          <w:sz w:val="48"/>
          <w:eastAsianLayout w:id="1718839040" w:combine="1"/>
        </w:rPr>
        <w:t>宸甫</w:t>
      </w:r>
      <w:r>
        <w:rPr>
          <w:rFonts w:hint="eastAsia"/>
        </w:rPr>
        <w:t>楊</w:t>
      </w:r>
      <w:r w:rsidRPr="00970E47">
        <w:rPr>
          <w:rFonts w:hint="eastAsia"/>
          <w:position w:val="4"/>
          <w:sz w:val="48"/>
          <w:eastAsianLayout w:id="1718839040" w:combine="1"/>
        </w:rPr>
        <w:t>孟斗</w:t>
      </w:r>
      <w:r>
        <w:rPr>
          <w:rFonts w:hint="eastAsia"/>
        </w:rPr>
        <w:t>郭</w:t>
      </w:r>
      <w:r w:rsidRPr="00970E47">
        <w:rPr>
          <w:rFonts w:hint="eastAsia"/>
          <w:position w:val="4"/>
          <w:sz w:val="48"/>
          <w:eastAsianLayout w:id="1718839040" w:combine="1"/>
        </w:rPr>
        <w:t>湘泉</w:t>
      </w:r>
      <w:r>
        <w:rPr>
          <w:rFonts w:hint="eastAsia"/>
        </w:rPr>
        <w:t>氏三</w:t>
      </w:r>
      <w:r w:rsidRPr="005C410E">
        <w:rPr>
          <w:rFonts w:hint="eastAsia"/>
          <w:spacing w:val="-180"/>
        </w:rPr>
        <w:t>子</w:t>
      </w:r>
      <w:r w:rsidRPr="005C410E">
        <w:rPr>
          <w:rFonts w:hint="eastAsia"/>
          <w:spacing w:val="-180"/>
          <w:position w:val="22"/>
        </w:rPr>
        <w:t>。</w:t>
      </w:r>
      <w:r>
        <w:rPr>
          <w:rFonts w:hint="eastAsia"/>
        </w:rPr>
        <w:t>均准領像領</w:t>
      </w:r>
      <w:r w:rsidRPr="005C410E">
        <w:rPr>
          <w:rFonts w:hint="eastAsia"/>
          <w:spacing w:val="-180"/>
        </w:rPr>
        <w:t>名</w:t>
      </w:r>
      <w:r w:rsidRPr="005C410E">
        <w:rPr>
          <w:rFonts w:hint="eastAsia"/>
          <w:spacing w:val="-180"/>
          <w:position w:val="22"/>
        </w:rPr>
        <w:t>。</w:t>
      </w:r>
      <w:r>
        <w:rPr>
          <w:rFonts w:hint="eastAsia"/>
        </w:rPr>
        <w:t>他則俟諸冬至日</w:t>
      </w:r>
      <w:r w:rsidRPr="005C410E">
        <w:rPr>
          <w:rFonts w:hint="eastAsia"/>
          <w:spacing w:val="-180"/>
        </w:rPr>
        <w:t>後</w:t>
      </w:r>
      <w:r w:rsidRPr="005C410E">
        <w:rPr>
          <w:rFonts w:hint="eastAsia"/>
          <w:spacing w:val="-180"/>
          <w:position w:val="22"/>
        </w:rPr>
        <w:t>。</w:t>
      </w:r>
      <w:r>
        <w:rPr>
          <w:rFonts w:hint="eastAsia"/>
        </w:rPr>
        <w:t>千佛山風雪霽</w:t>
      </w:r>
      <w:r w:rsidRPr="005C410E">
        <w:rPr>
          <w:rFonts w:hint="eastAsia"/>
          <w:spacing w:val="-180"/>
        </w:rPr>
        <w:t>時</w:t>
      </w:r>
      <w:r w:rsidRPr="005C410E">
        <w:rPr>
          <w:rFonts w:hint="eastAsia"/>
          <w:spacing w:val="-180"/>
          <w:position w:val="22"/>
        </w:rPr>
        <w:t>。</w:t>
      </w:r>
      <w:r>
        <w:rPr>
          <w:rFonts w:hint="eastAsia"/>
        </w:rPr>
        <w:t>於日輪現</w:t>
      </w:r>
      <w:r w:rsidRPr="005C410E">
        <w:rPr>
          <w:rFonts w:hint="eastAsia"/>
          <w:spacing w:val="-180"/>
        </w:rPr>
        <w:t>時</w:t>
      </w:r>
      <w:r w:rsidRPr="005C410E">
        <w:rPr>
          <w:rFonts w:hint="eastAsia"/>
          <w:spacing w:val="-180"/>
          <w:position w:val="22"/>
        </w:rPr>
        <w:t>。</w:t>
      </w:r>
      <w:r>
        <w:rPr>
          <w:rFonts w:hint="eastAsia"/>
        </w:rPr>
        <w:t>向開元寺柏林頂</w:t>
      </w:r>
      <w:r w:rsidRPr="005C410E">
        <w:rPr>
          <w:rFonts w:hint="eastAsia"/>
          <w:spacing w:val="-180"/>
        </w:rPr>
        <w:t>上</w:t>
      </w:r>
      <w:r w:rsidRPr="005C410E">
        <w:rPr>
          <w:rFonts w:hint="eastAsia"/>
          <w:spacing w:val="-180"/>
          <w:position w:val="22"/>
        </w:rPr>
        <w:t>。</w:t>
      </w:r>
      <w:r>
        <w:rPr>
          <w:rFonts w:hint="eastAsia"/>
        </w:rPr>
        <w:t>拍吾與吾徒張凌霄真</w:t>
      </w:r>
      <w:r w:rsidRPr="005C410E">
        <w:rPr>
          <w:rFonts w:hint="eastAsia"/>
          <w:spacing w:val="-180"/>
        </w:rPr>
        <w:t>像</w:t>
      </w:r>
      <w:r w:rsidRPr="005C410E">
        <w:rPr>
          <w:rFonts w:hint="eastAsia"/>
          <w:spacing w:val="-180"/>
          <w:position w:val="22"/>
        </w:rPr>
        <w:t>。</w:t>
      </w:r>
      <w:r>
        <w:rPr>
          <w:rFonts w:hint="eastAsia"/>
        </w:rPr>
        <w:t>青烟現</w:t>
      </w:r>
      <w:r w:rsidRPr="005C410E">
        <w:rPr>
          <w:rFonts w:hint="eastAsia"/>
          <w:spacing w:val="-180"/>
        </w:rPr>
        <w:t>時</w:t>
      </w:r>
      <w:r w:rsidRPr="005C410E">
        <w:rPr>
          <w:rFonts w:hint="eastAsia"/>
          <w:spacing w:val="-180"/>
          <w:position w:val="22"/>
        </w:rPr>
        <w:t>。</w:t>
      </w:r>
      <w:r>
        <w:rPr>
          <w:rFonts w:hint="eastAsia"/>
        </w:rPr>
        <w:t>只須半</w:t>
      </w:r>
      <w:r w:rsidRPr="005C410E">
        <w:rPr>
          <w:rFonts w:hint="eastAsia"/>
          <w:spacing w:val="-180"/>
        </w:rPr>
        <w:t>字</w:t>
      </w:r>
      <w:r w:rsidRPr="005C410E">
        <w:rPr>
          <w:rFonts w:hint="eastAsia"/>
          <w:spacing w:val="-180"/>
          <w:position w:val="22"/>
        </w:rPr>
        <w:t>。</w:t>
      </w:r>
      <w:r>
        <w:rPr>
          <w:rFonts w:hint="eastAsia"/>
        </w:rPr>
        <w:t>無論內</w:t>
      </w:r>
      <w:r w:rsidRPr="005C410E">
        <w:rPr>
          <w:rFonts w:hint="eastAsia"/>
          <w:spacing w:val="-180"/>
        </w:rPr>
        <w:t>外</w:t>
      </w:r>
      <w:r w:rsidRPr="005C410E">
        <w:rPr>
          <w:rFonts w:hint="eastAsia"/>
          <w:spacing w:val="-180"/>
          <w:position w:val="22"/>
        </w:rPr>
        <w:t>。</w:t>
      </w:r>
      <w:r>
        <w:rPr>
          <w:rFonts w:hint="eastAsia"/>
        </w:rPr>
        <w:t>皆可領</w:t>
      </w:r>
      <w:r w:rsidRPr="005C410E">
        <w:rPr>
          <w:rFonts w:hint="eastAsia"/>
          <w:spacing w:val="-180"/>
        </w:rPr>
        <w:t>奉</w:t>
      </w:r>
      <w:r w:rsidRPr="00734E59">
        <w:rPr>
          <w:rFonts w:hint="eastAsia"/>
          <w:spacing w:val="-100"/>
          <w:position w:val="22"/>
        </w:rPr>
        <w:t>。</w:t>
      </w:r>
      <w:r w:rsidR="00970E47" w:rsidRPr="00970E47">
        <w:rPr>
          <w:rFonts w:hint="eastAsia"/>
          <w:position w:val="4"/>
          <w:sz w:val="48"/>
          <w:eastAsianLayout w:id="1718839040" w:combine="1"/>
        </w:rPr>
        <w:t>老祖照像之訓</w:t>
      </w:r>
      <w:r w:rsidRPr="00970E47">
        <w:rPr>
          <w:rFonts w:hint="eastAsia"/>
          <w:position w:val="4"/>
          <w:sz w:val="48"/>
          <w:eastAsianLayout w:id="1718839040" w:combine="1"/>
        </w:rPr>
        <w:t>自今日始。</w:t>
      </w:r>
      <w:r>
        <w:rPr>
          <w:rFonts w:hint="eastAsia"/>
        </w:rPr>
        <w:t>辰經改戌</w:t>
      </w:r>
      <w:r w:rsidRPr="005C410E">
        <w:rPr>
          <w:rFonts w:hint="eastAsia"/>
          <w:spacing w:val="-180"/>
        </w:rPr>
        <w:t>授</w:t>
      </w:r>
      <w:r w:rsidRPr="005C410E">
        <w:rPr>
          <w:rFonts w:hint="eastAsia"/>
          <w:spacing w:val="-180"/>
          <w:position w:val="22"/>
        </w:rPr>
        <w:t>。</w:t>
      </w:r>
      <w:r>
        <w:rPr>
          <w:rFonts w:hint="eastAsia"/>
        </w:rPr>
        <w:t>亥</w:t>
      </w:r>
      <w:r w:rsidRPr="005C410E">
        <w:rPr>
          <w:rFonts w:hint="eastAsia"/>
          <w:spacing w:val="-180"/>
        </w:rPr>
        <w:t>正</w:t>
      </w:r>
      <w:r w:rsidRPr="005C410E">
        <w:rPr>
          <w:rFonts w:hint="eastAsia"/>
          <w:spacing w:val="-180"/>
          <w:position w:val="22"/>
        </w:rPr>
        <w:t>。</w:t>
      </w:r>
      <w:r>
        <w:rPr>
          <w:rFonts w:hint="eastAsia"/>
        </w:rPr>
        <w:t>吾孚佑帝君奉</w:t>
      </w:r>
    </w:p>
    <w:p w:rsidR="00BB1D43" w:rsidRDefault="00BB1D43" w:rsidP="004535BC">
      <w:pPr>
        <w:pStyle w:val="a9"/>
      </w:pPr>
      <w:r>
        <w:rPr>
          <w:rFonts w:hint="eastAsia"/>
        </w:rPr>
        <w:t>師命</w:t>
      </w:r>
      <w:r w:rsidRPr="00970E47">
        <w:rPr>
          <w:rFonts w:hint="eastAsia"/>
          <w:spacing w:val="-220"/>
        </w:rPr>
        <w:t>諭</w:t>
      </w:r>
      <w:r w:rsidRPr="00734E59">
        <w:rPr>
          <w:rFonts w:hint="eastAsia"/>
          <w:spacing w:val="-100"/>
          <w:position w:val="22"/>
        </w:rPr>
        <w:t>。</w:t>
      </w:r>
      <w:r w:rsidRPr="00970E47">
        <w:rPr>
          <w:rFonts w:hint="eastAsia"/>
          <w:position w:val="4"/>
          <w:sz w:val="48"/>
          <w:eastAsianLayout w:id="1718839040" w:combine="1"/>
        </w:rPr>
        <w:t>今日有二楊領像領名。不知是誰請示</w:t>
      </w:r>
      <w:r>
        <w:rPr>
          <w:rFonts w:hint="eastAsia"/>
        </w:rPr>
        <w:t>昨楊</w:t>
      </w:r>
      <w:r w:rsidRPr="00734E59">
        <w:rPr>
          <w:rFonts w:hint="eastAsia"/>
          <w:position w:val="4"/>
          <w:sz w:val="48"/>
          <w:eastAsianLayout w:id="1718839040" w:combine="1"/>
        </w:rPr>
        <w:t>孟斗</w:t>
      </w:r>
      <w:r>
        <w:rPr>
          <w:rFonts w:hint="eastAsia"/>
        </w:rPr>
        <w:t>非今日之楊</w:t>
      </w:r>
      <w:r w:rsidRPr="00734E59">
        <w:rPr>
          <w:rFonts w:hint="eastAsia"/>
          <w:position w:val="4"/>
          <w:sz w:val="48"/>
          <w:eastAsianLayout w:id="1718839040" w:combine="1"/>
        </w:rPr>
        <w:t>謙齋</w:t>
      </w:r>
      <w:r w:rsidRPr="005C410E">
        <w:rPr>
          <w:rFonts w:hint="eastAsia"/>
          <w:spacing w:val="-180"/>
        </w:rPr>
        <w:t>也</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r>
        <w:rPr>
          <w:rFonts w:hint="eastAsia"/>
        </w:rPr>
        <w:t>郭</w:t>
      </w:r>
      <w:r w:rsidRPr="00734E59">
        <w:rPr>
          <w:rFonts w:hint="eastAsia"/>
          <w:position w:val="4"/>
          <w:sz w:val="48"/>
          <w:eastAsianLayout w:id="1718839040" w:combine="1"/>
        </w:rPr>
        <w:t>植瀛</w:t>
      </w:r>
      <w:r>
        <w:rPr>
          <w:rFonts w:hint="eastAsia"/>
        </w:rPr>
        <w:t>潘</w:t>
      </w:r>
      <w:r w:rsidRPr="00734E59">
        <w:rPr>
          <w:rFonts w:hint="eastAsia"/>
          <w:position w:val="4"/>
          <w:sz w:val="48"/>
          <w:eastAsianLayout w:id="1718839040" w:combine="1"/>
        </w:rPr>
        <w:t>孟九</w:t>
      </w:r>
      <w:r>
        <w:rPr>
          <w:rFonts w:hint="eastAsia"/>
        </w:rPr>
        <w:t>二</w:t>
      </w:r>
      <w:r w:rsidRPr="005C410E">
        <w:rPr>
          <w:rFonts w:hint="eastAsia"/>
          <w:spacing w:val="-180"/>
        </w:rPr>
        <w:t>子</w:t>
      </w:r>
      <w:r w:rsidRPr="005C410E">
        <w:rPr>
          <w:rFonts w:hint="eastAsia"/>
          <w:spacing w:val="-180"/>
          <w:position w:val="22"/>
        </w:rPr>
        <w:t>。</w:t>
      </w:r>
      <w:r>
        <w:rPr>
          <w:rFonts w:hint="eastAsia"/>
        </w:rPr>
        <w:t>速補進水香與</w:t>
      </w:r>
      <w:r w:rsidRPr="005C410E">
        <w:rPr>
          <w:rFonts w:hint="eastAsia"/>
          <w:spacing w:val="-180"/>
        </w:rPr>
        <w:t>表</w:t>
      </w:r>
      <w:r w:rsidRPr="005C410E">
        <w:rPr>
          <w:rFonts w:hint="eastAsia"/>
          <w:spacing w:val="-180"/>
          <w:position w:val="22"/>
        </w:rPr>
        <w:t>。</w:t>
      </w:r>
      <w:r w:rsidR="00734E59">
        <w:rPr>
          <w:rFonts w:hint="eastAsia"/>
        </w:rPr>
        <w:t xml:space="preserve">　</w:t>
      </w:r>
      <w:r>
        <w:rPr>
          <w:rFonts w:hint="eastAsia"/>
        </w:rPr>
        <w:t>仙師一度後</w:t>
      </w:r>
      <w:r w:rsidRPr="005C410E">
        <w:rPr>
          <w:rFonts w:hint="eastAsia"/>
          <w:spacing w:val="-180"/>
        </w:rPr>
        <w:t>到</w:t>
      </w:r>
      <w:r w:rsidRPr="00734E59">
        <w:rPr>
          <w:rFonts w:hint="eastAsia"/>
          <w:spacing w:val="-100"/>
          <w:position w:val="22"/>
        </w:rPr>
        <w:t>。</w:t>
      </w:r>
      <w:r w:rsidRPr="00734E59">
        <w:rPr>
          <w:rFonts w:hint="eastAsia"/>
          <w:spacing w:val="10"/>
          <w:position w:val="4"/>
          <w:sz w:val="48"/>
          <w:eastAsianLayout w:id="1718839040" w:combine="1"/>
        </w:rPr>
        <w:t>以上授經前訓。</w:t>
      </w:r>
    </w:p>
    <w:p w:rsidR="00BB1D43" w:rsidRDefault="00BB1D43" w:rsidP="004535BC">
      <w:pPr>
        <w:pStyle w:val="a9"/>
      </w:pPr>
      <w:r>
        <w:rPr>
          <w:rFonts w:hint="eastAsia"/>
        </w:rPr>
        <w:t>孚佑鎮邪帝君自京師悟善社停乩</w:t>
      </w:r>
      <w:r w:rsidRPr="005C410E">
        <w:rPr>
          <w:rFonts w:hint="eastAsia"/>
          <w:spacing w:val="-180"/>
        </w:rPr>
        <w:t>來</w:t>
      </w:r>
      <w:r w:rsidRPr="005C410E">
        <w:rPr>
          <w:rFonts w:hint="eastAsia"/>
          <w:spacing w:val="-180"/>
          <w:position w:val="22"/>
        </w:rPr>
        <w:t>。</w:t>
      </w:r>
      <w:r>
        <w:rPr>
          <w:rFonts w:hint="eastAsia"/>
        </w:rPr>
        <w:t>語爾等弟</w:t>
      </w:r>
      <w:r w:rsidRPr="005C410E">
        <w:rPr>
          <w:rFonts w:hint="eastAsia"/>
          <w:spacing w:val="-180"/>
        </w:rPr>
        <w:t>子</w:t>
      </w:r>
      <w:r w:rsidRPr="005C410E">
        <w:rPr>
          <w:rFonts w:hint="eastAsia"/>
          <w:spacing w:val="-180"/>
          <w:position w:val="22"/>
        </w:rPr>
        <w:t>。</w:t>
      </w:r>
    </w:p>
    <w:p w:rsidR="00BB1D43" w:rsidRDefault="00BB1D43" w:rsidP="004535BC">
      <w:pPr>
        <w:pStyle w:val="a9"/>
      </w:pPr>
      <w:r>
        <w:rPr>
          <w:rFonts w:hint="eastAsia"/>
        </w:rPr>
        <w:t>玉帝繫宏徒於澇山三十</w:t>
      </w:r>
      <w:r w:rsidRPr="005C410E">
        <w:rPr>
          <w:rFonts w:hint="eastAsia"/>
          <w:spacing w:val="-180"/>
        </w:rPr>
        <w:t>度</w:t>
      </w:r>
      <w:r w:rsidRPr="005C410E">
        <w:rPr>
          <w:rFonts w:hint="eastAsia"/>
          <w:spacing w:val="-180"/>
          <w:position w:val="22"/>
        </w:rPr>
        <w:t>。</w:t>
      </w:r>
      <w:r>
        <w:rPr>
          <w:rFonts w:hint="eastAsia"/>
        </w:rPr>
        <w:t>西壇准另</w:t>
      </w:r>
      <w:r w:rsidRPr="005C410E">
        <w:rPr>
          <w:rFonts w:hint="eastAsia"/>
          <w:spacing w:val="-180"/>
        </w:rPr>
        <w:t>設</w:t>
      </w:r>
      <w:r w:rsidRPr="005C410E">
        <w:rPr>
          <w:rFonts w:hint="eastAsia"/>
          <w:spacing w:val="-180"/>
          <w:position w:val="22"/>
        </w:rPr>
        <w:t>。</w:t>
      </w:r>
      <w:r>
        <w:rPr>
          <w:rFonts w:hint="eastAsia"/>
        </w:rPr>
        <w:t>吾師舊弟</w:t>
      </w:r>
      <w:r w:rsidRPr="005C410E">
        <w:rPr>
          <w:rFonts w:hint="eastAsia"/>
          <w:spacing w:val="-180"/>
        </w:rPr>
        <w:t>子</w:t>
      </w:r>
      <w:r w:rsidRPr="005C410E">
        <w:rPr>
          <w:rFonts w:hint="eastAsia"/>
          <w:spacing w:val="-180"/>
          <w:position w:val="22"/>
        </w:rPr>
        <w:t>。</w:t>
      </w:r>
      <w:r>
        <w:rPr>
          <w:rFonts w:hint="eastAsia"/>
        </w:rPr>
        <w:t>無名者均准聽</w:t>
      </w:r>
      <w:r w:rsidRPr="005C410E">
        <w:rPr>
          <w:rFonts w:hint="eastAsia"/>
          <w:spacing w:val="-180"/>
        </w:rPr>
        <w:t>詔</w:t>
      </w:r>
      <w:r w:rsidRPr="005C410E">
        <w:rPr>
          <w:rFonts w:hint="eastAsia"/>
          <w:spacing w:val="-180"/>
          <w:position w:val="22"/>
        </w:rPr>
        <w:t>。</w:t>
      </w:r>
      <w:r>
        <w:rPr>
          <w:rFonts w:hint="eastAsia"/>
        </w:rPr>
        <w:t>有名奉像</w:t>
      </w:r>
      <w:r>
        <w:rPr>
          <w:rFonts w:hint="eastAsia"/>
        </w:rPr>
        <w:lastRenderedPageBreak/>
        <w:t>諸</w:t>
      </w:r>
      <w:r w:rsidRPr="005C410E">
        <w:rPr>
          <w:rFonts w:hint="eastAsia"/>
          <w:spacing w:val="-180"/>
        </w:rPr>
        <w:t>子</w:t>
      </w:r>
      <w:r w:rsidRPr="005C410E">
        <w:rPr>
          <w:rFonts w:hint="eastAsia"/>
          <w:spacing w:val="-180"/>
          <w:position w:val="22"/>
        </w:rPr>
        <w:t>。</w:t>
      </w:r>
      <w:r>
        <w:rPr>
          <w:rFonts w:hint="eastAsia"/>
        </w:rPr>
        <w:t>壇外參</w:t>
      </w:r>
      <w:r w:rsidRPr="005C410E">
        <w:rPr>
          <w:rFonts w:hint="eastAsia"/>
          <w:spacing w:val="-180"/>
        </w:rPr>
        <w:t>拜</w:t>
      </w:r>
      <w:r w:rsidRPr="005C410E">
        <w:rPr>
          <w:rFonts w:hint="eastAsia"/>
          <w:spacing w:val="-180"/>
          <w:position w:val="22"/>
        </w:rPr>
        <w:t>。</w:t>
      </w:r>
      <w:r>
        <w:rPr>
          <w:rFonts w:hint="eastAsia"/>
        </w:rPr>
        <w:t>恭敬</w:t>
      </w:r>
    </w:p>
    <w:p w:rsidR="00BB1D43" w:rsidRDefault="00BB1D43" w:rsidP="004535BC">
      <w:pPr>
        <w:pStyle w:val="a9"/>
      </w:pPr>
      <w:r>
        <w:rPr>
          <w:rFonts w:hint="eastAsia"/>
        </w:rPr>
        <w:t>玉諭不</w:t>
      </w:r>
      <w:r w:rsidRPr="005C410E">
        <w:rPr>
          <w:rFonts w:hint="eastAsia"/>
          <w:spacing w:val="-180"/>
        </w:rPr>
        <w:t>禁</w:t>
      </w:r>
      <w:r w:rsidRPr="005C410E">
        <w:rPr>
          <w:rFonts w:hint="eastAsia"/>
          <w:spacing w:val="-180"/>
          <w:position w:val="22"/>
        </w:rPr>
        <w:t>。</w:t>
      </w:r>
      <w:r>
        <w:rPr>
          <w:rFonts w:hint="eastAsia"/>
        </w:rPr>
        <w:t>不去亦</w:t>
      </w:r>
      <w:r w:rsidRPr="005C410E">
        <w:rPr>
          <w:rFonts w:hint="eastAsia"/>
          <w:spacing w:val="-180"/>
        </w:rPr>
        <w:t>可</w:t>
      </w:r>
      <w:r w:rsidRPr="005C410E">
        <w:rPr>
          <w:rFonts w:hint="eastAsia"/>
          <w:spacing w:val="-180"/>
          <w:position w:val="22"/>
        </w:rPr>
        <w:t>。</w:t>
      </w:r>
      <w:r>
        <w:rPr>
          <w:rFonts w:hint="eastAsia"/>
        </w:rPr>
        <w:t xml:space="preserve">　　　　　</w:t>
      </w:r>
      <w:r w:rsidR="003927D3">
        <w:rPr>
          <w:rFonts w:hint="eastAsia"/>
        </w:rPr>
        <w:t xml:space="preserve">　　　　　　　　　　　　</w:t>
      </w:r>
      <w:r>
        <w:rPr>
          <w:rFonts w:hint="eastAsia"/>
        </w:rPr>
        <w:t>退坐聽經</w:t>
      </w:r>
    </w:p>
    <w:p w:rsidR="003927D3" w:rsidRDefault="00BB1D43" w:rsidP="004535BC">
      <w:pPr>
        <w:pStyle w:val="a9"/>
        <w:rPr>
          <w:spacing w:val="-180"/>
          <w:position w:val="22"/>
        </w:rPr>
      </w:pPr>
      <w:r>
        <w:rPr>
          <w:rFonts w:hint="eastAsia"/>
        </w:rPr>
        <w:t>仙師</w:t>
      </w:r>
      <w:r w:rsidRPr="005C410E">
        <w:rPr>
          <w:rFonts w:hint="eastAsia"/>
          <w:spacing w:val="-180"/>
        </w:rPr>
        <w:t>到</w:t>
      </w:r>
      <w:r w:rsidRPr="005C410E">
        <w:rPr>
          <w:rFonts w:hint="eastAsia"/>
          <w:spacing w:val="-180"/>
          <w:position w:val="22"/>
        </w:rPr>
        <w:t>。</w:t>
      </w:r>
      <w:r>
        <w:rPr>
          <w:rFonts w:hint="eastAsia"/>
        </w:rPr>
        <w:t>吾回燕都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韋陀護使留寶參輿</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吾青玄宮一玄真宗三元始紀太乙老祖臨</w:t>
      </w:r>
      <w:r w:rsidRPr="005C410E">
        <w:rPr>
          <w:rFonts w:hint="eastAsia"/>
          <w:spacing w:val="-180"/>
        </w:rPr>
        <w:t>壇</w:t>
      </w:r>
      <w:r w:rsidRPr="005C410E">
        <w:rPr>
          <w:rFonts w:hint="eastAsia"/>
          <w:spacing w:val="-180"/>
          <w:position w:val="22"/>
        </w:rPr>
        <w:t>。</w:t>
      </w:r>
      <w:r>
        <w:rPr>
          <w:rFonts w:hint="eastAsia"/>
        </w:rPr>
        <w:t>默靖賜法像</w:t>
      </w:r>
      <w:r w:rsidRPr="005C410E">
        <w:rPr>
          <w:rFonts w:hint="eastAsia"/>
          <w:spacing w:val="-180"/>
        </w:rPr>
        <w:t>後</w:t>
      </w:r>
      <w:r w:rsidRPr="005C410E">
        <w:rPr>
          <w:rFonts w:hint="eastAsia"/>
          <w:spacing w:val="-180"/>
          <w:position w:val="22"/>
        </w:rPr>
        <w:t>。</w:t>
      </w:r>
      <w:r>
        <w:rPr>
          <w:rFonts w:hint="eastAsia"/>
        </w:rPr>
        <w:t>已經代吉中監</w:t>
      </w:r>
      <w:r w:rsidRPr="005C410E">
        <w:rPr>
          <w:rFonts w:hint="eastAsia"/>
          <w:spacing w:val="-180"/>
        </w:rPr>
        <w:t>收</w:t>
      </w:r>
      <w:r w:rsidRPr="005C410E">
        <w:rPr>
          <w:rFonts w:hint="eastAsia"/>
          <w:spacing w:val="-180"/>
          <w:position w:val="22"/>
        </w:rPr>
        <w:t>。</w:t>
      </w:r>
      <w:r>
        <w:rPr>
          <w:rFonts w:hint="eastAsia"/>
        </w:rPr>
        <w:t>福緣代職監</w:t>
      </w:r>
      <w:r w:rsidRPr="005C410E">
        <w:rPr>
          <w:rFonts w:hint="eastAsia"/>
          <w:spacing w:val="-180"/>
        </w:rPr>
        <w:t>經</w:t>
      </w:r>
      <w:r w:rsidRPr="005C410E">
        <w:rPr>
          <w:rFonts w:hint="eastAsia"/>
          <w:spacing w:val="-180"/>
          <w:position w:val="22"/>
        </w:rPr>
        <w:t>。</w:t>
      </w:r>
      <w:r>
        <w:rPr>
          <w:rFonts w:hint="eastAsia"/>
        </w:rPr>
        <w:t>因吉中為堅道弟</w:t>
      </w:r>
      <w:r w:rsidRPr="005C410E">
        <w:rPr>
          <w:rFonts w:hint="eastAsia"/>
          <w:spacing w:val="-180"/>
        </w:rPr>
        <w:t>子</w:t>
      </w:r>
      <w:r w:rsidRPr="005C410E">
        <w:rPr>
          <w:rFonts w:hint="eastAsia"/>
          <w:spacing w:val="-180"/>
          <w:position w:val="22"/>
        </w:rPr>
        <w:t>。</w:t>
      </w:r>
      <w:r>
        <w:rPr>
          <w:rFonts w:hint="eastAsia"/>
        </w:rPr>
        <w:t>爾為堅</w:t>
      </w:r>
      <w:r w:rsidRPr="005C410E">
        <w:rPr>
          <w:rFonts w:hint="eastAsia"/>
          <w:spacing w:val="-180"/>
        </w:rPr>
        <w:t>領</w:t>
      </w:r>
      <w:r w:rsidRPr="005C410E">
        <w:rPr>
          <w:rFonts w:hint="eastAsia"/>
          <w:spacing w:val="-180"/>
          <w:position w:val="22"/>
        </w:rPr>
        <w:t>。</w:t>
      </w:r>
      <w:r>
        <w:rPr>
          <w:rFonts w:hint="eastAsia"/>
        </w:rPr>
        <w:t>因諭汝</w:t>
      </w:r>
      <w:r w:rsidRPr="005C410E">
        <w:rPr>
          <w:rFonts w:hint="eastAsia"/>
          <w:spacing w:val="-180"/>
        </w:rPr>
        <w:t>代</w:t>
      </w:r>
      <w:r w:rsidRPr="005C410E">
        <w:rPr>
          <w:rFonts w:hint="eastAsia"/>
          <w:spacing w:val="-180"/>
          <w:position w:val="22"/>
        </w:rPr>
        <w:t>。</w:t>
      </w:r>
      <w:r>
        <w:rPr>
          <w:rFonts w:hint="eastAsia"/>
        </w:rPr>
        <w:t>楊</w:t>
      </w:r>
      <w:r w:rsidRPr="003927D3">
        <w:rPr>
          <w:rFonts w:hint="eastAsia"/>
          <w:spacing w:val="60"/>
        </w:rPr>
        <w:t>子</w:t>
      </w:r>
      <w:r w:rsidRPr="003927D3">
        <w:rPr>
          <w:rFonts w:hint="eastAsia"/>
          <w:spacing w:val="40"/>
          <w:position w:val="4"/>
          <w:sz w:val="48"/>
          <w:eastAsianLayout w:id="1718839040" w:combine="1"/>
        </w:rPr>
        <w:t>孟斗</w:t>
      </w:r>
      <w:r>
        <w:rPr>
          <w:rFonts w:hint="eastAsia"/>
        </w:rPr>
        <w:t>命名鎮</w:t>
      </w:r>
      <w:r w:rsidRPr="005C410E">
        <w:rPr>
          <w:rFonts w:hint="eastAsia"/>
          <w:spacing w:val="-180"/>
        </w:rPr>
        <w:t>非</w:t>
      </w:r>
      <w:r w:rsidRPr="005C410E">
        <w:rPr>
          <w:rFonts w:hint="eastAsia"/>
          <w:spacing w:val="-180"/>
          <w:position w:val="22"/>
        </w:rPr>
        <w:t>。</w:t>
      </w:r>
      <w:r>
        <w:rPr>
          <w:rFonts w:hint="eastAsia"/>
        </w:rPr>
        <w:t>郭</w:t>
      </w:r>
      <w:r w:rsidRPr="003927D3">
        <w:rPr>
          <w:rFonts w:hint="eastAsia"/>
          <w:spacing w:val="60"/>
        </w:rPr>
        <w:t>廉</w:t>
      </w:r>
      <w:r w:rsidRPr="003927D3">
        <w:rPr>
          <w:rFonts w:hint="eastAsia"/>
          <w:spacing w:val="40"/>
          <w:position w:val="4"/>
          <w:sz w:val="48"/>
          <w:eastAsianLayout w:id="1718839040" w:combine="1"/>
        </w:rPr>
        <w:t>湘泉</w:t>
      </w:r>
      <w:r>
        <w:rPr>
          <w:rFonts w:hint="eastAsia"/>
        </w:rPr>
        <w:t>命名鎮</w:t>
      </w:r>
      <w:r w:rsidRPr="005C410E">
        <w:rPr>
          <w:rFonts w:hint="eastAsia"/>
          <w:spacing w:val="-180"/>
        </w:rPr>
        <w:t>惡</w:t>
      </w:r>
      <w:r w:rsidRPr="005C410E">
        <w:rPr>
          <w:rFonts w:hint="eastAsia"/>
          <w:spacing w:val="-180"/>
          <w:position w:val="22"/>
        </w:rPr>
        <w:t>。</w:t>
      </w:r>
      <w:r>
        <w:rPr>
          <w:rFonts w:hint="eastAsia"/>
        </w:rPr>
        <w:t>郭子</w:t>
      </w:r>
      <w:r w:rsidRPr="003927D3">
        <w:rPr>
          <w:rFonts w:hint="eastAsia"/>
          <w:spacing w:val="60"/>
          <w:position w:val="4"/>
          <w:sz w:val="48"/>
          <w:eastAsianLayout w:id="1718839040" w:combine="1"/>
        </w:rPr>
        <w:t>植瀛</w:t>
      </w:r>
      <w:r>
        <w:rPr>
          <w:rFonts w:hint="eastAsia"/>
        </w:rPr>
        <w:t>命名鎮</w:t>
      </w:r>
      <w:r w:rsidRPr="005C410E">
        <w:rPr>
          <w:rFonts w:hint="eastAsia"/>
          <w:spacing w:val="-180"/>
        </w:rPr>
        <w:t>魔</w:t>
      </w:r>
      <w:r w:rsidRPr="005C410E">
        <w:rPr>
          <w:rFonts w:hint="eastAsia"/>
          <w:spacing w:val="-180"/>
          <w:position w:val="22"/>
        </w:rPr>
        <w:t>。</w:t>
      </w:r>
      <w:r>
        <w:rPr>
          <w:rFonts w:hint="eastAsia"/>
        </w:rPr>
        <w:t>三子之</w:t>
      </w:r>
      <w:r w:rsidRPr="005C410E">
        <w:rPr>
          <w:rFonts w:hint="eastAsia"/>
          <w:spacing w:val="-180"/>
        </w:rPr>
        <w:t>名</w:t>
      </w:r>
      <w:r w:rsidRPr="005C410E">
        <w:rPr>
          <w:rFonts w:hint="eastAsia"/>
          <w:spacing w:val="-180"/>
          <w:position w:val="22"/>
        </w:rPr>
        <w:t>。</w:t>
      </w:r>
      <w:r>
        <w:rPr>
          <w:rFonts w:hint="eastAsia"/>
        </w:rPr>
        <w:t>經畢後仍用前</w:t>
      </w:r>
      <w:r w:rsidRPr="005C410E">
        <w:rPr>
          <w:rFonts w:hint="eastAsia"/>
          <w:spacing w:val="-180"/>
        </w:rPr>
        <w:t>名</w:t>
      </w:r>
      <w:r w:rsidRPr="005C410E">
        <w:rPr>
          <w:rFonts w:hint="eastAsia"/>
          <w:spacing w:val="-180"/>
          <w:position w:val="22"/>
        </w:rPr>
        <w:t>。</w:t>
      </w:r>
      <w:r>
        <w:rPr>
          <w:rFonts w:hint="eastAsia"/>
        </w:rPr>
        <w:t>鎮魔前生法</w:t>
      </w:r>
      <w:r w:rsidRPr="005C410E">
        <w:rPr>
          <w:rFonts w:hint="eastAsia"/>
          <w:spacing w:val="-180"/>
        </w:rPr>
        <w:t>源</w:t>
      </w:r>
      <w:r w:rsidRPr="005C410E">
        <w:rPr>
          <w:rFonts w:hint="eastAsia"/>
          <w:spacing w:val="-180"/>
          <w:position w:val="22"/>
        </w:rPr>
        <w:t>。</w:t>
      </w:r>
      <w:r>
        <w:rPr>
          <w:rFonts w:hint="eastAsia"/>
        </w:rPr>
        <w:t>鎮惡前生春</w:t>
      </w:r>
      <w:r w:rsidRPr="005C410E">
        <w:rPr>
          <w:rFonts w:hint="eastAsia"/>
          <w:spacing w:val="-180"/>
        </w:rPr>
        <w:t>谿</w:t>
      </w:r>
      <w:r w:rsidRPr="005C410E">
        <w:rPr>
          <w:rFonts w:hint="eastAsia"/>
          <w:spacing w:val="-180"/>
          <w:position w:val="22"/>
        </w:rPr>
        <w:t>。</w:t>
      </w:r>
      <w:r>
        <w:rPr>
          <w:rFonts w:hint="eastAsia"/>
        </w:rPr>
        <w:t>鎮非前生福</w:t>
      </w:r>
      <w:r w:rsidRPr="005C410E">
        <w:rPr>
          <w:rFonts w:hint="eastAsia"/>
          <w:spacing w:val="-180"/>
        </w:rPr>
        <w:t>坦</w:t>
      </w:r>
      <w:r w:rsidRPr="005C410E">
        <w:rPr>
          <w:rFonts w:hint="eastAsia"/>
          <w:spacing w:val="-180"/>
          <w:position w:val="22"/>
        </w:rPr>
        <w:t>。</w:t>
      </w:r>
      <w:r>
        <w:rPr>
          <w:rFonts w:hint="eastAsia"/>
        </w:rPr>
        <w:t>郝</w:t>
      </w:r>
      <w:r w:rsidRPr="003927D3">
        <w:rPr>
          <w:rFonts w:hint="eastAsia"/>
          <w:spacing w:val="60"/>
        </w:rPr>
        <w:t>子</w:t>
      </w:r>
      <w:r w:rsidRPr="003927D3">
        <w:rPr>
          <w:rFonts w:hint="eastAsia"/>
          <w:spacing w:val="60"/>
          <w:position w:val="4"/>
          <w:sz w:val="48"/>
          <w:eastAsianLayout w:id="1718839040" w:combine="1"/>
        </w:rPr>
        <w:t>宸甫</w:t>
      </w:r>
      <w:r>
        <w:rPr>
          <w:rFonts w:hint="eastAsia"/>
        </w:rPr>
        <w:t>前生喇</w:t>
      </w:r>
      <w:r w:rsidRPr="005C410E">
        <w:rPr>
          <w:rFonts w:hint="eastAsia"/>
          <w:spacing w:val="-180"/>
        </w:rPr>
        <w:t>嘛</w:t>
      </w:r>
      <w:r w:rsidRPr="005C410E">
        <w:rPr>
          <w:rFonts w:hint="eastAsia"/>
          <w:spacing w:val="-180"/>
          <w:position w:val="22"/>
        </w:rPr>
        <w:t>。</w:t>
      </w:r>
      <w:r>
        <w:rPr>
          <w:rFonts w:hint="eastAsia"/>
        </w:rPr>
        <w:t>名特楞多</w:t>
      </w:r>
      <w:r w:rsidRPr="005C410E">
        <w:rPr>
          <w:rFonts w:hint="eastAsia"/>
          <w:spacing w:val="-180"/>
        </w:rPr>
        <w:t>哲</w:t>
      </w:r>
      <w:r w:rsidRPr="005C410E">
        <w:rPr>
          <w:rFonts w:hint="eastAsia"/>
          <w:spacing w:val="-180"/>
          <w:position w:val="22"/>
        </w:rPr>
        <w:t>。</w:t>
      </w:r>
      <w:r>
        <w:rPr>
          <w:rFonts w:hint="eastAsia"/>
        </w:rPr>
        <w:t>陸子福燁求像仍未</w:t>
      </w:r>
      <w:r w:rsidRPr="005C410E">
        <w:rPr>
          <w:rFonts w:hint="eastAsia"/>
          <w:spacing w:val="-180"/>
        </w:rPr>
        <w:t>到</w:t>
      </w:r>
      <w:r w:rsidRPr="005C410E">
        <w:rPr>
          <w:rFonts w:hint="eastAsia"/>
          <w:spacing w:val="-180"/>
          <w:position w:val="22"/>
        </w:rPr>
        <w:t>。</w:t>
      </w:r>
      <w:r>
        <w:rPr>
          <w:rFonts w:hint="eastAsia"/>
        </w:rPr>
        <w:t>經畢</w:t>
      </w:r>
      <w:r w:rsidRPr="005C410E">
        <w:rPr>
          <w:rFonts w:hint="eastAsia"/>
          <w:spacing w:val="-180"/>
        </w:rPr>
        <w:t>時</w:t>
      </w:r>
      <w:r w:rsidRPr="005C410E">
        <w:rPr>
          <w:rFonts w:hint="eastAsia"/>
          <w:spacing w:val="-180"/>
          <w:position w:val="22"/>
        </w:rPr>
        <w:t>。</w:t>
      </w:r>
      <w:r>
        <w:rPr>
          <w:rFonts w:hint="eastAsia"/>
        </w:rPr>
        <w:t>一壇外修附</w:t>
      </w:r>
      <w:r w:rsidRPr="005C410E">
        <w:rPr>
          <w:rFonts w:hint="eastAsia"/>
          <w:spacing w:val="-180"/>
        </w:rPr>
        <w:t>修</w:t>
      </w:r>
      <w:r w:rsidRPr="005C410E">
        <w:rPr>
          <w:rFonts w:hint="eastAsia"/>
          <w:spacing w:val="-180"/>
          <w:position w:val="22"/>
        </w:rPr>
        <w:t>。</w:t>
      </w:r>
      <w:r>
        <w:rPr>
          <w:rFonts w:hint="eastAsia"/>
        </w:rPr>
        <w:t>盡賜法</w:t>
      </w:r>
      <w:r w:rsidRPr="005C410E">
        <w:rPr>
          <w:rFonts w:hint="eastAsia"/>
          <w:spacing w:val="-180"/>
        </w:rPr>
        <w:t>像</w:t>
      </w:r>
      <w:r w:rsidRPr="005C410E">
        <w:rPr>
          <w:rFonts w:hint="eastAsia"/>
          <w:spacing w:val="-180"/>
          <w:position w:val="22"/>
        </w:rPr>
        <w:t>。</w:t>
      </w:r>
      <w:r>
        <w:rPr>
          <w:rFonts w:hint="eastAsia"/>
        </w:rPr>
        <w:t>爾願出外修</w:t>
      </w:r>
      <w:r w:rsidRPr="005C410E">
        <w:rPr>
          <w:rFonts w:hint="eastAsia"/>
          <w:spacing w:val="-180"/>
        </w:rPr>
        <w:t>乎</w:t>
      </w:r>
      <w:r w:rsidRPr="005C410E">
        <w:rPr>
          <w:rFonts w:hint="eastAsia"/>
          <w:spacing w:val="-180"/>
          <w:position w:val="22"/>
        </w:rPr>
        <w:t>。</w:t>
      </w:r>
      <w:r>
        <w:rPr>
          <w:rFonts w:hint="eastAsia"/>
        </w:rPr>
        <w:t>靜候毋</w:t>
      </w:r>
      <w:r w:rsidRPr="005C410E">
        <w:rPr>
          <w:rFonts w:hint="eastAsia"/>
          <w:spacing w:val="-180"/>
        </w:rPr>
        <w:t>凟</w:t>
      </w:r>
      <w:r w:rsidRPr="005C410E">
        <w:rPr>
          <w:rFonts w:hint="eastAsia"/>
          <w:spacing w:val="-180"/>
          <w:position w:val="22"/>
        </w:rPr>
        <w:t>。</w:t>
      </w:r>
      <w:r w:rsidRPr="003927D3">
        <w:rPr>
          <w:rFonts w:hint="eastAsia"/>
          <w:spacing w:val="60"/>
        </w:rPr>
        <w:t>何</w:t>
      </w:r>
      <w:r w:rsidRPr="003927D3">
        <w:rPr>
          <w:rFonts w:hint="eastAsia"/>
          <w:spacing w:val="60"/>
          <w:position w:val="4"/>
          <w:sz w:val="48"/>
          <w:eastAsianLayout w:id="1718839040" w:combine="1"/>
        </w:rPr>
        <w:t>如六</w:t>
      </w:r>
      <w:r w:rsidRPr="003927D3">
        <w:rPr>
          <w:rFonts w:hint="eastAsia"/>
          <w:spacing w:val="60"/>
        </w:rPr>
        <w:t>劉</w:t>
      </w:r>
      <w:r w:rsidRPr="003927D3">
        <w:rPr>
          <w:rFonts w:hint="eastAsia"/>
          <w:spacing w:val="60"/>
          <w:position w:val="4"/>
          <w:sz w:val="48"/>
          <w:eastAsianLayout w:id="1718839040" w:combine="1"/>
        </w:rPr>
        <w:t>筱進</w:t>
      </w:r>
      <w:r>
        <w:rPr>
          <w:rFonts w:hint="eastAsia"/>
        </w:rPr>
        <w:t>聽吾賜名曰善</w:t>
      </w:r>
      <w:r w:rsidRPr="005C410E">
        <w:rPr>
          <w:rFonts w:hint="eastAsia"/>
          <w:spacing w:val="-180"/>
        </w:rPr>
        <w:t>濟</w:t>
      </w:r>
      <w:r w:rsidRPr="005C410E">
        <w:rPr>
          <w:rFonts w:hint="eastAsia"/>
          <w:spacing w:val="-180"/>
          <w:position w:val="22"/>
        </w:rPr>
        <w:t>。</w:t>
      </w:r>
      <w:r>
        <w:rPr>
          <w:rFonts w:hint="eastAsia"/>
        </w:rPr>
        <w:t>劉子曰仁</w:t>
      </w:r>
      <w:r w:rsidRPr="005C410E">
        <w:rPr>
          <w:rFonts w:hint="eastAsia"/>
          <w:spacing w:val="-180"/>
        </w:rPr>
        <w:t>性</w:t>
      </w:r>
      <w:r w:rsidRPr="005C410E">
        <w:rPr>
          <w:rFonts w:hint="eastAsia"/>
          <w:spacing w:val="-180"/>
          <w:position w:val="22"/>
        </w:rPr>
        <w:t>。</w:t>
      </w:r>
      <w:r w:rsidRPr="005C410E">
        <w:rPr>
          <w:rFonts w:hint="eastAsia"/>
          <w:spacing w:val="-180"/>
        </w:rPr>
        <w:t>退</w:t>
      </w:r>
      <w:r w:rsidRPr="003927D3">
        <w:rPr>
          <w:rFonts w:hint="eastAsia"/>
          <w:spacing w:val="-80"/>
          <w:position w:val="22"/>
        </w:rPr>
        <w:t>。</w:t>
      </w:r>
      <w:r w:rsidRPr="003927D3">
        <w:rPr>
          <w:rFonts w:hint="eastAsia"/>
          <w:position w:val="4"/>
          <w:sz w:val="48"/>
          <w:eastAsianLayout w:id="1718839040" w:combine="1"/>
        </w:rPr>
        <w:t>宸甫以四字不便稱。叩請易名</w:t>
      </w:r>
      <w:r>
        <w:rPr>
          <w:rFonts w:hint="eastAsia"/>
        </w:rPr>
        <w:t>賜汝法</w:t>
      </w:r>
      <w:r w:rsidR="00A507BA" w:rsidRPr="00A507BA">
        <w:rPr>
          <w:rFonts w:hint="eastAsia"/>
          <w:highlight w:val="yellow"/>
        </w:rPr>
        <w:t>名</w:t>
      </w:r>
      <w:r>
        <w:rPr>
          <w:rFonts w:hint="eastAsia"/>
        </w:rPr>
        <w:t>靜</w:t>
      </w:r>
      <w:r w:rsidRPr="005C410E">
        <w:rPr>
          <w:rFonts w:hint="eastAsia"/>
          <w:spacing w:val="-180"/>
        </w:rPr>
        <w:t>存</w:t>
      </w:r>
      <w:r w:rsidRPr="005C410E">
        <w:rPr>
          <w:rFonts w:hint="eastAsia"/>
          <w:spacing w:val="-180"/>
          <w:position w:val="22"/>
        </w:rPr>
        <w:t>。</w:t>
      </w:r>
    </w:p>
    <w:p w:rsidR="00BB1D43" w:rsidRDefault="00BB1D43" w:rsidP="00203877">
      <w:pPr>
        <w:pStyle w:val="a9"/>
        <w:kinsoku w:val="0"/>
      </w:pPr>
      <w:r>
        <w:rPr>
          <w:rFonts w:hint="eastAsia"/>
        </w:rPr>
        <w:t>老人</w:t>
      </w:r>
      <w:r w:rsidRPr="005C410E">
        <w:rPr>
          <w:rFonts w:hint="eastAsia"/>
          <w:spacing w:val="-180"/>
        </w:rPr>
        <w:t>到</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正直為</w:t>
      </w:r>
      <w:r w:rsidRPr="005C410E">
        <w:rPr>
          <w:rFonts w:hint="eastAsia"/>
          <w:spacing w:val="-180"/>
        </w:rPr>
        <w:t>神</w:t>
      </w:r>
      <w:r w:rsidRPr="005C410E">
        <w:rPr>
          <w:rFonts w:hint="eastAsia"/>
          <w:spacing w:val="-180"/>
          <w:position w:val="22"/>
        </w:rPr>
        <w:t>。</w:t>
      </w:r>
      <w:r>
        <w:rPr>
          <w:rFonts w:hint="eastAsia"/>
        </w:rPr>
        <w:t>人存邪</w:t>
      </w:r>
      <w:r w:rsidRPr="005C410E">
        <w:rPr>
          <w:rFonts w:hint="eastAsia"/>
          <w:spacing w:val="-180"/>
        </w:rPr>
        <w:t>黜</w:t>
      </w:r>
      <w:r w:rsidRPr="005C410E">
        <w:rPr>
          <w:rFonts w:hint="eastAsia"/>
          <w:spacing w:val="-180"/>
          <w:position w:val="22"/>
        </w:rPr>
        <w:t>。</w:t>
      </w:r>
      <w:r>
        <w:rPr>
          <w:rFonts w:hint="eastAsia"/>
        </w:rPr>
        <w:t>吾道光</w:t>
      </w:r>
      <w:r w:rsidRPr="005C410E">
        <w:rPr>
          <w:rFonts w:hint="eastAsia"/>
          <w:spacing w:val="-180"/>
        </w:rPr>
        <w:t>昌</w:t>
      </w:r>
      <w:r w:rsidRPr="005C410E">
        <w:rPr>
          <w:rFonts w:hint="eastAsia"/>
          <w:spacing w:val="-180"/>
          <w:position w:val="22"/>
        </w:rPr>
        <w:t>。</w:t>
      </w:r>
      <w:r>
        <w:rPr>
          <w:rFonts w:hint="eastAsia"/>
        </w:rPr>
        <w:t>吾弟子誠果得像得</w:t>
      </w:r>
      <w:r w:rsidRPr="005C410E">
        <w:rPr>
          <w:rFonts w:hint="eastAsia"/>
          <w:spacing w:val="-180"/>
        </w:rPr>
        <w:t>名</w:t>
      </w:r>
      <w:r w:rsidRPr="005C410E">
        <w:rPr>
          <w:rFonts w:hint="eastAsia"/>
          <w:spacing w:val="-180"/>
          <w:position w:val="22"/>
        </w:rPr>
        <w:t>。</w:t>
      </w:r>
      <w:r>
        <w:rPr>
          <w:rFonts w:hint="eastAsia"/>
        </w:rPr>
        <w:t>竅受真</w:t>
      </w:r>
      <w:r w:rsidRPr="005C410E">
        <w:rPr>
          <w:rFonts w:hint="eastAsia"/>
          <w:spacing w:val="-180"/>
        </w:rPr>
        <w:t>秘</w:t>
      </w:r>
      <w:r w:rsidRPr="00A507BA">
        <w:rPr>
          <w:rFonts w:hint="eastAsia"/>
          <w:spacing w:val="-80"/>
          <w:position w:val="22"/>
        </w:rPr>
        <w:t>。</w:t>
      </w:r>
      <w:r w:rsidRPr="003927D3">
        <w:rPr>
          <w:rFonts w:hint="eastAsia"/>
          <w:position w:val="4"/>
          <w:sz w:val="48"/>
          <w:eastAsianLayout w:id="1718839040" w:combine="1"/>
        </w:rPr>
        <w:t>指傳授坐窔而</w:t>
      </w:r>
      <w:r w:rsidR="003927D3">
        <w:rPr>
          <w:position w:val="4"/>
          <w:sz w:val="48"/>
          <w:eastAsianLayout w:id="1718839040" w:combine="1"/>
        </w:rPr>
        <w:br/>
      </w:r>
      <w:r w:rsidRPr="00203877">
        <w:rPr>
          <w:rFonts w:hint="eastAsia"/>
          <w:spacing w:val="60"/>
          <w:position w:val="4"/>
          <w:sz w:val="48"/>
          <w:eastAsianLayout w:id="1718839040" w:combine="1"/>
        </w:rPr>
        <w:t>言</w:t>
      </w:r>
      <w:r>
        <w:rPr>
          <w:rFonts w:hint="eastAsia"/>
        </w:rPr>
        <w:t>默子</w:t>
      </w:r>
      <w:r w:rsidR="00203877" w:rsidRPr="00203877">
        <w:rPr>
          <w:rFonts w:hint="eastAsia"/>
          <w:highlight w:val="yellow"/>
        </w:rPr>
        <w:t>可</w:t>
      </w:r>
      <w:r w:rsidRPr="005C410E">
        <w:rPr>
          <w:rFonts w:hint="eastAsia"/>
          <w:spacing w:val="-180"/>
        </w:rPr>
        <w:t>獎</w:t>
      </w:r>
      <w:r w:rsidRPr="005C410E">
        <w:rPr>
          <w:rFonts w:hint="eastAsia"/>
          <w:spacing w:val="-180"/>
          <w:position w:val="22"/>
        </w:rPr>
        <w:t>。</w:t>
      </w:r>
      <w:r>
        <w:rPr>
          <w:rFonts w:hint="eastAsia"/>
        </w:rPr>
        <w:t>闢非趨</w:t>
      </w:r>
      <w:r w:rsidRPr="005C410E">
        <w:rPr>
          <w:rFonts w:hint="eastAsia"/>
          <w:spacing w:val="-180"/>
        </w:rPr>
        <w:t>是</w:t>
      </w:r>
      <w:r w:rsidRPr="00A507BA">
        <w:rPr>
          <w:rFonts w:hint="eastAsia"/>
          <w:spacing w:val="-80"/>
          <w:position w:val="22"/>
        </w:rPr>
        <w:t>。</w:t>
      </w:r>
      <w:r w:rsidRPr="00203877">
        <w:rPr>
          <w:rFonts w:hint="eastAsia"/>
          <w:spacing w:val="10"/>
          <w:position w:val="4"/>
          <w:sz w:val="48"/>
          <w:eastAsianLayout w:id="1718839040" w:combine="1"/>
        </w:rPr>
        <w:t>指昨日辨別邪正請訓闢魔而言</w:t>
      </w:r>
      <w:r>
        <w:rPr>
          <w:rFonts w:hint="eastAsia"/>
        </w:rPr>
        <w:t>福子之</w:t>
      </w:r>
      <w:r w:rsidRPr="005C410E">
        <w:rPr>
          <w:rFonts w:hint="eastAsia"/>
          <w:spacing w:val="-180"/>
        </w:rPr>
        <w:t>責</w:t>
      </w:r>
      <w:r w:rsidRPr="005C410E">
        <w:rPr>
          <w:rFonts w:hint="eastAsia"/>
          <w:spacing w:val="-180"/>
          <w:position w:val="22"/>
        </w:rPr>
        <w:t>。</w:t>
      </w:r>
      <w:r>
        <w:rPr>
          <w:rFonts w:hint="eastAsia"/>
        </w:rPr>
        <w:t>進四</w:t>
      </w:r>
      <w:r w:rsidRPr="005C410E">
        <w:rPr>
          <w:rFonts w:hint="eastAsia"/>
          <w:spacing w:val="-180"/>
        </w:rPr>
        <w:t>級</w:t>
      </w:r>
      <w:r w:rsidRPr="005C410E">
        <w:rPr>
          <w:rFonts w:hint="eastAsia"/>
          <w:spacing w:val="-180"/>
          <w:position w:val="22"/>
        </w:rPr>
        <w:t>。</w:t>
      </w:r>
      <w:r>
        <w:rPr>
          <w:rFonts w:hint="eastAsia"/>
        </w:rPr>
        <w:t>在壇諸</w:t>
      </w:r>
      <w:r w:rsidRPr="005C410E">
        <w:rPr>
          <w:rFonts w:hint="eastAsia"/>
          <w:spacing w:val="-180"/>
        </w:rPr>
        <w:t>子</w:t>
      </w:r>
      <w:r w:rsidRPr="005C410E">
        <w:rPr>
          <w:rFonts w:hint="eastAsia"/>
          <w:spacing w:val="-180"/>
          <w:position w:val="22"/>
        </w:rPr>
        <w:t>。</w:t>
      </w:r>
      <w:r>
        <w:rPr>
          <w:rFonts w:hint="eastAsia"/>
        </w:rPr>
        <w:t>各進半</w:t>
      </w:r>
      <w:r w:rsidRPr="005C410E">
        <w:rPr>
          <w:rFonts w:hint="eastAsia"/>
          <w:spacing w:val="-180"/>
        </w:rPr>
        <w:t>度</w:t>
      </w:r>
      <w:r w:rsidRPr="005C410E">
        <w:rPr>
          <w:rFonts w:hint="eastAsia"/>
          <w:spacing w:val="-180"/>
          <w:position w:val="22"/>
        </w:rPr>
        <w:t>。</w:t>
      </w:r>
      <w:r>
        <w:rPr>
          <w:rFonts w:hint="eastAsia"/>
        </w:rPr>
        <w:t>坐功三</w:t>
      </w:r>
      <w:r>
        <w:rPr>
          <w:rFonts w:hint="eastAsia"/>
        </w:rPr>
        <w:lastRenderedPageBreak/>
        <w:t>十二</w:t>
      </w:r>
      <w:r w:rsidRPr="005C410E">
        <w:rPr>
          <w:rFonts w:hint="eastAsia"/>
          <w:spacing w:val="-180"/>
        </w:rPr>
        <w:t>分</w:t>
      </w:r>
      <w:r w:rsidRPr="005C410E">
        <w:rPr>
          <w:rFonts w:hint="eastAsia"/>
          <w:spacing w:val="-180"/>
          <w:position w:val="22"/>
        </w:rPr>
        <w:t>。</w:t>
      </w:r>
      <w:r>
        <w:rPr>
          <w:rFonts w:hint="eastAsia"/>
        </w:rPr>
        <w:t>自知虛白出</w:t>
      </w:r>
      <w:r w:rsidRPr="005C410E">
        <w:rPr>
          <w:rFonts w:hint="eastAsia"/>
          <w:spacing w:val="-180"/>
        </w:rPr>
        <w:t>處</w:t>
      </w:r>
      <w:r w:rsidRPr="005C410E">
        <w:rPr>
          <w:rFonts w:hint="eastAsia"/>
          <w:spacing w:val="-180"/>
          <w:position w:val="22"/>
        </w:rPr>
        <w:t>。</w:t>
      </w:r>
      <w:r>
        <w:rPr>
          <w:rFonts w:hint="eastAsia"/>
        </w:rPr>
        <w:t>不必進至二</w:t>
      </w:r>
      <w:r w:rsidRPr="005C410E">
        <w:rPr>
          <w:rFonts w:hint="eastAsia"/>
          <w:spacing w:val="-180"/>
        </w:rPr>
        <w:t>度</w:t>
      </w:r>
      <w:r w:rsidRPr="005C410E">
        <w:rPr>
          <w:rFonts w:hint="eastAsia"/>
          <w:spacing w:val="-180"/>
          <w:position w:val="22"/>
        </w:rPr>
        <w:t>。</w:t>
      </w:r>
      <w:r>
        <w:rPr>
          <w:rFonts w:hint="eastAsia"/>
        </w:rPr>
        <w:t>三度之</w:t>
      </w:r>
      <w:r w:rsidRPr="005C410E">
        <w:rPr>
          <w:rFonts w:hint="eastAsia"/>
          <w:spacing w:val="-180"/>
        </w:rPr>
        <w:t>功</w:t>
      </w:r>
      <w:r w:rsidRPr="005C410E">
        <w:rPr>
          <w:rFonts w:hint="eastAsia"/>
          <w:spacing w:val="-180"/>
          <w:position w:val="22"/>
        </w:rPr>
        <w:t>。</w:t>
      </w:r>
      <w:r>
        <w:rPr>
          <w:rFonts w:hint="eastAsia"/>
        </w:rPr>
        <w:t>默子一人而</w:t>
      </w:r>
      <w:r w:rsidRPr="005C410E">
        <w:rPr>
          <w:rFonts w:hint="eastAsia"/>
          <w:spacing w:val="-180"/>
        </w:rPr>
        <w:t>已</w:t>
      </w:r>
      <w:r w:rsidRPr="005C410E">
        <w:rPr>
          <w:rFonts w:hint="eastAsia"/>
          <w:spacing w:val="-180"/>
          <w:position w:val="22"/>
        </w:rPr>
        <w:t>。</w:t>
      </w:r>
      <w:r w:rsidRPr="00203877">
        <w:rPr>
          <w:rFonts w:hint="eastAsia"/>
          <w:spacing w:val="60"/>
        </w:rPr>
        <w:t>福</w:t>
      </w:r>
      <w:r w:rsidRPr="00203877">
        <w:rPr>
          <w:rFonts w:hint="eastAsia"/>
          <w:spacing w:val="40"/>
          <w:sz w:val="24"/>
          <w:szCs w:val="24"/>
        </w:rPr>
        <w:t>緣</w:t>
      </w:r>
      <w:r w:rsidRPr="00203877">
        <w:rPr>
          <w:rFonts w:hint="eastAsia"/>
          <w:spacing w:val="60"/>
        </w:rPr>
        <w:t>章</w:t>
      </w:r>
      <w:r w:rsidRPr="00203877">
        <w:rPr>
          <w:rFonts w:hint="eastAsia"/>
          <w:spacing w:val="60"/>
          <w:position w:val="4"/>
          <w:sz w:val="48"/>
          <w:eastAsianLayout w:id="1718839040" w:combine="1"/>
        </w:rPr>
        <w:t>鶴莊</w:t>
      </w:r>
      <w:r>
        <w:rPr>
          <w:rFonts w:hint="eastAsia"/>
        </w:rPr>
        <w:t>俱欠半</w:t>
      </w:r>
      <w:r w:rsidRPr="005C410E">
        <w:rPr>
          <w:rFonts w:hint="eastAsia"/>
          <w:spacing w:val="-180"/>
        </w:rPr>
        <w:t>度</w:t>
      </w:r>
      <w:r w:rsidRPr="005C410E">
        <w:rPr>
          <w:rFonts w:hint="eastAsia"/>
          <w:spacing w:val="-180"/>
          <w:position w:val="22"/>
        </w:rPr>
        <w:t>。</w:t>
      </w:r>
      <w:r>
        <w:rPr>
          <w:rFonts w:hint="eastAsia"/>
        </w:rPr>
        <w:t>尚不能代主吾</w:t>
      </w:r>
      <w:r w:rsidRPr="005C410E">
        <w:rPr>
          <w:rFonts w:hint="eastAsia"/>
          <w:spacing w:val="-180"/>
        </w:rPr>
        <w:t>壇</w:t>
      </w:r>
      <w:r w:rsidRPr="005C410E">
        <w:rPr>
          <w:rFonts w:hint="eastAsia"/>
          <w:spacing w:val="-180"/>
          <w:position w:val="22"/>
        </w:rPr>
        <w:t>。</w:t>
      </w:r>
      <w:r>
        <w:rPr>
          <w:rFonts w:hint="eastAsia"/>
        </w:rPr>
        <w:t>默子未</w:t>
      </w:r>
      <w:r w:rsidRPr="005C410E">
        <w:rPr>
          <w:rFonts w:hint="eastAsia"/>
          <w:spacing w:val="-180"/>
        </w:rPr>
        <w:t>來</w:t>
      </w:r>
      <w:r w:rsidRPr="005C410E">
        <w:rPr>
          <w:rFonts w:hint="eastAsia"/>
          <w:spacing w:val="-180"/>
          <w:position w:val="22"/>
        </w:rPr>
        <w:t>。</w:t>
      </w:r>
      <w:r>
        <w:rPr>
          <w:rFonts w:hint="eastAsia"/>
        </w:rPr>
        <w:t>默子代</w:t>
      </w:r>
      <w:r w:rsidRPr="005C410E">
        <w:rPr>
          <w:rFonts w:hint="eastAsia"/>
          <w:spacing w:val="-180"/>
        </w:rPr>
        <w:t>之</w:t>
      </w:r>
      <w:r w:rsidRPr="00203877">
        <w:rPr>
          <w:rFonts w:hint="eastAsia"/>
          <w:spacing w:val="-100"/>
          <w:position w:val="22"/>
        </w:rPr>
        <w:t>。</w:t>
      </w:r>
      <w:r w:rsidRPr="00203877">
        <w:rPr>
          <w:rFonts w:hint="eastAsia"/>
          <w:position w:val="4"/>
          <w:sz w:val="48"/>
          <w:eastAsianLayout w:id="1718839040" w:combine="1"/>
        </w:rPr>
        <w:t>默靖在同善社已至四層。自授先天坐法。八脈俱通。所謂炁進一轉。必經一挫也。功候一至遂掌經壇。此時在壇弟子。只有儒釋道三教。唐默淵係回教。丁真初為耶教。皆於授午經前入壇。此時尚未到也。故云默子未來。默子代之。五教未全。經壇有待。故用代字。嗣唐丁入壇之日。默靖掌壇。福緣監經。均去代字從可知矣。</w:t>
      </w:r>
      <w:r w:rsidR="00203877" w:rsidRPr="00203877">
        <w:rPr>
          <w:rFonts w:ascii="MS Gothic" w:eastAsia="MS Gothic" w:hAnsi="MS Gothic" w:cs="MS Gothic" w:hint="eastAsia"/>
          <w:position w:val="18"/>
        </w:rPr>
        <w:t> </w:t>
      </w:r>
      <w:r w:rsidRPr="00277546">
        <w:rPr>
          <w:rFonts w:hint="eastAsia"/>
          <w:spacing w:val="60"/>
        </w:rPr>
        <w:t>福</w:t>
      </w:r>
      <w:r w:rsidRPr="00277546">
        <w:rPr>
          <w:rFonts w:hint="eastAsia"/>
          <w:spacing w:val="40"/>
          <w:sz w:val="24"/>
          <w:szCs w:val="24"/>
        </w:rPr>
        <w:t>緣</w:t>
      </w:r>
      <w:r w:rsidRPr="00277546">
        <w:rPr>
          <w:rFonts w:hint="eastAsia"/>
          <w:spacing w:val="60"/>
        </w:rPr>
        <w:t>定</w:t>
      </w:r>
      <w:r w:rsidRPr="00277546">
        <w:rPr>
          <w:rFonts w:hint="eastAsia"/>
          <w:spacing w:val="40"/>
          <w:sz w:val="24"/>
          <w:szCs w:val="24"/>
        </w:rPr>
        <w:t>甯</w:t>
      </w:r>
      <w:r>
        <w:rPr>
          <w:rFonts w:hint="eastAsia"/>
        </w:rPr>
        <w:t>附</w:t>
      </w:r>
      <w:r w:rsidRPr="005C410E">
        <w:rPr>
          <w:rFonts w:hint="eastAsia"/>
          <w:spacing w:val="-180"/>
        </w:rPr>
        <w:t>之</w:t>
      </w:r>
      <w:r w:rsidRPr="005C410E">
        <w:rPr>
          <w:rFonts w:hint="eastAsia"/>
          <w:spacing w:val="-180"/>
          <w:position w:val="22"/>
        </w:rPr>
        <w:t>。</w:t>
      </w:r>
      <w:r>
        <w:rPr>
          <w:rFonts w:hint="eastAsia"/>
        </w:rPr>
        <w:t>郭子未</w:t>
      </w:r>
      <w:r w:rsidRPr="005C410E">
        <w:rPr>
          <w:rFonts w:hint="eastAsia"/>
          <w:spacing w:val="-180"/>
        </w:rPr>
        <w:t>來</w:t>
      </w:r>
      <w:r w:rsidRPr="005C410E">
        <w:rPr>
          <w:rFonts w:hint="eastAsia"/>
          <w:spacing w:val="-180"/>
          <w:position w:val="22"/>
        </w:rPr>
        <w:t>。</w:t>
      </w:r>
      <w:r>
        <w:rPr>
          <w:rFonts w:hint="eastAsia"/>
        </w:rPr>
        <w:t>定子補坐三</w:t>
      </w:r>
      <w:r w:rsidRPr="005C410E">
        <w:rPr>
          <w:rFonts w:hint="eastAsia"/>
          <w:spacing w:val="-180"/>
        </w:rPr>
        <w:t>庚</w:t>
      </w:r>
      <w:r w:rsidRPr="005C410E">
        <w:rPr>
          <w:rFonts w:hint="eastAsia"/>
          <w:spacing w:val="-180"/>
          <w:position w:val="22"/>
        </w:rPr>
        <w:t>。</w:t>
      </w:r>
      <w:r>
        <w:rPr>
          <w:rFonts w:hint="eastAsia"/>
        </w:rPr>
        <w:t>觀功賜</w:t>
      </w:r>
      <w:r w:rsidRPr="005C410E">
        <w:rPr>
          <w:rFonts w:hint="eastAsia"/>
          <w:spacing w:val="-180"/>
        </w:rPr>
        <w:t>像</w:t>
      </w:r>
      <w:r w:rsidRPr="005C410E">
        <w:rPr>
          <w:rFonts w:hint="eastAsia"/>
          <w:spacing w:val="-180"/>
          <w:position w:val="22"/>
        </w:rPr>
        <w:t>。</w:t>
      </w:r>
      <w:r>
        <w:rPr>
          <w:rFonts w:hint="eastAsia"/>
        </w:rPr>
        <w:t>今日賜像仍藉福子經壇試汞鉛丹</w:t>
      </w:r>
      <w:r w:rsidRPr="005C410E">
        <w:rPr>
          <w:rFonts w:hint="eastAsia"/>
          <w:spacing w:val="-180"/>
        </w:rPr>
        <w:t>也</w:t>
      </w:r>
      <w:r w:rsidRPr="005C410E">
        <w:rPr>
          <w:rFonts w:hint="eastAsia"/>
          <w:spacing w:val="-180"/>
          <w:position w:val="22"/>
        </w:rPr>
        <w:t>。</w:t>
      </w:r>
      <w:r>
        <w:rPr>
          <w:rFonts w:hint="eastAsia"/>
        </w:rPr>
        <w:t>退坐聽吾授辰集第一</w:t>
      </w:r>
      <w:r w:rsidRPr="00277546">
        <w:rPr>
          <w:rFonts w:hint="eastAsia"/>
          <w:spacing w:val="60"/>
        </w:rPr>
        <w:t>節</w:t>
      </w:r>
      <w:r w:rsidRPr="00843240">
        <w:rPr>
          <w:rFonts w:hint="eastAsia"/>
          <w:spacing w:val="60"/>
          <w:position w:val="4"/>
          <w:sz w:val="48"/>
          <w:eastAsianLayout w:id="1718839040" w:combine="1"/>
        </w:rPr>
        <w:t>經文不錄</w:t>
      </w:r>
      <w:r>
        <w:rPr>
          <w:rFonts w:hint="eastAsia"/>
        </w:rPr>
        <w:t>辰經壇</w:t>
      </w:r>
      <w:r w:rsidRPr="005C410E">
        <w:rPr>
          <w:rFonts w:hint="eastAsia"/>
          <w:spacing w:val="-180"/>
        </w:rPr>
        <w:t>畢</w:t>
      </w:r>
      <w:r w:rsidRPr="005C410E">
        <w:rPr>
          <w:rFonts w:hint="eastAsia"/>
          <w:spacing w:val="-180"/>
          <w:position w:val="22"/>
        </w:rPr>
        <w:t>。</w:t>
      </w:r>
      <w:r>
        <w:rPr>
          <w:rFonts w:hint="eastAsia"/>
        </w:rPr>
        <w:t>又遵訓到福緣經</w:t>
      </w:r>
      <w:r w:rsidRPr="005C410E">
        <w:rPr>
          <w:rFonts w:hint="eastAsia"/>
          <w:spacing w:val="-180"/>
        </w:rPr>
        <w:t>壇</w:t>
      </w:r>
      <w:r w:rsidRPr="005C410E">
        <w:rPr>
          <w:rFonts w:hint="eastAsia"/>
          <w:spacing w:val="-180"/>
          <w:position w:val="22"/>
        </w:rPr>
        <w:t>。</w:t>
      </w:r>
    </w:p>
    <w:p w:rsidR="00BB1D43" w:rsidRDefault="00BB1D43" w:rsidP="004535BC">
      <w:pPr>
        <w:pStyle w:val="a9"/>
      </w:pPr>
      <w:r>
        <w:rPr>
          <w:rFonts w:hint="eastAsia"/>
        </w:rPr>
        <w:t>老祖賜默</w:t>
      </w:r>
      <w:r w:rsidRPr="00277546">
        <w:rPr>
          <w:rFonts w:hint="eastAsia"/>
          <w:spacing w:val="60"/>
        </w:rPr>
        <w:t>靖</w:t>
      </w:r>
      <w:r w:rsidRPr="00203877">
        <w:rPr>
          <w:rFonts w:hint="eastAsia"/>
          <w:position w:val="4"/>
          <w:sz w:val="48"/>
          <w:eastAsianLayout w:id="1718839040" w:combine="1"/>
        </w:rPr>
        <w:t>杜</w:t>
      </w:r>
      <w:r w:rsidRPr="00C92D15">
        <w:rPr>
          <w:rFonts w:hint="eastAsia"/>
          <w:color w:val="FF0000"/>
          <w:position w:val="4"/>
          <w:sz w:val="48"/>
          <w:eastAsianLayout w:id="1718839040" w:combine="1"/>
        </w:rPr>
        <w:t>賓</w:t>
      </w:r>
      <w:r w:rsidRPr="00203877">
        <w:rPr>
          <w:rFonts w:hint="eastAsia"/>
          <w:position w:val="4"/>
          <w:sz w:val="48"/>
          <w:eastAsianLayout w:id="1718839040" w:combine="1"/>
        </w:rPr>
        <w:t>谷</w:t>
      </w:r>
      <w:r>
        <w:rPr>
          <w:rFonts w:hint="eastAsia"/>
        </w:rPr>
        <w:t>春</w:t>
      </w:r>
      <w:r w:rsidRPr="00277546">
        <w:rPr>
          <w:rFonts w:hint="eastAsia"/>
          <w:spacing w:val="60"/>
        </w:rPr>
        <w:t>谿</w:t>
      </w:r>
      <w:r w:rsidRPr="00203877">
        <w:rPr>
          <w:rFonts w:hint="eastAsia"/>
          <w:position w:val="4"/>
          <w:sz w:val="48"/>
          <w:eastAsianLayout w:id="1718839040" w:combine="1"/>
        </w:rPr>
        <w:t>郭湘泉</w:t>
      </w:r>
      <w:r>
        <w:rPr>
          <w:rFonts w:hint="eastAsia"/>
        </w:rPr>
        <w:t>法</w:t>
      </w:r>
      <w:r w:rsidRPr="00277546">
        <w:rPr>
          <w:rFonts w:hint="eastAsia"/>
          <w:spacing w:val="60"/>
        </w:rPr>
        <w:t>源</w:t>
      </w:r>
      <w:r w:rsidRPr="00203877">
        <w:rPr>
          <w:rFonts w:hint="eastAsia"/>
          <w:position w:val="4"/>
          <w:sz w:val="48"/>
          <w:eastAsianLayout w:id="1718839040" w:combine="1"/>
        </w:rPr>
        <w:t>郭植瀛</w:t>
      </w:r>
      <w:r>
        <w:rPr>
          <w:rFonts w:hint="eastAsia"/>
        </w:rPr>
        <w:t>靜</w:t>
      </w:r>
      <w:r w:rsidRPr="00277546">
        <w:rPr>
          <w:rFonts w:hint="eastAsia"/>
          <w:spacing w:val="60"/>
        </w:rPr>
        <w:t>存</w:t>
      </w:r>
      <w:r w:rsidRPr="00203877">
        <w:rPr>
          <w:rFonts w:hint="eastAsia"/>
          <w:position w:val="4"/>
          <w:sz w:val="48"/>
          <w:eastAsianLayout w:id="1718839040" w:combine="1"/>
        </w:rPr>
        <w:t>郝宸甫</w:t>
      </w:r>
      <w:r>
        <w:rPr>
          <w:rFonts w:hint="eastAsia"/>
        </w:rPr>
        <w:t>濟</w:t>
      </w:r>
      <w:r w:rsidRPr="00277546">
        <w:rPr>
          <w:rFonts w:hint="eastAsia"/>
          <w:spacing w:val="60"/>
        </w:rPr>
        <w:t>真</w:t>
      </w:r>
      <w:r w:rsidRPr="00203877">
        <w:rPr>
          <w:rFonts w:hint="eastAsia"/>
          <w:position w:val="4"/>
          <w:sz w:val="48"/>
          <w:eastAsianLayout w:id="1718839040" w:combine="1"/>
        </w:rPr>
        <w:t>張晉堦</w:t>
      </w:r>
      <w:r>
        <w:rPr>
          <w:rFonts w:hint="eastAsia"/>
        </w:rPr>
        <w:t>定</w:t>
      </w:r>
      <w:r w:rsidRPr="00277546">
        <w:rPr>
          <w:rFonts w:hint="eastAsia"/>
          <w:spacing w:val="60"/>
        </w:rPr>
        <w:t>寧</w:t>
      </w:r>
      <w:r w:rsidRPr="00203877">
        <w:rPr>
          <w:rFonts w:hint="eastAsia"/>
          <w:position w:val="4"/>
          <w:sz w:val="48"/>
          <w:eastAsianLayout w:id="1718839040" w:combine="1"/>
        </w:rPr>
        <w:t>王子豐</w:t>
      </w:r>
      <w:r>
        <w:rPr>
          <w:rFonts w:hint="eastAsia"/>
        </w:rPr>
        <w:t>六人</w:t>
      </w:r>
      <w:r w:rsidRPr="00277546">
        <w:rPr>
          <w:rFonts w:hint="eastAsia"/>
        </w:rPr>
        <w:t>像</w:t>
      </w:r>
      <w:r w:rsidR="00277546" w:rsidRPr="00203877">
        <w:rPr>
          <w:rFonts w:ascii="MS Gothic" w:eastAsia="MS Gothic" w:hAnsi="MS Gothic" w:cs="MS Gothic" w:hint="eastAsia"/>
          <w:position w:val="18"/>
        </w:rPr>
        <w:t> </w:t>
      </w:r>
    </w:p>
    <w:p w:rsidR="00BB1D43" w:rsidRDefault="00BB1D43" w:rsidP="004535BC">
      <w:pPr>
        <w:pStyle w:val="a9"/>
      </w:pPr>
      <w:r>
        <w:rPr>
          <w:rFonts w:hint="eastAsia"/>
        </w:rPr>
        <w:t>十一月初三日甲辰在福緣壇</w:t>
      </w:r>
      <w:r w:rsidR="00203877" w:rsidRPr="00203877">
        <w:rPr>
          <w:rFonts w:ascii="MS Gothic" w:eastAsia="MS Gothic" w:hAnsi="MS Gothic" w:cs="MS Gothic" w:hint="eastAsia"/>
          <w:position w:val="18"/>
        </w:rPr>
        <w:t> </w:t>
      </w:r>
    </w:p>
    <w:p w:rsidR="00BB1D43" w:rsidRDefault="00BB1D43" w:rsidP="004535BC">
      <w:pPr>
        <w:pStyle w:val="a9"/>
      </w:pPr>
      <w:r>
        <w:rPr>
          <w:rFonts w:hint="eastAsia"/>
        </w:rPr>
        <w:t>老人</w:t>
      </w:r>
      <w:r w:rsidRPr="005C410E">
        <w:rPr>
          <w:rFonts w:hint="eastAsia"/>
          <w:spacing w:val="-180"/>
        </w:rPr>
        <w:t>到</w:t>
      </w:r>
      <w:r w:rsidRPr="005C410E">
        <w:rPr>
          <w:rFonts w:hint="eastAsia"/>
          <w:spacing w:val="-180"/>
          <w:position w:val="22"/>
        </w:rPr>
        <w:t>。</w:t>
      </w:r>
      <w:r>
        <w:rPr>
          <w:rFonts w:hint="eastAsia"/>
        </w:rPr>
        <w:t>爾亦願入吾道</w:t>
      </w:r>
      <w:r w:rsidRPr="005C410E">
        <w:rPr>
          <w:rFonts w:hint="eastAsia"/>
          <w:spacing w:val="-180"/>
        </w:rPr>
        <w:t>乎</w:t>
      </w:r>
      <w:r w:rsidRPr="00277546">
        <w:rPr>
          <w:rFonts w:hint="eastAsia"/>
          <w:spacing w:val="-100"/>
          <w:position w:val="22"/>
        </w:rPr>
        <w:t>。</w:t>
      </w:r>
      <w:r w:rsidRPr="00203877">
        <w:rPr>
          <w:rFonts w:hint="eastAsia"/>
          <w:position w:val="4"/>
          <w:sz w:val="48"/>
          <w:eastAsianLayout w:id="1718839040" w:combine="1"/>
        </w:rPr>
        <w:t>張伯明求入道</w:t>
      </w:r>
      <w:r>
        <w:rPr>
          <w:rFonts w:hint="eastAsia"/>
        </w:rPr>
        <w:t>哈</w:t>
      </w:r>
      <w:r w:rsidRPr="005C410E">
        <w:rPr>
          <w:rFonts w:hint="eastAsia"/>
          <w:spacing w:val="-180"/>
        </w:rPr>
        <w:t>哈</w:t>
      </w:r>
      <w:r w:rsidRPr="005C410E">
        <w:rPr>
          <w:rFonts w:hint="eastAsia"/>
          <w:spacing w:val="-180"/>
          <w:position w:val="22"/>
        </w:rPr>
        <w:t>。</w:t>
      </w:r>
      <w:r>
        <w:rPr>
          <w:rFonts w:hint="eastAsia"/>
        </w:rPr>
        <w:t>爾前生天台觀音岩秋舫</w:t>
      </w:r>
      <w:r w:rsidRPr="005C410E">
        <w:rPr>
          <w:rFonts w:hint="eastAsia"/>
          <w:spacing w:val="-180"/>
        </w:rPr>
        <w:t>僧</w:t>
      </w:r>
      <w:r w:rsidRPr="005C410E">
        <w:rPr>
          <w:rFonts w:hint="eastAsia"/>
          <w:spacing w:val="-180"/>
          <w:position w:val="22"/>
        </w:rPr>
        <w:t>。</w:t>
      </w:r>
      <w:r>
        <w:rPr>
          <w:rFonts w:hint="eastAsia"/>
        </w:rPr>
        <w:t>佛家之濟顛</w:t>
      </w:r>
      <w:r w:rsidRPr="005C410E">
        <w:rPr>
          <w:rFonts w:hint="eastAsia"/>
          <w:spacing w:val="-180"/>
        </w:rPr>
        <w:t>也</w:t>
      </w:r>
      <w:r w:rsidRPr="005C410E">
        <w:rPr>
          <w:rFonts w:hint="eastAsia"/>
          <w:spacing w:val="-180"/>
          <w:position w:val="22"/>
        </w:rPr>
        <w:t>。</w:t>
      </w:r>
      <w:r>
        <w:rPr>
          <w:rFonts w:hint="eastAsia"/>
        </w:rPr>
        <w:t>先加嬰子相</w:t>
      </w:r>
      <w:r w:rsidRPr="005C410E">
        <w:rPr>
          <w:rFonts w:hint="eastAsia"/>
          <w:spacing w:val="-180"/>
        </w:rPr>
        <w:t>前</w:t>
      </w:r>
      <w:r w:rsidRPr="005C410E">
        <w:rPr>
          <w:rFonts w:hint="eastAsia"/>
          <w:spacing w:val="-180"/>
          <w:position w:val="22"/>
        </w:rPr>
        <w:t>。</w:t>
      </w:r>
      <w:r>
        <w:rPr>
          <w:rFonts w:hint="eastAsia"/>
        </w:rPr>
        <w:t>再坐一</w:t>
      </w:r>
      <w:r w:rsidRPr="005C410E">
        <w:rPr>
          <w:rFonts w:hint="eastAsia"/>
          <w:spacing w:val="-180"/>
        </w:rPr>
        <w:t>庚</w:t>
      </w:r>
      <w:r w:rsidRPr="005C410E">
        <w:rPr>
          <w:rFonts w:hint="eastAsia"/>
          <w:spacing w:val="-180"/>
          <w:position w:val="22"/>
        </w:rPr>
        <w:t>。</w:t>
      </w:r>
      <w:r>
        <w:rPr>
          <w:rFonts w:hint="eastAsia"/>
        </w:rPr>
        <w:t>未經聽</w:t>
      </w:r>
      <w:r w:rsidRPr="005C410E">
        <w:rPr>
          <w:rFonts w:hint="eastAsia"/>
          <w:spacing w:val="-180"/>
        </w:rPr>
        <w:t>訓</w:t>
      </w:r>
      <w:r w:rsidRPr="005C410E">
        <w:rPr>
          <w:rFonts w:hint="eastAsia"/>
          <w:spacing w:val="-180"/>
          <w:position w:val="22"/>
        </w:rPr>
        <w:t>。</w:t>
      </w:r>
      <w:r>
        <w:rPr>
          <w:rFonts w:hint="eastAsia"/>
        </w:rPr>
        <w:t>午經未受他事係有主</w:t>
      </w:r>
      <w:r w:rsidRPr="005C410E">
        <w:rPr>
          <w:rFonts w:hint="eastAsia"/>
          <w:spacing w:val="-180"/>
        </w:rPr>
        <w:t>管</w:t>
      </w:r>
      <w:r w:rsidRPr="005C410E">
        <w:rPr>
          <w:rFonts w:hint="eastAsia"/>
          <w:spacing w:val="-180"/>
          <w:position w:val="22"/>
        </w:rPr>
        <w:t>。</w:t>
      </w:r>
      <w:r>
        <w:rPr>
          <w:rFonts w:hint="eastAsia"/>
        </w:rPr>
        <w:t>初六未正到</w:t>
      </w:r>
      <w:r w:rsidRPr="005C410E">
        <w:rPr>
          <w:rFonts w:hint="eastAsia"/>
          <w:spacing w:val="-180"/>
        </w:rPr>
        <w:t>壇</w:t>
      </w:r>
      <w:r w:rsidRPr="005C410E">
        <w:rPr>
          <w:rFonts w:hint="eastAsia"/>
          <w:spacing w:val="-180"/>
          <w:position w:val="22"/>
        </w:rPr>
        <w:t>。</w:t>
      </w:r>
      <w:r>
        <w:rPr>
          <w:rFonts w:hint="eastAsia"/>
        </w:rPr>
        <w:t>坐功受進半</w:t>
      </w:r>
      <w:r w:rsidRPr="005C410E">
        <w:rPr>
          <w:rFonts w:hint="eastAsia"/>
          <w:spacing w:val="-180"/>
        </w:rPr>
        <w:t>度</w:t>
      </w:r>
      <w:r w:rsidRPr="005C410E">
        <w:rPr>
          <w:rFonts w:hint="eastAsia"/>
          <w:spacing w:val="-180"/>
          <w:position w:val="22"/>
        </w:rPr>
        <w:t>。</w:t>
      </w:r>
      <w:r>
        <w:rPr>
          <w:rFonts w:hint="eastAsia"/>
        </w:rPr>
        <w:t>一級二度</w:t>
      </w:r>
      <w:r w:rsidRPr="005C410E">
        <w:rPr>
          <w:rFonts w:hint="eastAsia"/>
          <w:spacing w:val="-180"/>
        </w:rPr>
        <w:t>半</w:t>
      </w:r>
      <w:r w:rsidRPr="005C410E">
        <w:rPr>
          <w:rFonts w:hint="eastAsia"/>
          <w:spacing w:val="-180"/>
          <w:position w:val="22"/>
        </w:rPr>
        <w:t>。</w:t>
      </w:r>
      <w:r>
        <w:rPr>
          <w:rFonts w:hint="eastAsia"/>
        </w:rPr>
        <w:t>諸子俱未表</w:t>
      </w:r>
      <w:r w:rsidRPr="005C410E">
        <w:rPr>
          <w:rFonts w:hint="eastAsia"/>
          <w:spacing w:val="-180"/>
        </w:rPr>
        <w:t>領</w:t>
      </w:r>
      <w:r w:rsidRPr="005C410E">
        <w:rPr>
          <w:rFonts w:hint="eastAsia"/>
          <w:spacing w:val="-180"/>
          <w:position w:val="22"/>
        </w:rPr>
        <w:t>。</w:t>
      </w:r>
      <w:r>
        <w:rPr>
          <w:rFonts w:hint="eastAsia"/>
        </w:rPr>
        <w:t>箴壇補</w:t>
      </w:r>
      <w:r w:rsidRPr="005C410E">
        <w:rPr>
          <w:rFonts w:hint="eastAsia"/>
          <w:spacing w:val="-180"/>
        </w:rPr>
        <w:t>行</w:t>
      </w:r>
      <w:r w:rsidRPr="005C410E">
        <w:rPr>
          <w:rFonts w:hint="eastAsia"/>
          <w:spacing w:val="-180"/>
          <w:position w:val="22"/>
        </w:rPr>
        <w:t>。</w:t>
      </w:r>
      <w:r>
        <w:rPr>
          <w:rFonts w:hint="eastAsia"/>
        </w:rPr>
        <w:t>吾回北天門</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他子不必問</w:t>
      </w:r>
      <w:r w:rsidRPr="005C410E">
        <w:rPr>
          <w:rFonts w:hint="eastAsia"/>
          <w:spacing w:val="-180"/>
        </w:rPr>
        <w:t>事</w:t>
      </w:r>
      <w:r w:rsidRPr="005C410E">
        <w:rPr>
          <w:rFonts w:hint="eastAsia"/>
          <w:spacing w:val="-180"/>
          <w:position w:val="22"/>
        </w:rPr>
        <w:t>。</w:t>
      </w:r>
      <w:r>
        <w:rPr>
          <w:rFonts w:hint="eastAsia"/>
        </w:rPr>
        <w:t>仙師無閒治</w:t>
      </w:r>
      <w:r w:rsidRPr="005C410E">
        <w:rPr>
          <w:rFonts w:hint="eastAsia"/>
          <w:spacing w:val="-180"/>
        </w:rPr>
        <w:t>之</w:t>
      </w:r>
      <w:r w:rsidRPr="005C410E">
        <w:rPr>
          <w:rFonts w:hint="eastAsia"/>
          <w:spacing w:val="-180"/>
          <w:position w:val="22"/>
        </w:rPr>
        <w:t>。</w:t>
      </w:r>
      <w:r>
        <w:rPr>
          <w:rFonts w:hint="eastAsia"/>
        </w:rPr>
        <w:t>赤幢童子留</w:t>
      </w:r>
      <w:r w:rsidRPr="005C410E">
        <w:rPr>
          <w:rFonts w:hint="eastAsia"/>
          <w:spacing w:val="-180"/>
        </w:rPr>
        <w:t>寶</w:t>
      </w:r>
      <w:r w:rsidRPr="005C410E">
        <w:rPr>
          <w:rFonts w:hint="eastAsia"/>
          <w:spacing w:val="-180"/>
          <w:position w:val="22"/>
        </w:rPr>
        <w:t>。</w:t>
      </w:r>
      <w:r>
        <w:rPr>
          <w:rFonts w:hint="eastAsia"/>
        </w:rPr>
        <w:t>三日後諸子臨</w:t>
      </w:r>
      <w:r w:rsidRPr="005C410E">
        <w:rPr>
          <w:rFonts w:hint="eastAsia"/>
          <w:spacing w:val="-180"/>
        </w:rPr>
        <w:t>壇</w:t>
      </w:r>
      <w:r w:rsidRPr="005C410E">
        <w:rPr>
          <w:rFonts w:hint="eastAsia"/>
          <w:spacing w:val="-180"/>
          <w:position w:val="22"/>
        </w:rPr>
        <w:t>。</w:t>
      </w:r>
      <w:r>
        <w:rPr>
          <w:rFonts w:hint="eastAsia"/>
        </w:rPr>
        <w:t>聽</w:t>
      </w:r>
      <w:r w:rsidR="00203877">
        <w:rPr>
          <w:rFonts w:hint="eastAsia"/>
        </w:rPr>
        <w:t xml:space="preserve">　</w:t>
      </w:r>
      <w:r>
        <w:rPr>
          <w:rFonts w:hint="eastAsia"/>
        </w:rPr>
        <w:t>師箴</w:t>
      </w:r>
      <w:r w:rsidRPr="005C410E">
        <w:rPr>
          <w:rFonts w:hint="eastAsia"/>
          <w:spacing w:val="-180"/>
        </w:rPr>
        <w:t>言</w:t>
      </w:r>
      <w:r w:rsidRPr="005C410E">
        <w:rPr>
          <w:rFonts w:hint="eastAsia"/>
          <w:spacing w:val="-180"/>
          <w:position w:val="22"/>
        </w:rPr>
        <w:t>。</w:t>
      </w:r>
      <w:r>
        <w:rPr>
          <w:rFonts w:hint="eastAsia"/>
        </w:rPr>
        <w:t>附修一律通</w:t>
      </w:r>
      <w:r w:rsidRPr="005C410E">
        <w:rPr>
          <w:rFonts w:hint="eastAsia"/>
          <w:spacing w:val="-180"/>
        </w:rPr>
        <w:t>知</w:t>
      </w:r>
      <w:r w:rsidRPr="005C410E">
        <w:rPr>
          <w:rFonts w:hint="eastAsia"/>
          <w:spacing w:val="-180"/>
          <w:position w:val="22"/>
        </w:rPr>
        <w:t>。</w:t>
      </w:r>
      <w:r>
        <w:rPr>
          <w:rFonts w:hint="eastAsia"/>
        </w:rPr>
        <w:t>可准</w:t>
      </w:r>
      <w:r w:rsidR="00203877">
        <w:rPr>
          <w:rFonts w:hint="eastAsia"/>
        </w:rPr>
        <w:t xml:space="preserve">　</w:t>
      </w:r>
      <w:r>
        <w:rPr>
          <w:rFonts w:hint="eastAsia"/>
        </w:rPr>
        <w:t>仙師親訓三度</w:t>
      </w:r>
      <w:r w:rsidRPr="005C410E">
        <w:rPr>
          <w:rFonts w:hint="eastAsia"/>
          <w:spacing w:val="-180"/>
        </w:rPr>
        <w:t>來</w:t>
      </w:r>
      <w:r w:rsidRPr="005C410E">
        <w:rPr>
          <w:rFonts w:hint="eastAsia"/>
          <w:spacing w:val="-180"/>
          <w:position w:val="22"/>
        </w:rPr>
        <w:t>。</w:t>
      </w:r>
    </w:p>
    <w:p w:rsidR="00BB1D43" w:rsidRDefault="00BB1D43" w:rsidP="004535BC">
      <w:pPr>
        <w:pStyle w:val="a9"/>
      </w:pPr>
      <w:r>
        <w:rPr>
          <w:rFonts w:hint="eastAsia"/>
        </w:rPr>
        <w:lastRenderedPageBreak/>
        <w:t>庚申十一月初六日丁未箴</w:t>
      </w:r>
      <w:r w:rsidRPr="0016514B">
        <w:rPr>
          <w:rFonts w:hint="eastAsia"/>
          <w:spacing w:val="60"/>
        </w:rPr>
        <w:t>壇</w:t>
      </w:r>
      <w:r w:rsidRPr="0016514B">
        <w:rPr>
          <w:rFonts w:hint="eastAsia"/>
          <w:spacing w:val="20"/>
          <w:sz w:val="24"/>
          <w:szCs w:val="24"/>
        </w:rPr>
        <w:t>在福緣壇開授</w:t>
      </w:r>
      <w:r w:rsidR="00843240" w:rsidRPr="00203877">
        <w:rPr>
          <w:rFonts w:ascii="MS Gothic" w:eastAsia="MS Gothic" w:hAnsi="MS Gothic" w:cs="MS Gothic" w:hint="eastAsia"/>
          <w:position w:val="18"/>
        </w:rPr>
        <w:t> </w:t>
      </w:r>
    </w:p>
    <w:p w:rsidR="00BB1D43" w:rsidRDefault="00BB1D43" w:rsidP="004535BC">
      <w:pPr>
        <w:pStyle w:val="a9"/>
      </w:pPr>
      <w:r>
        <w:rPr>
          <w:rFonts w:hint="eastAsia"/>
        </w:rPr>
        <w:t>是日賜</w:t>
      </w:r>
      <w:r w:rsidRPr="005C410E">
        <w:rPr>
          <w:rFonts w:hint="eastAsia"/>
          <w:spacing w:val="-180"/>
        </w:rPr>
        <w:t>箴</w:t>
      </w:r>
      <w:r w:rsidRPr="005C410E">
        <w:rPr>
          <w:rFonts w:hint="eastAsia"/>
          <w:spacing w:val="-180"/>
          <w:position w:val="22"/>
        </w:rPr>
        <w:t>。</w:t>
      </w:r>
      <w:r>
        <w:rPr>
          <w:rFonts w:hint="eastAsia"/>
        </w:rPr>
        <w:t>與經符並付</w:t>
      </w:r>
      <w:r w:rsidRPr="005C410E">
        <w:rPr>
          <w:rFonts w:hint="eastAsia"/>
          <w:spacing w:val="-180"/>
        </w:rPr>
        <w:t>印</w:t>
      </w:r>
      <w:r w:rsidRPr="005C410E">
        <w:rPr>
          <w:rFonts w:hint="eastAsia"/>
          <w:spacing w:val="-180"/>
          <w:position w:val="22"/>
        </w:rPr>
        <w:t>。</w:t>
      </w:r>
      <w:r>
        <w:rPr>
          <w:rFonts w:hint="eastAsia"/>
        </w:rPr>
        <w:t>賜箴後又</w:t>
      </w:r>
      <w:r w:rsidRPr="005C410E">
        <w:rPr>
          <w:rFonts w:hint="eastAsia"/>
          <w:spacing w:val="-180"/>
        </w:rPr>
        <w:t>訓</w:t>
      </w:r>
      <w:r w:rsidRPr="005C410E">
        <w:rPr>
          <w:rFonts w:hint="eastAsia"/>
          <w:spacing w:val="-180"/>
          <w:position w:val="22"/>
        </w:rPr>
        <w:t>。</w:t>
      </w:r>
    </w:p>
    <w:p w:rsidR="00BB1D43" w:rsidRDefault="00BB1D43" w:rsidP="00843240">
      <w:pPr>
        <w:pStyle w:val="a9"/>
        <w:kinsoku w:val="0"/>
      </w:pPr>
      <w:r>
        <w:rPr>
          <w:rFonts w:hint="eastAsia"/>
        </w:rPr>
        <w:t>有像諸</w:t>
      </w:r>
      <w:r w:rsidRPr="005C410E">
        <w:rPr>
          <w:rFonts w:hint="eastAsia"/>
          <w:spacing w:val="-180"/>
        </w:rPr>
        <w:t>子</w:t>
      </w:r>
      <w:r w:rsidRPr="005C410E">
        <w:rPr>
          <w:rFonts w:hint="eastAsia"/>
          <w:spacing w:val="-180"/>
          <w:position w:val="22"/>
        </w:rPr>
        <w:t>。</w:t>
      </w:r>
      <w:r>
        <w:rPr>
          <w:rFonts w:hint="eastAsia"/>
        </w:rPr>
        <w:t>均與立春日一齊垂</w:t>
      </w:r>
      <w:r w:rsidRPr="005C410E">
        <w:rPr>
          <w:rFonts w:hint="eastAsia"/>
          <w:spacing w:val="-180"/>
        </w:rPr>
        <w:t>像</w:t>
      </w:r>
      <w:r w:rsidRPr="005C410E">
        <w:rPr>
          <w:rFonts w:hint="eastAsia"/>
          <w:spacing w:val="-180"/>
          <w:position w:val="22"/>
        </w:rPr>
        <w:t>。</w:t>
      </w:r>
      <w:r>
        <w:rPr>
          <w:rFonts w:hint="eastAsia"/>
        </w:rPr>
        <w:t>立春日凡未授經有像諸</w:t>
      </w:r>
      <w:r w:rsidRPr="005C410E">
        <w:rPr>
          <w:rFonts w:hint="eastAsia"/>
          <w:spacing w:val="-180"/>
        </w:rPr>
        <w:t>子</w:t>
      </w:r>
      <w:r w:rsidRPr="005C410E">
        <w:rPr>
          <w:rFonts w:hint="eastAsia"/>
          <w:spacing w:val="-180"/>
          <w:position w:val="22"/>
        </w:rPr>
        <w:t>。</w:t>
      </w:r>
      <w:r>
        <w:rPr>
          <w:rFonts w:hint="eastAsia"/>
        </w:rPr>
        <w:t>須各記</w:t>
      </w:r>
      <w:r w:rsidRPr="005C410E">
        <w:rPr>
          <w:rFonts w:hint="eastAsia"/>
          <w:spacing w:val="-180"/>
        </w:rPr>
        <w:t>之</w:t>
      </w:r>
      <w:r w:rsidRPr="00843240">
        <w:rPr>
          <w:rFonts w:hint="eastAsia"/>
          <w:spacing w:val="-100"/>
          <w:position w:val="22"/>
        </w:rPr>
        <w:t>。</w:t>
      </w:r>
      <w:r w:rsidRPr="0016514B">
        <w:rPr>
          <w:rFonts w:hint="eastAsia"/>
          <w:position w:val="4"/>
          <w:sz w:val="48"/>
          <w:eastAsianLayout w:id="1718839040" w:combine="1"/>
        </w:rPr>
        <w:t>查四十八子。立春授經者三十六人。餘均有像無經。命屆時一律垂像也。</w:t>
      </w:r>
      <w:r>
        <w:rPr>
          <w:rFonts w:hint="eastAsia"/>
        </w:rPr>
        <w:t>申刻授巳</w:t>
      </w:r>
      <w:r w:rsidRPr="005C410E">
        <w:rPr>
          <w:rFonts w:hint="eastAsia"/>
          <w:spacing w:val="-180"/>
        </w:rPr>
        <w:t>經</w:t>
      </w:r>
      <w:r w:rsidRPr="00843240">
        <w:rPr>
          <w:rFonts w:hint="eastAsia"/>
          <w:spacing w:val="-100"/>
          <w:position w:val="22"/>
        </w:rPr>
        <w:t>。</w:t>
      </w:r>
      <w:r w:rsidRPr="0016514B">
        <w:rPr>
          <w:rFonts w:hint="eastAsia"/>
          <w:position w:val="4"/>
          <w:sz w:val="48"/>
          <w:eastAsianLayout w:id="1718839040" w:combine="1"/>
        </w:rPr>
        <w:t>此指初九日默靖吉中。合壇授巳經而言也。</w:t>
      </w:r>
      <w:r>
        <w:rPr>
          <w:rFonts w:hint="eastAsia"/>
        </w:rPr>
        <w:t>午刻授未</w:t>
      </w:r>
      <w:r w:rsidRPr="005C410E">
        <w:rPr>
          <w:rFonts w:hint="eastAsia"/>
          <w:spacing w:val="-180"/>
        </w:rPr>
        <w:t>經</w:t>
      </w:r>
      <w:r w:rsidRPr="00843240">
        <w:rPr>
          <w:rFonts w:hint="eastAsia"/>
          <w:spacing w:val="-100"/>
          <w:position w:val="22"/>
        </w:rPr>
        <w:t>。</w:t>
      </w:r>
      <w:r w:rsidRPr="0016514B">
        <w:rPr>
          <w:rFonts w:hint="eastAsia"/>
          <w:position w:val="4"/>
          <w:sz w:val="48"/>
          <w:eastAsianLayout w:id="1718839040" w:combine="1"/>
        </w:rPr>
        <w:t>此指十五日。嬰芝授未經為午刻也。</w:t>
      </w:r>
      <w:r>
        <w:rPr>
          <w:rFonts w:hint="eastAsia"/>
        </w:rPr>
        <w:t>切不要忽</w:t>
      </w:r>
      <w:r w:rsidRPr="005C410E">
        <w:rPr>
          <w:rFonts w:hint="eastAsia"/>
          <w:spacing w:val="-180"/>
        </w:rPr>
        <w:t>之</w:t>
      </w:r>
      <w:r w:rsidRPr="00843240">
        <w:rPr>
          <w:rFonts w:hint="eastAsia"/>
          <w:spacing w:val="-100"/>
          <w:position w:val="22"/>
        </w:rPr>
        <w:t>。</w:t>
      </w:r>
      <w:r w:rsidRPr="0016514B">
        <w:rPr>
          <w:rFonts w:hint="eastAsia"/>
          <w:position w:val="4"/>
          <w:sz w:val="48"/>
          <w:eastAsianLayout w:id="1718839040" w:combine="1"/>
        </w:rPr>
        <w:t>因巳與申合午與未合。取合而不冲之意所關最要。故切實告之。</w:t>
      </w:r>
      <w:r w:rsidR="00843240">
        <w:rPr>
          <w:rFonts w:hint="eastAsia"/>
        </w:rPr>
        <w:t xml:space="preserve">　</w:t>
      </w:r>
      <w:r>
        <w:rPr>
          <w:rFonts w:hint="eastAsia"/>
        </w:rPr>
        <w:t>師往清虛宮</w:t>
      </w:r>
      <w:r w:rsidRPr="005C410E">
        <w:rPr>
          <w:rFonts w:hint="eastAsia"/>
          <w:spacing w:val="-180"/>
        </w:rPr>
        <w:t>去</w:t>
      </w:r>
      <w:r w:rsidRPr="005C410E">
        <w:rPr>
          <w:rFonts w:hint="eastAsia"/>
          <w:spacing w:val="-180"/>
          <w:position w:val="22"/>
        </w:rPr>
        <w:t>。</w:t>
      </w:r>
      <w:r>
        <w:rPr>
          <w:rFonts w:hint="eastAsia"/>
        </w:rPr>
        <w:t>三十度後到答爾等香叩諸</w:t>
      </w:r>
      <w:r w:rsidRPr="005C410E">
        <w:rPr>
          <w:rFonts w:hint="eastAsia"/>
          <w:spacing w:val="-180"/>
        </w:rPr>
        <w:t>了</w:t>
      </w:r>
      <w:r w:rsidRPr="005C410E">
        <w:rPr>
          <w:rFonts w:hint="eastAsia"/>
          <w:spacing w:val="-180"/>
          <w:position w:val="22"/>
        </w:rPr>
        <w:t>。</w:t>
      </w:r>
      <w:r>
        <w:rPr>
          <w:rFonts w:hint="eastAsia"/>
        </w:rPr>
        <w:t>文殊祖師復命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達摩祖師奉</w:t>
      </w:r>
      <w:r w:rsidR="0016514B">
        <w:rPr>
          <w:rFonts w:hint="eastAsia"/>
        </w:rPr>
        <w:t xml:space="preserve">　</w:t>
      </w:r>
      <w:r>
        <w:rPr>
          <w:rFonts w:hint="eastAsia"/>
        </w:rPr>
        <w:t>師命</w:t>
      </w:r>
      <w:r w:rsidRPr="005C410E">
        <w:rPr>
          <w:rFonts w:hint="eastAsia"/>
          <w:spacing w:val="-180"/>
        </w:rPr>
        <w:t>來</w:t>
      </w:r>
      <w:r w:rsidRPr="005C410E">
        <w:rPr>
          <w:rFonts w:hint="eastAsia"/>
          <w:spacing w:val="-180"/>
          <w:position w:val="22"/>
        </w:rPr>
        <w:t>。</w:t>
      </w:r>
      <w:r>
        <w:rPr>
          <w:rFonts w:hint="eastAsia"/>
        </w:rPr>
        <w:t>語爾等弟</w:t>
      </w:r>
      <w:r w:rsidRPr="005C410E">
        <w:rPr>
          <w:rFonts w:hint="eastAsia"/>
          <w:spacing w:val="-180"/>
        </w:rPr>
        <w:t>子</w:t>
      </w:r>
      <w:r w:rsidRPr="00843240">
        <w:rPr>
          <w:rFonts w:hint="eastAsia"/>
          <w:spacing w:val="-100"/>
          <w:position w:val="22"/>
        </w:rPr>
        <w:t>。</w:t>
      </w:r>
      <w:r w:rsidRPr="0016514B">
        <w:rPr>
          <w:rFonts w:hint="eastAsia"/>
          <w:position w:val="4"/>
          <w:sz w:val="48"/>
          <w:eastAsianLayout w:id="1718839040" w:combine="1"/>
        </w:rPr>
        <w:t>前奉訓坐功受進半度。諸子均未表領。箴壇補行。今日表領時。因章。張。巴三子。初到未列名。今奉特恩一律准補也。</w:t>
      </w:r>
      <w:r>
        <w:rPr>
          <w:rFonts w:hint="eastAsia"/>
        </w:rPr>
        <w:t>章</w:t>
      </w:r>
      <w:r w:rsidRPr="00843240">
        <w:rPr>
          <w:rFonts w:hint="eastAsia"/>
          <w:spacing w:val="40"/>
          <w:position w:val="4"/>
          <w:sz w:val="48"/>
          <w:eastAsianLayout w:id="1718839040" w:combine="1"/>
        </w:rPr>
        <w:t>鶴莊</w:t>
      </w:r>
      <w:r>
        <w:rPr>
          <w:rFonts w:hint="eastAsia"/>
        </w:rPr>
        <w:t>張</w:t>
      </w:r>
      <w:r w:rsidRPr="00843240">
        <w:rPr>
          <w:rFonts w:hint="eastAsia"/>
          <w:spacing w:val="20"/>
          <w:position w:val="4"/>
          <w:sz w:val="48"/>
          <w:eastAsianLayout w:id="1718839040" w:combine="1"/>
        </w:rPr>
        <w:t>伯明</w:t>
      </w:r>
      <w:r>
        <w:rPr>
          <w:rFonts w:hint="eastAsia"/>
        </w:rPr>
        <w:t>巴</w:t>
      </w:r>
      <w:r w:rsidRPr="00843240">
        <w:rPr>
          <w:rFonts w:hint="eastAsia"/>
          <w:spacing w:val="20"/>
          <w:position w:val="4"/>
          <w:sz w:val="48"/>
          <w:eastAsianLayout w:id="1718839040" w:combine="1"/>
        </w:rPr>
        <w:t>鄭澂</w:t>
      </w:r>
      <w:r>
        <w:rPr>
          <w:rFonts w:hint="eastAsia"/>
        </w:rPr>
        <w:t>三</w:t>
      </w:r>
      <w:r w:rsidRPr="005C410E">
        <w:rPr>
          <w:rFonts w:hint="eastAsia"/>
          <w:spacing w:val="-180"/>
        </w:rPr>
        <w:t>子</w:t>
      </w:r>
      <w:r w:rsidRPr="005C410E">
        <w:rPr>
          <w:rFonts w:hint="eastAsia"/>
          <w:spacing w:val="-180"/>
          <w:position w:val="22"/>
        </w:rPr>
        <w:t>。</w:t>
      </w:r>
      <w:r>
        <w:rPr>
          <w:rFonts w:hint="eastAsia"/>
        </w:rPr>
        <w:t>同進半度</w:t>
      </w:r>
      <w:r w:rsidRPr="005C410E">
        <w:rPr>
          <w:rFonts w:hint="eastAsia"/>
          <w:spacing w:val="-180"/>
        </w:rPr>
        <w:t>已</w:t>
      </w:r>
      <w:r w:rsidRPr="005C410E">
        <w:rPr>
          <w:rFonts w:hint="eastAsia"/>
          <w:spacing w:val="-180"/>
          <w:position w:val="22"/>
        </w:rPr>
        <w:t>。</w:t>
      </w:r>
      <w:r>
        <w:rPr>
          <w:rFonts w:hint="eastAsia"/>
        </w:rPr>
        <w:t>俱</w:t>
      </w:r>
      <w:r w:rsidRPr="005C410E">
        <w:rPr>
          <w:rFonts w:hint="eastAsia"/>
          <w:spacing w:val="-180"/>
        </w:rPr>
        <w:t>表</w:t>
      </w:r>
      <w:r w:rsidRPr="005C410E">
        <w:rPr>
          <w:rFonts w:hint="eastAsia"/>
          <w:spacing w:val="-180"/>
          <w:position w:val="22"/>
        </w:rPr>
        <w:t>。</w:t>
      </w:r>
      <w:r>
        <w:rPr>
          <w:rFonts w:hint="eastAsia"/>
        </w:rPr>
        <w:t>籍籙未</w:t>
      </w:r>
      <w:r w:rsidRPr="005C410E">
        <w:rPr>
          <w:rFonts w:hint="eastAsia"/>
          <w:spacing w:val="-180"/>
        </w:rPr>
        <w:t>補</w:t>
      </w:r>
      <w:r w:rsidRPr="005C410E">
        <w:rPr>
          <w:rFonts w:hint="eastAsia"/>
          <w:spacing w:val="-180"/>
          <w:position w:val="22"/>
        </w:rPr>
        <w:t>。</w:t>
      </w:r>
      <w:r>
        <w:rPr>
          <w:rFonts w:hint="eastAsia"/>
        </w:rPr>
        <w:t>速加坐</w:t>
      </w:r>
      <w:r w:rsidRPr="005C410E">
        <w:rPr>
          <w:rFonts w:hint="eastAsia"/>
          <w:spacing w:val="-180"/>
        </w:rPr>
        <w:t>功</w:t>
      </w:r>
      <w:r w:rsidRPr="005C410E">
        <w:rPr>
          <w:rFonts w:hint="eastAsia"/>
          <w:spacing w:val="-180"/>
          <w:position w:val="22"/>
        </w:rPr>
        <w:t>。</w:t>
      </w:r>
      <w:r>
        <w:rPr>
          <w:rFonts w:hint="eastAsia"/>
        </w:rPr>
        <w:t>補爾半</w:t>
      </w:r>
      <w:r w:rsidRPr="005C410E">
        <w:rPr>
          <w:rFonts w:hint="eastAsia"/>
          <w:spacing w:val="-180"/>
        </w:rPr>
        <w:t>度</w:t>
      </w:r>
      <w:r w:rsidRPr="005C410E">
        <w:rPr>
          <w:rFonts w:hint="eastAsia"/>
          <w:spacing w:val="-180"/>
          <w:position w:val="22"/>
        </w:rPr>
        <w:t>。</w:t>
      </w:r>
      <w:r>
        <w:rPr>
          <w:rFonts w:hint="eastAsia"/>
        </w:rPr>
        <w:t>勿</w:t>
      </w:r>
      <w:r w:rsidRPr="005C410E">
        <w:rPr>
          <w:rFonts w:hint="eastAsia"/>
          <w:spacing w:val="-180"/>
        </w:rPr>
        <w:t>棄</w:t>
      </w:r>
      <w:r w:rsidRPr="00843240">
        <w:rPr>
          <w:rFonts w:hint="eastAsia"/>
          <w:spacing w:val="-100"/>
          <w:position w:val="22"/>
        </w:rPr>
        <w:t>。</w:t>
      </w:r>
      <w:r w:rsidRPr="0016514B">
        <w:rPr>
          <w:rFonts w:hint="eastAsia"/>
          <w:position w:val="4"/>
          <w:sz w:val="48"/>
          <w:eastAsianLayout w:id="1718839040" w:combine="1"/>
        </w:rPr>
        <w:t>曠古難逢傳經之期。首</w:t>
      </w:r>
      <w:r w:rsidR="00843240">
        <w:rPr>
          <w:position w:val="4"/>
          <w:sz w:val="48"/>
          <w:eastAsianLayout w:id="1718839040" w:combine="1"/>
        </w:rPr>
        <w:br/>
      </w:r>
      <w:r w:rsidRPr="00843240">
        <w:rPr>
          <w:rFonts w:hint="eastAsia"/>
          <w:spacing w:val="4"/>
          <w:position w:val="4"/>
          <w:sz w:val="48"/>
          <w:eastAsianLayout w:id="1718839040" w:combine="1"/>
        </w:rPr>
        <w:t>錄云。闢而即閤。祇此微秒光陰。凡有能到壇參與者。無論先後。莫不渥蒙恩澤也。</w:t>
      </w:r>
      <w:r>
        <w:rPr>
          <w:rFonts w:hint="eastAsia"/>
        </w:rPr>
        <w:t>餘問前</w:t>
      </w:r>
      <w:r w:rsidRPr="005C410E">
        <w:rPr>
          <w:rFonts w:hint="eastAsia"/>
          <w:spacing w:val="-180"/>
        </w:rPr>
        <w:t>經</w:t>
      </w:r>
      <w:r w:rsidRPr="00843240">
        <w:rPr>
          <w:rFonts w:hint="eastAsia"/>
          <w:spacing w:val="-100"/>
          <w:position w:val="22"/>
        </w:rPr>
        <w:t>。</w:t>
      </w:r>
      <w:r w:rsidRPr="00843240">
        <w:rPr>
          <w:rFonts w:hint="eastAsia"/>
          <w:spacing w:val="2"/>
          <w:position w:val="4"/>
          <w:sz w:val="48"/>
          <w:eastAsianLayout w:id="1718839040" w:combine="1"/>
        </w:rPr>
        <w:t>問前授各集之經抄印辦法</w:t>
      </w:r>
      <w:r>
        <w:rPr>
          <w:rFonts w:hint="eastAsia"/>
        </w:rPr>
        <w:t>須待巳集授</w:t>
      </w:r>
      <w:r w:rsidRPr="005C410E">
        <w:rPr>
          <w:rFonts w:hint="eastAsia"/>
          <w:spacing w:val="-180"/>
        </w:rPr>
        <w:t>畢</w:t>
      </w:r>
      <w:r w:rsidRPr="005C410E">
        <w:rPr>
          <w:rFonts w:hint="eastAsia"/>
          <w:spacing w:val="-180"/>
          <w:position w:val="22"/>
        </w:rPr>
        <w:t>。</w:t>
      </w:r>
      <w:r>
        <w:rPr>
          <w:rFonts w:hint="eastAsia"/>
        </w:rPr>
        <w:t>默子監</w:t>
      </w:r>
      <w:r w:rsidRPr="005C410E">
        <w:rPr>
          <w:rFonts w:hint="eastAsia"/>
          <w:spacing w:val="-180"/>
        </w:rPr>
        <w:t>譯</w:t>
      </w:r>
      <w:r w:rsidRPr="005C410E">
        <w:rPr>
          <w:rFonts w:hint="eastAsia"/>
          <w:spacing w:val="-180"/>
          <w:position w:val="22"/>
        </w:rPr>
        <w:t>。</w:t>
      </w:r>
      <w:r>
        <w:rPr>
          <w:rFonts w:hint="eastAsia"/>
        </w:rPr>
        <w:t>遇金代</w:t>
      </w:r>
      <w:r w:rsidRPr="005C410E">
        <w:rPr>
          <w:rFonts w:hint="eastAsia"/>
          <w:spacing w:val="-180"/>
        </w:rPr>
        <w:t>庚</w:t>
      </w:r>
      <w:r w:rsidRPr="005C410E">
        <w:rPr>
          <w:rFonts w:hint="eastAsia"/>
          <w:spacing w:val="-180"/>
          <w:position w:val="22"/>
        </w:rPr>
        <w:t>。</w:t>
      </w:r>
      <w:r>
        <w:rPr>
          <w:rFonts w:hint="eastAsia"/>
        </w:rPr>
        <w:t>皆監譯之日</w:t>
      </w:r>
      <w:r w:rsidRPr="005C410E">
        <w:rPr>
          <w:rFonts w:hint="eastAsia"/>
          <w:spacing w:val="-180"/>
        </w:rPr>
        <w:t>也</w:t>
      </w:r>
      <w:r w:rsidRPr="005C410E">
        <w:rPr>
          <w:rFonts w:hint="eastAsia"/>
          <w:spacing w:val="-180"/>
          <w:position w:val="22"/>
        </w:rPr>
        <w:t>。</w:t>
      </w:r>
      <w:r>
        <w:rPr>
          <w:rFonts w:hint="eastAsia"/>
        </w:rPr>
        <w:t>譯</w:t>
      </w:r>
      <w:r w:rsidRPr="005C410E">
        <w:rPr>
          <w:rFonts w:hint="eastAsia"/>
          <w:spacing w:val="-180"/>
        </w:rPr>
        <w:t>畢</w:t>
      </w:r>
      <w:r w:rsidRPr="005C410E">
        <w:rPr>
          <w:rFonts w:hint="eastAsia"/>
          <w:spacing w:val="-180"/>
          <w:position w:val="22"/>
        </w:rPr>
        <w:t>。</w:t>
      </w:r>
      <w:r>
        <w:rPr>
          <w:rFonts w:hint="eastAsia"/>
        </w:rPr>
        <w:t>監</w:t>
      </w:r>
      <w:r w:rsidRPr="005C410E">
        <w:rPr>
          <w:rFonts w:hint="eastAsia"/>
          <w:spacing w:val="-180"/>
        </w:rPr>
        <w:t>定</w:t>
      </w:r>
      <w:r w:rsidRPr="005C410E">
        <w:rPr>
          <w:rFonts w:hint="eastAsia"/>
          <w:spacing w:val="-180"/>
          <w:position w:val="22"/>
        </w:rPr>
        <w:t>。</w:t>
      </w:r>
      <w:r>
        <w:rPr>
          <w:rFonts w:hint="eastAsia"/>
        </w:rPr>
        <w:t>不問內外附</w:t>
      </w:r>
      <w:r w:rsidRPr="005C410E">
        <w:rPr>
          <w:rFonts w:hint="eastAsia"/>
          <w:spacing w:val="-180"/>
        </w:rPr>
        <w:t>列</w:t>
      </w:r>
      <w:r w:rsidRPr="005C410E">
        <w:rPr>
          <w:rFonts w:hint="eastAsia"/>
          <w:spacing w:val="-180"/>
          <w:position w:val="22"/>
        </w:rPr>
        <w:t>。</w:t>
      </w:r>
      <w:r>
        <w:rPr>
          <w:rFonts w:hint="eastAsia"/>
        </w:rPr>
        <w:t>以齒序輪抄</w:t>
      </w:r>
      <w:r w:rsidRPr="005C410E">
        <w:rPr>
          <w:rFonts w:hint="eastAsia"/>
          <w:spacing w:val="-180"/>
        </w:rPr>
        <w:t>時</w:t>
      </w:r>
      <w:r w:rsidRPr="005C410E">
        <w:rPr>
          <w:rFonts w:hint="eastAsia"/>
          <w:spacing w:val="-180"/>
          <w:position w:val="22"/>
        </w:rPr>
        <w:t>。</w:t>
      </w:r>
      <w:r>
        <w:rPr>
          <w:rFonts w:hint="eastAsia"/>
        </w:rPr>
        <w:t>仍在此</w:t>
      </w:r>
      <w:r w:rsidRPr="005C410E">
        <w:rPr>
          <w:rFonts w:hint="eastAsia"/>
          <w:spacing w:val="-180"/>
        </w:rPr>
        <w:t>壇</w:t>
      </w:r>
      <w:r w:rsidRPr="005C410E">
        <w:rPr>
          <w:rFonts w:hint="eastAsia"/>
          <w:spacing w:val="-180"/>
          <w:position w:val="22"/>
        </w:rPr>
        <w:t>。</w:t>
      </w:r>
      <w:r>
        <w:rPr>
          <w:rFonts w:hint="eastAsia"/>
        </w:rPr>
        <w:t>薰沐恭</w:t>
      </w:r>
      <w:r w:rsidRPr="005C410E">
        <w:rPr>
          <w:rFonts w:hint="eastAsia"/>
          <w:spacing w:val="-180"/>
        </w:rPr>
        <w:t>繕</w:t>
      </w:r>
      <w:r w:rsidRPr="005C410E">
        <w:rPr>
          <w:rFonts w:hint="eastAsia"/>
          <w:spacing w:val="-180"/>
          <w:position w:val="22"/>
        </w:rPr>
        <w:t>。</w:t>
      </w:r>
      <w:r>
        <w:rPr>
          <w:rFonts w:hint="eastAsia"/>
        </w:rPr>
        <w:t>他人不可</w:t>
      </w:r>
      <w:r w:rsidRPr="005C410E">
        <w:rPr>
          <w:rFonts w:hint="eastAsia"/>
          <w:spacing w:val="-180"/>
        </w:rPr>
        <w:t>閱</w:t>
      </w:r>
      <w:r w:rsidRPr="005C410E">
        <w:rPr>
          <w:rFonts w:hint="eastAsia"/>
          <w:spacing w:val="-180"/>
          <w:position w:val="22"/>
        </w:rPr>
        <w:t>。</w:t>
      </w:r>
      <w:r>
        <w:rPr>
          <w:rFonts w:hint="eastAsia"/>
        </w:rPr>
        <w:t>亦不可</w:t>
      </w:r>
      <w:r w:rsidRPr="005C410E">
        <w:rPr>
          <w:rFonts w:hint="eastAsia"/>
          <w:spacing w:val="-180"/>
        </w:rPr>
        <w:t>抄</w:t>
      </w:r>
      <w:r w:rsidRPr="005C410E">
        <w:rPr>
          <w:rFonts w:hint="eastAsia"/>
          <w:spacing w:val="-180"/>
          <w:position w:val="22"/>
        </w:rPr>
        <w:t>。</w:t>
      </w:r>
      <w:r>
        <w:rPr>
          <w:rFonts w:hint="eastAsia"/>
        </w:rPr>
        <w:t>冬至後</w:t>
      </w:r>
      <w:r w:rsidRPr="005C410E">
        <w:rPr>
          <w:rFonts w:hint="eastAsia"/>
          <w:spacing w:val="-180"/>
        </w:rPr>
        <w:t>日</w:t>
      </w:r>
      <w:r w:rsidRPr="005C410E">
        <w:rPr>
          <w:rFonts w:hint="eastAsia"/>
          <w:spacing w:val="-180"/>
          <w:position w:val="22"/>
        </w:rPr>
        <w:t>。</w:t>
      </w:r>
      <w:r>
        <w:rPr>
          <w:rFonts w:hint="eastAsia"/>
        </w:rPr>
        <w:t>晨光寶</w:t>
      </w:r>
      <w:r w:rsidRPr="005C410E">
        <w:rPr>
          <w:rFonts w:hint="eastAsia"/>
          <w:spacing w:val="-180"/>
        </w:rPr>
        <w:t>貴</w:t>
      </w:r>
      <w:r w:rsidRPr="005C410E">
        <w:rPr>
          <w:rFonts w:hint="eastAsia"/>
          <w:spacing w:val="-180"/>
          <w:position w:val="22"/>
        </w:rPr>
        <w:t>。</w:t>
      </w:r>
      <w:r>
        <w:rPr>
          <w:rFonts w:hint="eastAsia"/>
        </w:rPr>
        <w:t>潛秘恪</w:t>
      </w:r>
      <w:r w:rsidRPr="005C410E">
        <w:rPr>
          <w:rFonts w:hint="eastAsia"/>
          <w:spacing w:val="-180"/>
        </w:rPr>
        <w:t>遵</w:t>
      </w:r>
      <w:r w:rsidRPr="00843240">
        <w:rPr>
          <w:rFonts w:hint="eastAsia"/>
          <w:spacing w:val="-100"/>
          <w:position w:val="22"/>
        </w:rPr>
        <w:t>。</w:t>
      </w:r>
      <w:r w:rsidRPr="0016514B">
        <w:rPr>
          <w:rFonts w:hint="eastAsia"/>
          <w:position w:val="4"/>
          <w:sz w:val="48"/>
          <w:eastAsianLayout w:id="1718839040" w:combine="1"/>
        </w:rPr>
        <w:t>前奉訓在柏林頂上照像弟子等均無經驗。請示辦法。</w:t>
      </w:r>
      <w:r>
        <w:rPr>
          <w:rFonts w:hint="eastAsia"/>
        </w:rPr>
        <w:t>總</w:t>
      </w:r>
      <w:r w:rsidRPr="005C410E">
        <w:rPr>
          <w:rFonts w:hint="eastAsia"/>
          <w:spacing w:val="-180"/>
        </w:rPr>
        <w:t>之</w:t>
      </w:r>
      <w:r w:rsidRPr="005C410E">
        <w:rPr>
          <w:rFonts w:hint="eastAsia"/>
          <w:spacing w:val="-180"/>
          <w:position w:val="22"/>
        </w:rPr>
        <w:t>。</w:t>
      </w:r>
      <w:r>
        <w:rPr>
          <w:rFonts w:hint="eastAsia"/>
        </w:rPr>
        <w:t>在修內外及領</w:t>
      </w:r>
      <w:r w:rsidRPr="005C410E">
        <w:rPr>
          <w:rFonts w:hint="eastAsia"/>
          <w:spacing w:val="-180"/>
        </w:rPr>
        <w:t>像</w:t>
      </w:r>
      <w:r w:rsidRPr="005C410E">
        <w:rPr>
          <w:rFonts w:hint="eastAsia"/>
          <w:spacing w:val="-180"/>
          <w:position w:val="22"/>
        </w:rPr>
        <w:t>。</w:t>
      </w:r>
      <w:r>
        <w:rPr>
          <w:rFonts w:hint="eastAsia"/>
        </w:rPr>
        <w:t>有職諸</w:t>
      </w:r>
      <w:r w:rsidRPr="005C410E">
        <w:rPr>
          <w:rFonts w:hint="eastAsia"/>
          <w:spacing w:val="-180"/>
        </w:rPr>
        <w:t>子</w:t>
      </w:r>
      <w:r w:rsidRPr="005C410E">
        <w:rPr>
          <w:rFonts w:hint="eastAsia"/>
          <w:spacing w:val="-180"/>
          <w:position w:val="22"/>
        </w:rPr>
        <w:t>。</w:t>
      </w:r>
      <w:r>
        <w:rPr>
          <w:rFonts w:hint="eastAsia"/>
        </w:rPr>
        <w:t>皆可進鏡默</w:t>
      </w:r>
      <w:r w:rsidRPr="005C410E">
        <w:rPr>
          <w:rFonts w:hint="eastAsia"/>
          <w:spacing w:val="-180"/>
        </w:rPr>
        <w:t>禱</w:t>
      </w:r>
      <w:r w:rsidRPr="005C410E">
        <w:rPr>
          <w:rFonts w:hint="eastAsia"/>
          <w:spacing w:val="-180"/>
          <w:position w:val="22"/>
        </w:rPr>
        <w:t>。</w:t>
      </w:r>
      <w:r>
        <w:rPr>
          <w:rFonts w:hint="eastAsia"/>
        </w:rPr>
        <w:t>不必申</w:t>
      </w:r>
      <w:r w:rsidRPr="005C410E">
        <w:rPr>
          <w:rFonts w:hint="eastAsia"/>
          <w:spacing w:val="-180"/>
        </w:rPr>
        <w:t>表</w:t>
      </w:r>
      <w:r w:rsidRPr="005C410E">
        <w:rPr>
          <w:rFonts w:hint="eastAsia"/>
          <w:spacing w:val="-180"/>
          <w:position w:val="22"/>
        </w:rPr>
        <w:t>。</w:t>
      </w:r>
      <w:r>
        <w:rPr>
          <w:rFonts w:hint="eastAsia"/>
        </w:rPr>
        <w:t>復</w:t>
      </w:r>
      <w:del w:id="5" w:author="sxsoon" w:date="2018-07-25T20:46:00Z">
        <w:r w:rsidDel="004E2082">
          <w:rPr>
            <w:rFonts w:hint="eastAsia"/>
          </w:rPr>
          <w:delText>後</w:delText>
        </w:r>
      </w:del>
      <w:r>
        <w:rPr>
          <w:rFonts w:hint="eastAsia"/>
        </w:rPr>
        <w:t>日易</w:t>
      </w:r>
      <w:r w:rsidRPr="005C410E">
        <w:rPr>
          <w:rFonts w:hint="eastAsia"/>
          <w:spacing w:val="-180"/>
        </w:rPr>
        <w:t>義</w:t>
      </w:r>
      <w:r w:rsidRPr="005C410E">
        <w:rPr>
          <w:rFonts w:hint="eastAsia"/>
          <w:spacing w:val="-180"/>
          <w:position w:val="22"/>
        </w:rPr>
        <w:t>。</w:t>
      </w:r>
      <w:r>
        <w:rPr>
          <w:rFonts w:hint="eastAsia"/>
        </w:rPr>
        <w:t>參看自然了</w:t>
      </w:r>
      <w:r w:rsidRPr="005C410E">
        <w:rPr>
          <w:rFonts w:hint="eastAsia"/>
          <w:spacing w:val="-180"/>
        </w:rPr>
        <w:t>了</w:t>
      </w:r>
      <w:r w:rsidRPr="005C410E">
        <w:rPr>
          <w:rFonts w:hint="eastAsia"/>
          <w:spacing w:val="-180"/>
          <w:position w:val="22"/>
        </w:rPr>
        <w:t>。</w:t>
      </w:r>
      <w:r>
        <w:rPr>
          <w:rFonts w:hint="eastAsia"/>
        </w:rPr>
        <w:lastRenderedPageBreak/>
        <w:t>柏林頂</w:t>
      </w:r>
      <w:r w:rsidRPr="005C410E">
        <w:rPr>
          <w:rFonts w:hint="eastAsia"/>
          <w:spacing w:val="-180"/>
        </w:rPr>
        <w:t>上</w:t>
      </w:r>
      <w:r w:rsidRPr="005C410E">
        <w:rPr>
          <w:rFonts w:hint="eastAsia"/>
          <w:spacing w:val="-180"/>
          <w:position w:val="22"/>
        </w:rPr>
        <w:t>。</w:t>
      </w:r>
      <w:r>
        <w:rPr>
          <w:rFonts w:hint="eastAsia"/>
        </w:rPr>
        <w:t>三日前須進香表一</w:t>
      </w:r>
      <w:r w:rsidRPr="005C410E">
        <w:rPr>
          <w:rFonts w:hint="eastAsia"/>
          <w:spacing w:val="-180"/>
        </w:rPr>
        <w:t>次</w:t>
      </w:r>
      <w:r w:rsidRPr="005C410E">
        <w:rPr>
          <w:rFonts w:hint="eastAsia"/>
          <w:spacing w:val="-180"/>
          <w:position w:val="22"/>
        </w:rPr>
        <w:t>。</w:t>
      </w:r>
      <w:r>
        <w:rPr>
          <w:rFonts w:hint="eastAsia"/>
        </w:rPr>
        <w:t>打掃塵</w:t>
      </w:r>
      <w:r w:rsidRPr="005C410E">
        <w:rPr>
          <w:rFonts w:hint="eastAsia"/>
          <w:spacing w:val="-180"/>
        </w:rPr>
        <w:t>垢</w:t>
      </w:r>
      <w:r w:rsidRPr="005C410E">
        <w:rPr>
          <w:rFonts w:hint="eastAsia"/>
          <w:spacing w:val="-180"/>
          <w:position w:val="22"/>
        </w:rPr>
        <w:t>。</w:t>
      </w:r>
      <w:r>
        <w:rPr>
          <w:rFonts w:hint="eastAsia"/>
        </w:rPr>
        <w:t>郝靜存司</w:t>
      </w:r>
      <w:r w:rsidRPr="005C410E">
        <w:rPr>
          <w:rFonts w:hint="eastAsia"/>
          <w:spacing w:val="-180"/>
        </w:rPr>
        <w:t>洒</w:t>
      </w:r>
      <w:r w:rsidRPr="005C410E">
        <w:rPr>
          <w:rFonts w:hint="eastAsia"/>
          <w:spacing w:val="-180"/>
          <w:position w:val="22"/>
        </w:rPr>
        <w:t>。</w:t>
      </w:r>
      <w:r>
        <w:rPr>
          <w:rFonts w:hint="eastAsia"/>
        </w:rPr>
        <w:t>為吾道諸弟子盡職一人代</w:t>
      </w:r>
      <w:r w:rsidRPr="005C410E">
        <w:rPr>
          <w:rFonts w:hint="eastAsia"/>
          <w:spacing w:val="-180"/>
        </w:rPr>
        <w:t>之</w:t>
      </w:r>
      <w:r w:rsidRPr="005C410E">
        <w:rPr>
          <w:rFonts w:hint="eastAsia"/>
          <w:spacing w:val="-180"/>
          <w:position w:val="22"/>
        </w:rPr>
        <w:t>。</w:t>
      </w:r>
      <w:r>
        <w:rPr>
          <w:rFonts w:hint="eastAsia"/>
        </w:rPr>
        <w:t>眾善歸</w:t>
      </w:r>
      <w:r w:rsidRPr="005C410E">
        <w:rPr>
          <w:rFonts w:hint="eastAsia"/>
          <w:spacing w:val="-180"/>
        </w:rPr>
        <w:t>之</w:t>
      </w:r>
      <w:r w:rsidRPr="005C410E">
        <w:rPr>
          <w:rFonts w:hint="eastAsia"/>
          <w:spacing w:val="-180"/>
          <w:position w:val="22"/>
        </w:rPr>
        <w:t>。</w:t>
      </w:r>
      <w:r>
        <w:rPr>
          <w:rFonts w:hint="eastAsia"/>
        </w:rPr>
        <w:t>福子</w:t>
      </w:r>
      <w:r w:rsidRPr="000737E3">
        <w:rPr>
          <w:rFonts w:hint="eastAsia"/>
          <w:spacing w:val="20"/>
          <w:position w:val="4"/>
          <w:sz w:val="48"/>
          <w:eastAsianLayout w:id="1718839040" w:combine="1"/>
        </w:rPr>
        <w:t>福坦</w:t>
      </w:r>
      <w:r>
        <w:rPr>
          <w:rFonts w:hint="eastAsia"/>
        </w:rPr>
        <w:t>還可</w:t>
      </w:r>
      <w:r w:rsidRPr="005C410E">
        <w:rPr>
          <w:rFonts w:hint="eastAsia"/>
          <w:spacing w:val="-180"/>
        </w:rPr>
        <w:t>去</w:t>
      </w:r>
      <w:r w:rsidRPr="005C410E">
        <w:rPr>
          <w:rFonts w:hint="eastAsia"/>
          <w:spacing w:val="-180"/>
          <w:position w:val="22"/>
        </w:rPr>
        <w:t>。</w:t>
      </w:r>
      <w:r>
        <w:rPr>
          <w:rFonts w:hint="eastAsia"/>
        </w:rPr>
        <w:t>木石之</w:t>
      </w:r>
      <w:r w:rsidRPr="005C410E">
        <w:rPr>
          <w:rFonts w:hint="eastAsia"/>
          <w:spacing w:val="-180"/>
        </w:rPr>
        <w:t>間</w:t>
      </w:r>
      <w:r w:rsidRPr="005C410E">
        <w:rPr>
          <w:rFonts w:hint="eastAsia"/>
          <w:spacing w:val="-180"/>
          <w:position w:val="22"/>
        </w:rPr>
        <w:t>。</w:t>
      </w:r>
      <w:r>
        <w:rPr>
          <w:rFonts w:hint="eastAsia"/>
        </w:rPr>
        <w:t>容隙太</w:t>
      </w:r>
      <w:r w:rsidRPr="005C410E">
        <w:rPr>
          <w:rFonts w:hint="eastAsia"/>
          <w:spacing w:val="-180"/>
        </w:rPr>
        <w:t>窄</w:t>
      </w:r>
      <w:r w:rsidRPr="005C410E">
        <w:rPr>
          <w:rFonts w:hint="eastAsia"/>
          <w:spacing w:val="-180"/>
          <w:position w:val="22"/>
        </w:rPr>
        <w:t>。</w:t>
      </w:r>
      <w:r>
        <w:rPr>
          <w:rFonts w:hint="eastAsia"/>
        </w:rPr>
        <w:t>必不能一</w:t>
      </w:r>
      <w:r w:rsidRPr="005C410E">
        <w:rPr>
          <w:rFonts w:hint="eastAsia"/>
          <w:spacing w:val="-180"/>
        </w:rPr>
        <w:t>舉</w:t>
      </w:r>
      <w:r w:rsidRPr="005C410E">
        <w:rPr>
          <w:rFonts w:hint="eastAsia"/>
          <w:spacing w:val="-180"/>
          <w:position w:val="22"/>
        </w:rPr>
        <w:t>。</w:t>
      </w:r>
      <w:r>
        <w:rPr>
          <w:rFonts w:hint="eastAsia"/>
        </w:rPr>
        <w:t>而即得</w:t>
      </w:r>
      <w:r w:rsidRPr="005C410E">
        <w:rPr>
          <w:rFonts w:hint="eastAsia"/>
          <w:spacing w:val="-180"/>
        </w:rPr>
        <w:t>也</w:t>
      </w:r>
      <w:r w:rsidRPr="000737E3">
        <w:rPr>
          <w:rFonts w:hint="eastAsia"/>
          <w:spacing w:val="-60"/>
          <w:position w:val="22"/>
        </w:rPr>
        <w:t>。</w:t>
      </w:r>
      <w:r w:rsidRPr="009954A9">
        <w:rPr>
          <w:rFonts w:hint="eastAsia"/>
          <w:position w:val="4"/>
          <w:sz w:val="48"/>
          <w:eastAsianLayout w:id="1718839040" w:combine="1"/>
        </w:rPr>
        <w:t>問鏡設何處</w:t>
      </w:r>
      <w:r>
        <w:rPr>
          <w:rFonts w:hint="eastAsia"/>
        </w:rPr>
        <w:t>宜在東巔平坡右</w:t>
      </w:r>
      <w:r w:rsidRPr="005C410E">
        <w:rPr>
          <w:rFonts w:hint="eastAsia"/>
          <w:spacing w:val="-180"/>
        </w:rPr>
        <w:t>側</w:t>
      </w:r>
      <w:r w:rsidRPr="005C410E">
        <w:rPr>
          <w:rFonts w:hint="eastAsia"/>
          <w:spacing w:val="-180"/>
          <w:position w:val="22"/>
        </w:rPr>
        <w:t>。</w:t>
      </w:r>
      <w:r>
        <w:rPr>
          <w:rFonts w:hint="eastAsia"/>
        </w:rPr>
        <w:t>到時再</w:t>
      </w:r>
      <w:r w:rsidRPr="005C410E">
        <w:rPr>
          <w:rFonts w:hint="eastAsia"/>
          <w:spacing w:val="-180"/>
        </w:rPr>
        <w:t>言</w:t>
      </w:r>
      <w:r w:rsidRPr="005C410E">
        <w:rPr>
          <w:rFonts w:hint="eastAsia"/>
          <w:spacing w:val="-180"/>
          <w:position w:val="22"/>
        </w:rPr>
        <w:t>。</w:t>
      </w:r>
      <w:r>
        <w:rPr>
          <w:rFonts w:hint="eastAsia"/>
        </w:rPr>
        <w:t>無名諸</w:t>
      </w:r>
      <w:r w:rsidRPr="005C410E">
        <w:rPr>
          <w:rFonts w:hint="eastAsia"/>
          <w:spacing w:val="-180"/>
        </w:rPr>
        <w:t>子</w:t>
      </w:r>
      <w:r w:rsidRPr="005C410E">
        <w:rPr>
          <w:rFonts w:hint="eastAsia"/>
          <w:spacing w:val="-180"/>
          <w:position w:val="22"/>
        </w:rPr>
        <w:t>。</w:t>
      </w:r>
      <w:r>
        <w:rPr>
          <w:rFonts w:hint="eastAsia"/>
        </w:rPr>
        <w:t>巳壇賜</w:t>
      </w:r>
      <w:r w:rsidRPr="005C410E">
        <w:rPr>
          <w:rFonts w:hint="eastAsia"/>
          <w:spacing w:val="-180"/>
        </w:rPr>
        <w:t>名</w:t>
      </w:r>
      <w:r w:rsidRPr="005C410E">
        <w:rPr>
          <w:rFonts w:hint="eastAsia"/>
          <w:spacing w:val="-180"/>
          <w:position w:val="22"/>
        </w:rPr>
        <w:t>。</w:t>
      </w:r>
      <w:r>
        <w:rPr>
          <w:rFonts w:hint="eastAsia"/>
        </w:rPr>
        <w:t>吉子轉</w:t>
      </w:r>
      <w:r w:rsidRPr="005C410E">
        <w:rPr>
          <w:rFonts w:hint="eastAsia"/>
          <w:spacing w:val="-180"/>
        </w:rPr>
        <w:t>告</w:t>
      </w:r>
      <w:r w:rsidRPr="005C410E">
        <w:rPr>
          <w:rFonts w:hint="eastAsia"/>
          <w:spacing w:val="-180"/>
          <w:position w:val="22"/>
        </w:rPr>
        <w:t>。</w:t>
      </w:r>
      <w:r>
        <w:rPr>
          <w:rFonts w:hint="eastAsia"/>
        </w:rPr>
        <w:t>切</w:t>
      </w:r>
      <w:r w:rsidRPr="005C410E">
        <w:rPr>
          <w:rFonts w:hint="eastAsia"/>
          <w:spacing w:val="-180"/>
        </w:rPr>
        <w:t>注</w:t>
      </w:r>
      <w:r w:rsidRPr="005C410E">
        <w:rPr>
          <w:rFonts w:hint="eastAsia"/>
          <w:spacing w:val="-180"/>
          <w:position w:val="22"/>
        </w:rPr>
        <w:t>。</w:t>
      </w:r>
      <w:r>
        <w:rPr>
          <w:rFonts w:hint="eastAsia"/>
        </w:rPr>
        <w:t>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十一月初九日庚戌經</w:t>
      </w:r>
      <w:r w:rsidRPr="000737E3">
        <w:rPr>
          <w:rFonts w:hint="eastAsia"/>
          <w:spacing w:val="60"/>
        </w:rPr>
        <w:t>壇</w:t>
      </w:r>
      <w:r w:rsidRPr="009954A9">
        <w:rPr>
          <w:rFonts w:hint="eastAsia"/>
          <w:position w:val="4"/>
          <w:sz w:val="48"/>
          <w:eastAsianLayout w:id="1718839040" w:combine="1"/>
        </w:rPr>
        <w:t>默靖吉中在東流水周公祠街杜寓授巳集</w:t>
      </w:r>
      <w:r w:rsidR="00A56A6C" w:rsidRPr="00203877">
        <w:rPr>
          <w:rFonts w:ascii="MS Gothic" w:eastAsia="MS Gothic" w:hAnsi="MS Gothic" w:cs="MS Gothic" w:hint="eastAsia"/>
          <w:position w:val="18"/>
        </w:rPr>
        <w:t> </w:t>
      </w:r>
    </w:p>
    <w:p w:rsidR="00BB1D43" w:rsidRDefault="00BB1D43" w:rsidP="004535BC">
      <w:pPr>
        <w:pStyle w:val="a9"/>
      </w:pPr>
      <w:r>
        <w:rPr>
          <w:rFonts w:hint="eastAsia"/>
        </w:rPr>
        <w:t>鶴神</w:t>
      </w:r>
      <w:r w:rsidRPr="005C410E">
        <w:rPr>
          <w:rFonts w:hint="eastAsia"/>
          <w:spacing w:val="-180"/>
        </w:rPr>
        <w:t>到</w:t>
      </w:r>
      <w:r w:rsidRPr="005C410E">
        <w:rPr>
          <w:rFonts w:hint="eastAsia"/>
          <w:spacing w:val="-180"/>
          <w:position w:val="22"/>
        </w:rPr>
        <w:t>。</w:t>
      </w:r>
      <w:r w:rsidR="000737E3">
        <w:rPr>
          <w:rFonts w:hint="eastAsia"/>
        </w:rPr>
        <w:t xml:space="preserve">　</w:t>
      </w:r>
      <w:r>
        <w:rPr>
          <w:rFonts w:hint="eastAsia"/>
        </w:rPr>
        <w:t>師命吉子</w:t>
      </w:r>
      <w:r w:rsidRPr="005C410E">
        <w:rPr>
          <w:rFonts w:hint="eastAsia"/>
          <w:spacing w:val="-180"/>
        </w:rPr>
        <w:t>像</w:t>
      </w:r>
      <w:r w:rsidRPr="005C410E">
        <w:rPr>
          <w:rFonts w:hint="eastAsia"/>
          <w:spacing w:val="-180"/>
          <w:position w:val="22"/>
        </w:rPr>
        <w:t>。</w:t>
      </w:r>
      <w:r>
        <w:rPr>
          <w:rFonts w:hint="eastAsia"/>
        </w:rPr>
        <w:t>與默子</w:t>
      </w:r>
      <w:r w:rsidRPr="005C410E">
        <w:rPr>
          <w:rFonts w:hint="eastAsia"/>
          <w:spacing w:val="-180"/>
        </w:rPr>
        <w:t>像</w:t>
      </w:r>
      <w:r w:rsidRPr="005C410E">
        <w:rPr>
          <w:rFonts w:hint="eastAsia"/>
          <w:spacing w:val="-180"/>
          <w:position w:val="22"/>
        </w:rPr>
        <w:t>。</w:t>
      </w:r>
      <w:r>
        <w:rPr>
          <w:rFonts w:hint="eastAsia"/>
        </w:rPr>
        <w:t>並列同</w:t>
      </w:r>
      <w:r w:rsidRPr="005C410E">
        <w:rPr>
          <w:rFonts w:hint="eastAsia"/>
          <w:spacing w:val="-180"/>
        </w:rPr>
        <w:t>幕</w:t>
      </w:r>
      <w:r w:rsidRPr="005C410E">
        <w:rPr>
          <w:rFonts w:hint="eastAsia"/>
          <w:spacing w:val="-180"/>
          <w:position w:val="22"/>
        </w:rPr>
        <w:t>。</w:t>
      </w:r>
      <w:r>
        <w:rPr>
          <w:rFonts w:hint="eastAsia"/>
        </w:rPr>
        <w:t>未賜名諸</w:t>
      </w:r>
      <w:r w:rsidRPr="005C410E">
        <w:rPr>
          <w:rFonts w:hint="eastAsia"/>
          <w:spacing w:val="-180"/>
        </w:rPr>
        <w:t>子</w:t>
      </w:r>
      <w:r w:rsidRPr="005C410E">
        <w:rPr>
          <w:rFonts w:hint="eastAsia"/>
          <w:spacing w:val="-180"/>
          <w:position w:val="22"/>
        </w:rPr>
        <w:t>。</w:t>
      </w:r>
      <w:r>
        <w:rPr>
          <w:rFonts w:hint="eastAsia"/>
        </w:rPr>
        <w:t>領名</w:t>
      </w:r>
      <w:r w:rsidRPr="005C410E">
        <w:rPr>
          <w:rFonts w:hint="eastAsia"/>
          <w:spacing w:val="-180"/>
        </w:rPr>
        <w:t>後</w:t>
      </w:r>
      <w:r w:rsidRPr="005C410E">
        <w:rPr>
          <w:rFonts w:hint="eastAsia"/>
          <w:spacing w:val="-180"/>
          <w:position w:val="22"/>
        </w:rPr>
        <w:t>。</w:t>
      </w:r>
      <w:r>
        <w:rPr>
          <w:rFonts w:hint="eastAsia"/>
        </w:rPr>
        <w:t>進水與</w:t>
      </w:r>
      <w:r w:rsidRPr="005C410E">
        <w:rPr>
          <w:rFonts w:hint="eastAsia"/>
          <w:spacing w:val="-180"/>
        </w:rPr>
        <w:t>表</w:t>
      </w:r>
      <w:r w:rsidRPr="005C410E">
        <w:rPr>
          <w:rFonts w:hint="eastAsia"/>
          <w:spacing w:val="-180"/>
          <w:position w:val="22"/>
        </w:rPr>
        <w:t>。</w:t>
      </w:r>
      <w:r>
        <w:rPr>
          <w:rFonts w:hint="eastAsia"/>
        </w:rPr>
        <w:t>吉子對仍垂兩</w:t>
      </w:r>
      <w:r w:rsidRPr="005C410E">
        <w:rPr>
          <w:rFonts w:hint="eastAsia"/>
          <w:spacing w:val="-180"/>
        </w:rPr>
        <w:t>側</w:t>
      </w:r>
      <w:r w:rsidRPr="005C410E">
        <w:rPr>
          <w:rFonts w:hint="eastAsia"/>
          <w:spacing w:val="-180"/>
          <w:position w:val="22"/>
        </w:rPr>
        <w:t>。</w:t>
      </w:r>
      <w:r w:rsidR="000737E3">
        <w:rPr>
          <w:rFonts w:hint="eastAsia"/>
        </w:rPr>
        <w:t xml:space="preserve">　</w:t>
      </w:r>
      <w:r>
        <w:rPr>
          <w:rFonts w:hint="eastAsia"/>
        </w:rPr>
        <w:t>師三度</w:t>
      </w:r>
      <w:r w:rsidRPr="005C410E">
        <w:rPr>
          <w:rFonts w:hint="eastAsia"/>
          <w:spacing w:val="-180"/>
        </w:rPr>
        <w:t>來</w:t>
      </w:r>
      <w:r w:rsidRPr="005C410E">
        <w:rPr>
          <w:rFonts w:hint="eastAsia"/>
          <w:spacing w:val="-180"/>
          <w:position w:val="22"/>
        </w:rPr>
        <w:t>。</w:t>
      </w:r>
      <w:r>
        <w:rPr>
          <w:rFonts w:hint="eastAsia"/>
        </w:rPr>
        <w:t>先賜</w:t>
      </w:r>
      <w:r w:rsidRPr="005C410E">
        <w:rPr>
          <w:rFonts w:hint="eastAsia"/>
          <w:spacing w:val="-180"/>
        </w:rPr>
        <w:t>名</w:t>
      </w:r>
      <w:r w:rsidRPr="005C410E">
        <w:rPr>
          <w:rFonts w:hint="eastAsia"/>
          <w:spacing w:val="-180"/>
          <w:position w:val="22"/>
        </w:rPr>
        <w:t>。</w:t>
      </w:r>
      <w:r>
        <w:rPr>
          <w:rFonts w:hint="eastAsia"/>
        </w:rPr>
        <w:t>後授</w:t>
      </w:r>
      <w:r w:rsidRPr="005C410E">
        <w:rPr>
          <w:rFonts w:hint="eastAsia"/>
          <w:spacing w:val="-180"/>
        </w:rPr>
        <w:t>經</w:t>
      </w:r>
      <w:r w:rsidRPr="005C410E">
        <w:rPr>
          <w:rFonts w:hint="eastAsia"/>
          <w:spacing w:val="-180"/>
          <w:position w:val="22"/>
        </w:rPr>
        <w:t>。</w:t>
      </w:r>
      <w:r>
        <w:rPr>
          <w:rFonts w:hint="eastAsia"/>
        </w:rPr>
        <w:t>吾復命</w:t>
      </w:r>
      <w:r w:rsidRPr="005C410E">
        <w:rPr>
          <w:rFonts w:hint="eastAsia"/>
          <w:spacing w:val="-180"/>
        </w:rPr>
        <w:t>去</w:t>
      </w:r>
      <w:r w:rsidRPr="000737E3">
        <w:rPr>
          <w:rFonts w:hint="eastAsia"/>
          <w:spacing w:val="-100"/>
          <w:position w:val="22"/>
        </w:rPr>
        <w:t>。</w:t>
      </w:r>
      <w:r w:rsidRPr="009954A9">
        <w:rPr>
          <w:rFonts w:hint="eastAsia"/>
          <w:position w:val="4"/>
          <w:sz w:val="48"/>
          <w:eastAsianLayout w:id="1718839040" w:combine="1"/>
        </w:rPr>
        <w:t>遵此訓辦理後三度請乩</w:t>
      </w:r>
    </w:p>
    <w:p w:rsidR="00BB1D43" w:rsidRDefault="00BB1D43" w:rsidP="004535BC">
      <w:pPr>
        <w:pStyle w:val="a9"/>
      </w:pPr>
      <w:r>
        <w:rPr>
          <w:rFonts w:hint="eastAsia"/>
        </w:rPr>
        <w:t>三鎮齊</w:t>
      </w:r>
      <w:r w:rsidRPr="005C410E">
        <w:rPr>
          <w:rFonts w:hint="eastAsia"/>
          <w:spacing w:val="-180"/>
        </w:rPr>
        <w:t>壇</w:t>
      </w:r>
      <w:r w:rsidRPr="000737E3">
        <w:rPr>
          <w:rFonts w:hint="eastAsia"/>
          <w:spacing w:val="-60"/>
          <w:position w:val="22"/>
        </w:rPr>
        <w:t>。</w:t>
      </w:r>
      <w:r w:rsidRPr="009954A9">
        <w:rPr>
          <w:rFonts w:hint="eastAsia"/>
          <w:position w:val="4"/>
          <w:sz w:val="48"/>
          <w:eastAsianLayout w:id="1718839040" w:combine="1"/>
        </w:rPr>
        <w:t>前以此壇曾受魔折。訓派三鎮。三鎮今日同到。神人同鎮。魔消道長已。</w:t>
      </w:r>
      <w:r>
        <w:rPr>
          <w:rFonts w:hint="eastAsia"/>
        </w:rPr>
        <w:t>飛仙散</w:t>
      </w:r>
      <w:r w:rsidRPr="005C410E">
        <w:rPr>
          <w:rFonts w:hint="eastAsia"/>
          <w:spacing w:val="-180"/>
        </w:rPr>
        <w:t>神</w:t>
      </w:r>
      <w:r w:rsidRPr="005C410E">
        <w:rPr>
          <w:rFonts w:hint="eastAsia"/>
          <w:spacing w:val="-180"/>
          <w:position w:val="22"/>
        </w:rPr>
        <w:t>。</w:t>
      </w:r>
      <w:r>
        <w:rPr>
          <w:rFonts w:hint="eastAsia"/>
        </w:rPr>
        <w:t>俱避經壇出</w:t>
      </w:r>
      <w:r w:rsidRPr="005C410E">
        <w:rPr>
          <w:rFonts w:hint="eastAsia"/>
          <w:spacing w:val="-180"/>
        </w:rPr>
        <w:t>走</w:t>
      </w:r>
      <w:r w:rsidRPr="005C410E">
        <w:rPr>
          <w:rFonts w:hint="eastAsia"/>
          <w:spacing w:val="-180"/>
          <w:position w:val="22"/>
        </w:rPr>
        <w:t>。</w:t>
      </w:r>
      <w:r>
        <w:rPr>
          <w:rFonts w:hint="eastAsia"/>
        </w:rPr>
        <w:t>吾鎮壇孚佑帝君到叩</w:t>
      </w:r>
      <w:r w:rsidRPr="005C410E">
        <w:rPr>
          <w:rFonts w:hint="eastAsia"/>
          <w:spacing w:val="-180"/>
        </w:rPr>
        <w:t>幕</w:t>
      </w:r>
      <w:r w:rsidRPr="005C410E">
        <w:rPr>
          <w:rFonts w:hint="eastAsia"/>
          <w:spacing w:val="-180"/>
          <w:position w:val="22"/>
        </w:rPr>
        <w:t>。</w:t>
      </w:r>
      <w:r>
        <w:rPr>
          <w:rFonts w:hint="eastAsia"/>
        </w:rPr>
        <w:t xml:space="preserve">　釋迦牟尼叩</w:t>
      </w:r>
      <w:r w:rsidRPr="005C410E">
        <w:rPr>
          <w:rFonts w:hint="eastAsia"/>
          <w:spacing w:val="-180"/>
        </w:rPr>
        <w:t>案</w:t>
      </w:r>
      <w:r w:rsidRPr="005C410E">
        <w:rPr>
          <w:rFonts w:hint="eastAsia"/>
          <w:spacing w:val="-180"/>
          <w:position w:val="22"/>
        </w:rPr>
        <w:t>。</w:t>
      </w:r>
      <w:r w:rsidR="000737E3">
        <w:rPr>
          <w:rFonts w:hint="eastAsia"/>
        </w:rPr>
        <w:t xml:space="preserve">　</w:t>
      </w:r>
      <w:r>
        <w:rPr>
          <w:rFonts w:hint="eastAsia"/>
        </w:rPr>
        <w:t>耶穌　南海觀音叩</w:t>
      </w:r>
      <w:r w:rsidRPr="005C410E">
        <w:rPr>
          <w:rFonts w:hint="eastAsia"/>
          <w:spacing w:val="-180"/>
        </w:rPr>
        <w:t>案</w:t>
      </w:r>
      <w:r w:rsidRPr="005C410E">
        <w:rPr>
          <w:rFonts w:hint="eastAsia"/>
          <w:spacing w:val="-180"/>
          <w:position w:val="22"/>
        </w:rPr>
        <w:t>。</w:t>
      </w:r>
      <w:r>
        <w:rPr>
          <w:rFonts w:hint="eastAsia"/>
        </w:rPr>
        <w:t xml:space="preserve">　孔伋叩</w:t>
      </w:r>
      <w:r w:rsidRPr="005C410E">
        <w:rPr>
          <w:rFonts w:hint="eastAsia"/>
          <w:spacing w:val="-180"/>
        </w:rPr>
        <w:t>案</w:t>
      </w:r>
      <w:r w:rsidRPr="005C410E">
        <w:rPr>
          <w:rFonts w:hint="eastAsia"/>
          <w:spacing w:val="-180"/>
          <w:position w:val="22"/>
        </w:rPr>
        <w:t>。</w:t>
      </w:r>
      <w:r>
        <w:rPr>
          <w:rFonts w:hint="eastAsia"/>
        </w:rPr>
        <w:t xml:space="preserve">　關壯穆仁勇大帝叩</w:t>
      </w:r>
      <w:r w:rsidRPr="005C410E">
        <w:rPr>
          <w:rFonts w:hint="eastAsia"/>
          <w:spacing w:val="-180"/>
        </w:rPr>
        <w:t>幕</w:t>
      </w:r>
      <w:r w:rsidRPr="005C410E">
        <w:rPr>
          <w:rFonts w:hint="eastAsia"/>
          <w:spacing w:val="-180"/>
          <w:position w:val="22"/>
        </w:rPr>
        <w:t>。</w:t>
      </w:r>
      <w:r w:rsidR="000737E3">
        <w:rPr>
          <w:rFonts w:hint="eastAsia"/>
        </w:rPr>
        <w:t xml:space="preserve">　</w:t>
      </w:r>
      <w:r>
        <w:rPr>
          <w:rFonts w:hint="eastAsia"/>
        </w:rPr>
        <w:t>默的參幕</w:t>
      </w:r>
      <w:r w:rsidRPr="005C410E">
        <w:rPr>
          <w:rFonts w:hint="eastAsia"/>
          <w:spacing w:val="-180"/>
        </w:rPr>
        <w:t>去</w:t>
      </w:r>
      <w:r w:rsidRPr="005C410E">
        <w:rPr>
          <w:rFonts w:hint="eastAsia"/>
          <w:spacing w:val="-180"/>
          <w:position w:val="22"/>
        </w:rPr>
        <w:t>。</w:t>
      </w:r>
      <w:r>
        <w:rPr>
          <w:rFonts w:hint="eastAsia"/>
        </w:rPr>
        <w:t xml:space="preserve">　公孫軒轅始帝過壇瞻幕</w:t>
      </w:r>
      <w:r w:rsidRPr="005C410E">
        <w:rPr>
          <w:rFonts w:hint="eastAsia"/>
          <w:spacing w:val="-180"/>
        </w:rPr>
        <w:t>去</w:t>
      </w:r>
      <w:r w:rsidRPr="005C410E">
        <w:rPr>
          <w:rFonts w:hint="eastAsia"/>
          <w:spacing w:val="-180"/>
          <w:position w:val="22"/>
        </w:rPr>
        <w:t>。</w:t>
      </w:r>
      <w:r>
        <w:rPr>
          <w:rFonts w:hint="eastAsia"/>
        </w:rPr>
        <w:t xml:space="preserve">　文殊使者</w:t>
      </w:r>
      <w:r w:rsidRPr="005C410E">
        <w:rPr>
          <w:rFonts w:hint="eastAsia"/>
          <w:spacing w:val="-180"/>
        </w:rPr>
        <w:t>到</w:t>
      </w:r>
      <w:r w:rsidRPr="005C410E">
        <w:rPr>
          <w:rFonts w:hint="eastAsia"/>
          <w:spacing w:val="-180"/>
          <w:position w:val="22"/>
        </w:rPr>
        <w:t>。</w:t>
      </w:r>
      <w:r>
        <w:rPr>
          <w:rFonts w:hint="eastAsia"/>
        </w:rPr>
        <w:t xml:space="preserve">　經籙使者</w:t>
      </w:r>
      <w:r w:rsidRPr="005C410E">
        <w:rPr>
          <w:rFonts w:hint="eastAsia"/>
          <w:spacing w:val="-180"/>
        </w:rPr>
        <w:t>到</w:t>
      </w:r>
      <w:r w:rsidRPr="005C410E">
        <w:rPr>
          <w:rFonts w:hint="eastAsia"/>
          <w:spacing w:val="-180"/>
          <w:position w:val="22"/>
        </w:rPr>
        <w:t>。</w:t>
      </w:r>
      <w:r>
        <w:rPr>
          <w:rFonts w:hint="eastAsia"/>
        </w:rPr>
        <w:t xml:space="preserve">　香笈童子</w:t>
      </w:r>
      <w:r w:rsidRPr="005C410E">
        <w:rPr>
          <w:rFonts w:hint="eastAsia"/>
          <w:spacing w:val="-180"/>
        </w:rPr>
        <w:t>到</w:t>
      </w:r>
      <w:r w:rsidRPr="005C410E">
        <w:rPr>
          <w:rFonts w:hint="eastAsia"/>
          <w:spacing w:val="-180"/>
          <w:position w:val="22"/>
        </w:rPr>
        <w:t>。</w:t>
      </w:r>
      <w:r>
        <w:rPr>
          <w:rFonts w:hint="eastAsia"/>
        </w:rPr>
        <w:t xml:space="preserve">　寶輦童子</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青玄宮一玄真宗三元始紀太乙老祖</w:t>
      </w:r>
      <w:r w:rsidRPr="005C410E">
        <w:rPr>
          <w:rFonts w:hint="eastAsia"/>
          <w:spacing w:val="-180"/>
        </w:rPr>
        <w:t>到</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辰壇謂爾等西壇致</w:t>
      </w:r>
      <w:r w:rsidRPr="005C410E">
        <w:rPr>
          <w:rFonts w:hint="eastAsia"/>
          <w:spacing w:val="-180"/>
        </w:rPr>
        <w:t>敬</w:t>
      </w:r>
      <w:r w:rsidRPr="005C410E">
        <w:rPr>
          <w:rFonts w:hint="eastAsia"/>
          <w:spacing w:val="-180"/>
          <w:position w:val="22"/>
        </w:rPr>
        <w:t>。</w:t>
      </w:r>
      <w:r>
        <w:rPr>
          <w:rFonts w:hint="eastAsia"/>
        </w:rPr>
        <w:t>即今日</w:t>
      </w:r>
      <w:r w:rsidRPr="005C410E">
        <w:rPr>
          <w:rFonts w:hint="eastAsia"/>
          <w:spacing w:val="-180"/>
        </w:rPr>
        <w:t>也</w:t>
      </w:r>
      <w:r w:rsidRPr="005C410E">
        <w:rPr>
          <w:rFonts w:hint="eastAsia"/>
          <w:spacing w:val="-180"/>
          <w:position w:val="22"/>
        </w:rPr>
        <w:t>。</w:t>
      </w:r>
      <w:r>
        <w:rPr>
          <w:rFonts w:hint="eastAsia"/>
        </w:rPr>
        <w:t>魔消道</w:t>
      </w:r>
      <w:r w:rsidRPr="005C410E">
        <w:rPr>
          <w:rFonts w:hint="eastAsia"/>
          <w:spacing w:val="-180"/>
        </w:rPr>
        <w:t>長</w:t>
      </w:r>
      <w:r w:rsidRPr="005C410E">
        <w:rPr>
          <w:rFonts w:hint="eastAsia"/>
          <w:spacing w:val="-180"/>
          <w:position w:val="22"/>
        </w:rPr>
        <w:t>。</w:t>
      </w:r>
      <w:r>
        <w:rPr>
          <w:rFonts w:hint="eastAsia"/>
        </w:rPr>
        <w:t>炁充坐</w:t>
      </w:r>
      <w:r w:rsidRPr="005C410E">
        <w:rPr>
          <w:rFonts w:hint="eastAsia"/>
          <w:spacing w:val="-180"/>
        </w:rPr>
        <w:t>守</w:t>
      </w:r>
      <w:r w:rsidRPr="005C410E">
        <w:rPr>
          <w:rFonts w:hint="eastAsia"/>
          <w:spacing w:val="-180"/>
          <w:position w:val="22"/>
        </w:rPr>
        <w:t>。</w:t>
      </w:r>
      <w:r>
        <w:rPr>
          <w:rFonts w:hint="eastAsia"/>
        </w:rPr>
        <w:t>名各天籙進</w:t>
      </w:r>
      <w:r w:rsidRPr="005C410E">
        <w:rPr>
          <w:rFonts w:hint="eastAsia"/>
          <w:spacing w:val="-180"/>
        </w:rPr>
        <w:t>籍</w:t>
      </w:r>
      <w:r w:rsidRPr="005C410E">
        <w:rPr>
          <w:rFonts w:hint="eastAsia"/>
          <w:spacing w:val="-180"/>
          <w:position w:val="22"/>
        </w:rPr>
        <w:t>。</w:t>
      </w:r>
      <w:r>
        <w:rPr>
          <w:rFonts w:hint="eastAsia"/>
        </w:rPr>
        <w:t>一律經畢表</w:t>
      </w:r>
      <w:r w:rsidRPr="005C410E">
        <w:rPr>
          <w:rFonts w:hint="eastAsia"/>
          <w:spacing w:val="-180"/>
        </w:rPr>
        <w:t>領</w:t>
      </w:r>
      <w:r w:rsidRPr="005C410E">
        <w:rPr>
          <w:rFonts w:hint="eastAsia"/>
          <w:spacing w:val="-180"/>
          <w:position w:val="22"/>
        </w:rPr>
        <w:t>。</w:t>
      </w:r>
      <w:r>
        <w:rPr>
          <w:rFonts w:hint="eastAsia"/>
        </w:rPr>
        <w:t>章</w:t>
      </w:r>
      <w:r w:rsidRPr="009954A9">
        <w:rPr>
          <w:rFonts w:hint="eastAsia"/>
          <w:position w:val="4"/>
          <w:sz w:val="48"/>
          <w:eastAsianLayout w:id="1718839040" w:combine="1"/>
        </w:rPr>
        <w:t>鶴莊</w:t>
      </w:r>
      <w:r>
        <w:rPr>
          <w:rFonts w:hint="eastAsia"/>
        </w:rPr>
        <w:t>巴</w:t>
      </w:r>
      <w:r w:rsidRPr="009954A9">
        <w:rPr>
          <w:rFonts w:hint="eastAsia"/>
          <w:position w:val="4"/>
          <w:sz w:val="48"/>
          <w:eastAsianLayout w:id="1718839040" w:combine="1"/>
        </w:rPr>
        <w:t>鄭澂</w:t>
      </w:r>
      <w:r>
        <w:rPr>
          <w:rFonts w:hint="eastAsia"/>
        </w:rPr>
        <w:t>李</w:t>
      </w:r>
      <w:r w:rsidRPr="009954A9">
        <w:rPr>
          <w:rFonts w:hint="eastAsia"/>
          <w:position w:val="4"/>
          <w:sz w:val="48"/>
          <w:eastAsianLayout w:id="1718839040" w:combine="1"/>
        </w:rPr>
        <w:t>伯芳</w:t>
      </w:r>
      <w:r>
        <w:rPr>
          <w:rFonts w:hint="eastAsia"/>
        </w:rPr>
        <w:t>高</w:t>
      </w:r>
      <w:r w:rsidRPr="009954A9">
        <w:rPr>
          <w:rFonts w:hint="eastAsia"/>
          <w:position w:val="4"/>
          <w:sz w:val="48"/>
          <w:eastAsianLayout w:id="1718839040" w:combine="1"/>
        </w:rPr>
        <w:t>耀西</w:t>
      </w:r>
      <w:r>
        <w:rPr>
          <w:rFonts w:hint="eastAsia"/>
        </w:rPr>
        <w:t>曾</w:t>
      </w:r>
      <w:r w:rsidRPr="009954A9">
        <w:rPr>
          <w:rFonts w:hint="eastAsia"/>
          <w:position w:val="4"/>
          <w:sz w:val="48"/>
          <w:eastAsianLayout w:id="1718839040" w:combine="1"/>
        </w:rPr>
        <w:t>序周</w:t>
      </w:r>
      <w:r>
        <w:rPr>
          <w:rFonts w:hint="eastAsia"/>
        </w:rPr>
        <w:t>曹</w:t>
      </w:r>
      <w:r w:rsidRPr="009954A9">
        <w:rPr>
          <w:rFonts w:hint="eastAsia"/>
          <w:position w:val="4"/>
          <w:sz w:val="48"/>
          <w:eastAsianLayout w:id="1718839040" w:combine="1"/>
        </w:rPr>
        <w:t>叔衡</w:t>
      </w:r>
      <w:r>
        <w:rPr>
          <w:rFonts w:hint="eastAsia"/>
        </w:rPr>
        <w:t>依次皈</w:t>
      </w:r>
      <w:r>
        <w:rPr>
          <w:rFonts w:hint="eastAsia"/>
        </w:rPr>
        <w:lastRenderedPageBreak/>
        <w:t>崇領</w:t>
      </w:r>
      <w:r w:rsidRPr="005C410E">
        <w:rPr>
          <w:rFonts w:hint="eastAsia"/>
          <w:spacing w:val="-180"/>
        </w:rPr>
        <w:t>名</w:t>
      </w:r>
      <w:r w:rsidRPr="005C410E">
        <w:rPr>
          <w:rFonts w:hint="eastAsia"/>
          <w:spacing w:val="-180"/>
          <w:position w:val="22"/>
        </w:rPr>
        <w:t>。</w:t>
      </w:r>
      <w:r>
        <w:rPr>
          <w:rFonts w:hint="eastAsia"/>
        </w:rPr>
        <w:t>爾前生黃山道士吳松</w:t>
      </w:r>
      <w:r w:rsidRPr="005C410E">
        <w:rPr>
          <w:rFonts w:hint="eastAsia"/>
          <w:spacing w:val="-180"/>
        </w:rPr>
        <w:t>齡</w:t>
      </w:r>
      <w:r w:rsidRPr="005C410E">
        <w:rPr>
          <w:rFonts w:hint="eastAsia"/>
          <w:spacing w:val="-180"/>
          <w:position w:val="22"/>
        </w:rPr>
        <w:t>。</w:t>
      </w:r>
      <w:r>
        <w:rPr>
          <w:rFonts w:hint="eastAsia"/>
        </w:rPr>
        <w:t>章子領</w:t>
      </w:r>
      <w:r w:rsidRPr="005C410E">
        <w:rPr>
          <w:rFonts w:hint="eastAsia"/>
          <w:spacing w:val="-180"/>
        </w:rPr>
        <w:t>承</w:t>
      </w:r>
      <w:r w:rsidRPr="005C410E">
        <w:rPr>
          <w:rFonts w:hint="eastAsia"/>
          <w:spacing w:val="-180"/>
          <w:position w:val="22"/>
        </w:rPr>
        <w:t>。</w:t>
      </w:r>
      <w:r>
        <w:rPr>
          <w:rFonts w:hint="eastAsia"/>
        </w:rPr>
        <w:t>賜爾前生榜</w:t>
      </w:r>
      <w:r w:rsidRPr="005C410E">
        <w:rPr>
          <w:rFonts w:hint="eastAsia"/>
          <w:spacing w:val="-180"/>
        </w:rPr>
        <w:t>籍</w:t>
      </w:r>
      <w:r w:rsidRPr="005C410E">
        <w:rPr>
          <w:rFonts w:hint="eastAsia"/>
          <w:spacing w:val="-180"/>
          <w:position w:val="22"/>
        </w:rPr>
        <w:t>。</w:t>
      </w:r>
      <w:r>
        <w:rPr>
          <w:rFonts w:hint="eastAsia"/>
        </w:rPr>
        <w:t>原名鳳</w:t>
      </w:r>
      <w:r w:rsidRPr="005C410E">
        <w:rPr>
          <w:rFonts w:hint="eastAsia"/>
          <w:spacing w:val="-180"/>
        </w:rPr>
        <w:t>標</w:t>
      </w:r>
      <w:r w:rsidRPr="005C410E">
        <w:rPr>
          <w:rFonts w:hint="eastAsia"/>
          <w:spacing w:val="-180"/>
          <w:position w:val="22"/>
        </w:rPr>
        <w:t>。</w:t>
      </w:r>
      <w:r>
        <w:rPr>
          <w:rFonts w:hint="eastAsia"/>
        </w:rPr>
        <w:t>巴子領</w:t>
      </w:r>
      <w:r w:rsidRPr="005C410E">
        <w:rPr>
          <w:rFonts w:hint="eastAsia"/>
          <w:spacing w:val="-180"/>
        </w:rPr>
        <w:t>承</w:t>
      </w:r>
      <w:r w:rsidRPr="005C410E">
        <w:rPr>
          <w:rFonts w:hint="eastAsia"/>
          <w:spacing w:val="-180"/>
          <w:position w:val="22"/>
        </w:rPr>
        <w:t>。</w:t>
      </w:r>
      <w:r>
        <w:rPr>
          <w:rFonts w:hint="eastAsia"/>
        </w:rPr>
        <w:t>賜汝前生僧名潔</w:t>
      </w:r>
      <w:r w:rsidRPr="005C410E">
        <w:rPr>
          <w:rFonts w:hint="eastAsia"/>
          <w:spacing w:val="-180"/>
        </w:rPr>
        <w:t>慈</w:t>
      </w:r>
      <w:r w:rsidRPr="005C410E">
        <w:rPr>
          <w:rFonts w:hint="eastAsia"/>
          <w:spacing w:val="-180"/>
          <w:position w:val="22"/>
        </w:rPr>
        <w:t>。</w:t>
      </w:r>
      <w:r>
        <w:rPr>
          <w:rFonts w:hint="eastAsia"/>
        </w:rPr>
        <w:t>李子領</w:t>
      </w:r>
      <w:r w:rsidRPr="005C410E">
        <w:rPr>
          <w:rFonts w:hint="eastAsia"/>
          <w:spacing w:val="-180"/>
        </w:rPr>
        <w:t>承</w:t>
      </w:r>
      <w:r w:rsidRPr="005C410E">
        <w:rPr>
          <w:rFonts w:hint="eastAsia"/>
          <w:spacing w:val="-180"/>
          <w:position w:val="22"/>
        </w:rPr>
        <w:t>。</w:t>
      </w:r>
      <w:r>
        <w:rPr>
          <w:rFonts w:hint="eastAsia"/>
        </w:rPr>
        <w:t>賜爾名復</w:t>
      </w:r>
      <w:r w:rsidRPr="005C410E">
        <w:rPr>
          <w:rFonts w:hint="eastAsia"/>
          <w:spacing w:val="-180"/>
        </w:rPr>
        <w:t>玄</w:t>
      </w:r>
      <w:r w:rsidRPr="005C410E">
        <w:rPr>
          <w:rFonts w:hint="eastAsia"/>
          <w:spacing w:val="-180"/>
          <w:position w:val="22"/>
        </w:rPr>
        <w:t>。</w:t>
      </w:r>
      <w:r>
        <w:rPr>
          <w:rFonts w:hint="eastAsia"/>
        </w:rPr>
        <w:t>高子領</w:t>
      </w:r>
      <w:r w:rsidRPr="005C410E">
        <w:rPr>
          <w:rFonts w:hint="eastAsia"/>
          <w:spacing w:val="-180"/>
        </w:rPr>
        <w:t>承</w:t>
      </w:r>
      <w:r w:rsidRPr="005C410E">
        <w:rPr>
          <w:rFonts w:hint="eastAsia"/>
          <w:spacing w:val="-180"/>
          <w:position w:val="22"/>
        </w:rPr>
        <w:t>。</w:t>
      </w:r>
      <w:r>
        <w:rPr>
          <w:rFonts w:hint="eastAsia"/>
        </w:rPr>
        <w:t>爾前生之前</w:t>
      </w:r>
      <w:r w:rsidRPr="005C410E">
        <w:rPr>
          <w:rFonts w:hint="eastAsia"/>
          <w:spacing w:val="-180"/>
        </w:rPr>
        <w:t>生</w:t>
      </w:r>
      <w:r w:rsidRPr="005C410E">
        <w:rPr>
          <w:rFonts w:hint="eastAsia"/>
          <w:spacing w:val="-180"/>
          <w:position w:val="22"/>
        </w:rPr>
        <w:t>。</w:t>
      </w:r>
      <w:r>
        <w:rPr>
          <w:rFonts w:hint="eastAsia"/>
        </w:rPr>
        <w:t>宜昌護國寺書源和</w:t>
      </w:r>
      <w:r w:rsidRPr="005C410E">
        <w:rPr>
          <w:rFonts w:hint="eastAsia"/>
          <w:spacing w:val="-180"/>
        </w:rPr>
        <w:t>尚</w:t>
      </w:r>
      <w:r w:rsidRPr="005C410E">
        <w:rPr>
          <w:rFonts w:hint="eastAsia"/>
          <w:spacing w:val="-180"/>
          <w:position w:val="22"/>
        </w:rPr>
        <w:t>。</w:t>
      </w:r>
      <w:r>
        <w:rPr>
          <w:rFonts w:hint="eastAsia"/>
        </w:rPr>
        <w:t>曾子領</w:t>
      </w:r>
      <w:r w:rsidRPr="005C410E">
        <w:rPr>
          <w:rFonts w:hint="eastAsia"/>
          <w:spacing w:val="-180"/>
        </w:rPr>
        <w:t>承</w:t>
      </w:r>
      <w:r w:rsidRPr="005C410E">
        <w:rPr>
          <w:rFonts w:hint="eastAsia"/>
          <w:spacing w:val="-180"/>
          <w:position w:val="22"/>
        </w:rPr>
        <w:t>。</w:t>
      </w:r>
      <w:r>
        <w:rPr>
          <w:rFonts w:hint="eastAsia"/>
        </w:rPr>
        <w:t>今日合壇炁水化性</w:t>
      </w:r>
      <w:r w:rsidRPr="005C410E">
        <w:rPr>
          <w:rFonts w:hint="eastAsia"/>
          <w:spacing w:val="-180"/>
        </w:rPr>
        <w:t>經</w:t>
      </w:r>
      <w:r w:rsidRPr="005C410E">
        <w:rPr>
          <w:rFonts w:hint="eastAsia"/>
          <w:spacing w:val="-180"/>
          <w:position w:val="22"/>
        </w:rPr>
        <w:t>。</w:t>
      </w:r>
      <w:r>
        <w:rPr>
          <w:rFonts w:hint="eastAsia"/>
        </w:rPr>
        <w:t>爾亦來壇求</w:t>
      </w:r>
      <w:r w:rsidRPr="005C410E">
        <w:rPr>
          <w:rFonts w:hint="eastAsia"/>
          <w:spacing w:val="-180"/>
        </w:rPr>
        <w:t>道</w:t>
      </w:r>
      <w:r w:rsidRPr="005C410E">
        <w:rPr>
          <w:rFonts w:hint="eastAsia"/>
          <w:spacing w:val="-180"/>
          <w:position w:val="22"/>
        </w:rPr>
        <w:t>。</w:t>
      </w:r>
      <w:r>
        <w:rPr>
          <w:rFonts w:hint="eastAsia"/>
        </w:rPr>
        <w:t>坐功功</w:t>
      </w:r>
      <w:r w:rsidRPr="005C410E">
        <w:rPr>
          <w:rFonts w:hint="eastAsia"/>
          <w:spacing w:val="-180"/>
        </w:rPr>
        <w:t>則</w:t>
      </w:r>
      <w:r w:rsidRPr="005C410E">
        <w:rPr>
          <w:rFonts w:hint="eastAsia"/>
          <w:spacing w:val="-180"/>
          <w:position w:val="22"/>
        </w:rPr>
        <w:t>。</w:t>
      </w:r>
      <w:r>
        <w:rPr>
          <w:rFonts w:hint="eastAsia"/>
        </w:rPr>
        <w:t>爾須細細補</w:t>
      </w:r>
      <w:r w:rsidRPr="005C410E">
        <w:rPr>
          <w:rFonts w:hint="eastAsia"/>
          <w:spacing w:val="-180"/>
        </w:rPr>
        <w:t>做</w:t>
      </w:r>
      <w:r w:rsidRPr="005C410E">
        <w:rPr>
          <w:rFonts w:hint="eastAsia"/>
          <w:spacing w:val="-180"/>
          <w:position w:val="22"/>
        </w:rPr>
        <w:t>。</w:t>
      </w:r>
      <w:r>
        <w:rPr>
          <w:rFonts w:hint="eastAsia"/>
        </w:rPr>
        <w:t>先賜名際</w:t>
      </w:r>
      <w:r w:rsidRPr="005C410E">
        <w:rPr>
          <w:rFonts w:hint="eastAsia"/>
          <w:spacing w:val="-180"/>
        </w:rPr>
        <w:t>運</w:t>
      </w:r>
      <w:r w:rsidRPr="005C410E">
        <w:rPr>
          <w:rFonts w:hint="eastAsia"/>
          <w:spacing w:val="-180"/>
          <w:position w:val="22"/>
        </w:rPr>
        <w:t>。</w:t>
      </w:r>
      <w:r>
        <w:rPr>
          <w:rFonts w:hint="eastAsia"/>
        </w:rPr>
        <w:t>曹子領</w:t>
      </w:r>
      <w:r w:rsidRPr="005C410E">
        <w:rPr>
          <w:rFonts w:hint="eastAsia"/>
          <w:spacing w:val="-180"/>
        </w:rPr>
        <w:t>承</w:t>
      </w:r>
      <w:r w:rsidRPr="005C410E">
        <w:rPr>
          <w:rFonts w:hint="eastAsia"/>
          <w:spacing w:val="-180"/>
          <w:position w:val="22"/>
        </w:rPr>
        <w:t>。</w:t>
      </w:r>
      <w:r>
        <w:rPr>
          <w:rFonts w:hint="eastAsia"/>
        </w:rPr>
        <w:t>依齒進</w:t>
      </w:r>
      <w:r w:rsidRPr="005C410E">
        <w:rPr>
          <w:rFonts w:hint="eastAsia"/>
          <w:spacing w:val="-180"/>
        </w:rPr>
        <w:t>禮</w:t>
      </w:r>
      <w:r w:rsidRPr="005C410E">
        <w:rPr>
          <w:rFonts w:hint="eastAsia"/>
          <w:spacing w:val="-180"/>
          <w:position w:val="22"/>
        </w:rPr>
        <w:t>。</w:t>
      </w:r>
      <w:r>
        <w:rPr>
          <w:rFonts w:hint="eastAsia"/>
        </w:rPr>
        <w:t>聽吾授</w:t>
      </w:r>
      <w:r w:rsidRPr="005C410E">
        <w:rPr>
          <w:rFonts w:hint="eastAsia"/>
          <w:spacing w:val="-180"/>
        </w:rPr>
        <w:t>經</w:t>
      </w:r>
      <w:r w:rsidRPr="005C410E">
        <w:rPr>
          <w:rFonts w:hint="eastAsia"/>
          <w:spacing w:val="-180"/>
          <w:position w:val="22"/>
        </w:rPr>
        <w:t>。</w:t>
      </w:r>
      <w:r>
        <w:rPr>
          <w:rFonts w:hint="eastAsia"/>
        </w:rPr>
        <w:t>經</w:t>
      </w:r>
      <w:r w:rsidRPr="005C410E">
        <w:rPr>
          <w:rFonts w:hint="eastAsia"/>
          <w:spacing w:val="-180"/>
        </w:rPr>
        <w:t>畢</w:t>
      </w:r>
      <w:r w:rsidRPr="005C410E">
        <w:rPr>
          <w:rFonts w:hint="eastAsia"/>
          <w:spacing w:val="-180"/>
          <w:position w:val="22"/>
        </w:rPr>
        <w:t>。</w:t>
      </w:r>
      <w:r>
        <w:rPr>
          <w:rFonts w:hint="eastAsia"/>
        </w:rPr>
        <w:t>默子領</w:t>
      </w:r>
      <w:r w:rsidRPr="005C410E">
        <w:rPr>
          <w:rFonts w:hint="eastAsia"/>
          <w:spacing w:val="-180"/>
        </w:rPr>
        <w:t>對</w:t>
      </w:r>
      <w:r w:rsidRPr="005C410E">
        <w:rPr>
          <w:rFonts w:hint="eastAsia"/>
          <w:spacing w:val="-180"/>
          <w:position w:val="22"/>
        </w:rPr>
        <w:t>。</w:t>
      </w:r>
      <w:r>
        <w:rPr>
          <w:rFonts w:hint="eastAsia"/>
        </w:rPr>
        <w:t>高子領</w:t>
      </w:r>
      <w:r w:rsidRPr="005C410E">
        <w:rPr>
          <w:rFonts w:hint="eastAsia"/>
          <w:spacing w:val="-180"/>
        </w:rPr>
        <w:t>丹</w:t>
      </w:r>
      <w:r w:rsidRPr="005C410E">
        <w:rPr>
          <w:rFonts w:hint="eastAsia"/>
          <w:spacing w:val="-180"/>
          <w:position w:val="22"/>
        </w:rPr>
        <w:t>。</w:t>
      </w:r>
      <w:r w:rsidRPr="005C410E">
        <w:rPr>
          <w:rFonts w:hint="eastAsia"/>
          <w:spacing w:val="-180"/>
        </w:rPr>
        <w:t>畢</w:t>
      </w:r>
      <w:r w:rsidRPr="005C410E">
        <w:rPr>
          <w:rFonts w:hint="eastAsia"/>
          <w:spacing w:val="-180"/>
          <w:position w:val="22"/>
        </w:rPr>
        <w:t>。</w:t>
      </w:r>
      <w:r>
        <w:rPr>
          <w:rFonts w:hint="eastAsia"/>
        </w:rPr>
        <w:t>張</w:t>
      </w:r>
      <w:r w:rsidRPr="00101752">
        <w:rPr>
          <w:rFonts w:hint="eastAsia"/>
          <w:spacing w:val="40"/>
        </w:rPr>
        <w:t>子</w:t>
      </w:r>
      <w:r w:rsidRPr="00101752">
        <w:rPr>
          <w:rFonts w:hint="eastAsia"/>
          <w:spacing w:val="80"/>
          <w:position w:val="4"/>
          <w:sz w:val="48"/>
          <w:eastAsianLayout w:id="1718839040" w:combine="1"/>
        </w:rPr>
        <w:t>枚青</w:t>
      </w:r>
      <w:r>
        <w:rPr>
          <w:rFonts w:hint="eastAsia"/>
        </w:rPr>
        <w:t>前生棄修</w:t>
      </w:r>
      <w:r w:rsidRPr="004E2082">
        <w:rPr>
          <w:rFonts w:hint="eastAsia"/>
          <w:color w:val="FF0000"/>
        </w:rPr>
        <w:t>中</w:t>
      </w:r>
      <w:r w:rsidRPr="004E2082">
        <w:rPr>
          <w:rFonts w:hint="eastAsia"/>
          <w:color w:val="FF0000"/>
          <w:spacing w:val="-180"/>
        </w:rPr>
        <w:t>條</w:t>
      </w:r>
      <w:r w:rsidRPr="005C410E">
        <w:rPr>
          <w:rFonts w:hint="eastAsia"/>
          <w:spacing w:val="-180"/>
          <w:position w:val="22"/>
        </w:rPr>
        <w:t>。</w:t>
      </w:r>
      <w:r>
        <w:rPr>
          <w:rFonts w:hint="eastAsia"/>
        </w:rPr>
        <w:t>自條中入海州天寧</w:t>
      </w:r>
      <w:r w:rsidRPr="005C410E">
        <w:rPr>
          <w:rFonts w:hint="eastAsia"/>
          <w:spacing w:val="-180"/>
        </w:rPr>
        <w:t>寺</w:t>
      </w:r>
      <w:r w:rsidRPr="005C410E">
        <w:rPr>
          <w:rFonts w:hint="eastAsia"/>
          <w:spacing w:val="-180"/>
          <w:position w:val="22"/>
        </w:rPr>
        <w:t>。</w:t>
      </w:r>
      <w:r>
        <w:rPr>
          <w:rFonts w:hint="eastAsia"/>
        </w:rPr>
        <w:t>有修婦為</w:t>
      </w:r>
      <w:r w:rsidRPr="005C410E">
        <w:rPr>
          <w:rFonts w:hint="eastAsia"/>
          <w:spacing w:val="-180"/>
        </w:rPr>
        <w:t>室</w:t>
      </w:r>
      <w:r w:rsidRPr="005C410E">
        <w:rPr>
          <w:rFonts w:hint="eastAsia"/>
          <w:spacing w:val="-180"/>
          <w:position w:val="22"/>
        </w:rPr>
        <w:t>。</w:t>
      </w:r>
      <w:r>
        <w:rPr>
          <w:rFonts w:hint="eastAsia"/>
        </w:rPr>
        <w:t>障魔未</w:t>
      </w:r>
      <w:r w:rsidRPr="005C410E">
        <w:rPr>
          <w:rFonts w:hint="eastAsia"/>
          <w:spacing w:val="-180"/>
        </w:rPr>
        <w:t>了</w:t>
      </w:r>
      <w:r w:rsidRPr="005C410E">
        <w:rPr>
          <w:rFonts w:hint="eastAsia"/>
          <w:spacing w:val="-180"/>
          <w:position w:val="22"/>
        </w:rPr>
        <w:t>。</w:t>
      </w:r>
      <w:r>
        <w:rPr>
          <w:rFonts w:hint="eastAsia"/>
        </w:rPr>
        <w:t>須守吾道真</w:t>
      </w:r>
      <w:r w:rsidRPr="005C410E">
        <w:rPr>
          <w:rFonts w:hint="eastAsia"/>
          <w:spacing w:val="-180"/>
        </w:rPr>
        <w:t>宗</w:t>
      </w:r>
      <w:r w:rsidRPr="005C410E">
        <w:rPr>
          <w:rFonts w:hint="eastAsia"/>
          <w:spacing w:val="-180"/>
          <w:position w:val="22"/>
        </w:rPr>
        <w:t>。</w:t>
      </w:r>
      <w:r>
        <w:rPr>
          <w:rFonts w:hint="eastAsia"/>
        </w:rPr>
        <w:t>不可再</w:t>
      </w:r>
      <w:r w:rsidRPr="005C410E">
        <w:rPr>
          <w:rFonts w:hint="eastAsia"/>
          <w:spacing w:val="-180"/>
        </w:rPr>
        <w:t>試</w:t>
      </w:r>
      <w:r w:rsidRPr="005C410E">
        <w:rPr>
          <w:rFonts w:hint="eastAsia"/>
          <w:spacing w:val="-180"/>
          <w:position w:val="22"/>
        </w:rPr>
        <w:t>。</w:t>
      </w:r>
      <w:r>
        <w:rPr>
          <w:rFonts w:hint="eastAsia"/>
        </w:rPr>
        <w:t>有傷三世夙根</w:t>
      </w:r>
      <w:r w:rsidRPr="005C410E">
        <w:rPr>
          <w:rFonts w:hint="eastAsia"/>
          <w:spacing w:val="-180"/>
        </w:rPr>
        <w:t>也</w:t>
      </w:r>
      <w:r w:rsidRPr="005C410E">
        <w:rPr>
          <w:rFonts w:hint="eastAsia"/>
          <w:spacing w:val="-180"/>
          <w:position w:val="22"/>
        </w:rPr>
        <w:t>。</w:t>
      </w:r>
      <w:r>
        <w:rPr>
          <w:rFonts w:hint="eastAsia"/>
        </w:rPr>
        <w:t>領前生之前生名修</w:t>
      </w:r>
      <w:r w:rsidRPr="005C410E">
        <w:rPr>
          <w:rFonts w:hint="eastAsia"/>
          <w:spacing w:val="-180"/>
        </w:rPr>
        <w:t>如</w:t>
      </w:r>
      <w:r w:rsidRPr="005C410E">
        <w:rPr>
          <w:rFonts w:hint="eastAsia"/>
          <w:spacing w:val="-180"/>
          <w:position w:val="22"/>
        </w:rPr>
        <w:t>。</w:t>
      </w:r>
      <w:r>
        <w:rPr>
          <w:rFonts w:hint="eastAsia"/>
        </w:rPr>
        <w:t>表叩加坐四</w:t>
      </w:r>
      <w:r w:rsidRPr="005C410E">
        <w:rPr>
          <w:rFonts w:hint="eastAsia"/>
          <w:spacing w:val="-180"/>
        </w:rPr>
        <w:t>度</w:t>
      </w:r>
      <w:r w:rsidRPr="005C410E">
        <w:rPr>
          <w:rFonts w:hint="eastAsia"/>
          <w:spacing w:val="-180"/>
          <w:position w:val="22"/>
        </w:rPr>
        <w:t>。</w:t>
      </w:r>
      <w:r>
        <w:rPr>
          <w:rFonts w:hint="eastAsia"/>
        </w:rPr>
        <w:t>障根自脫</w:t>
      </w:r>
      <w:r w:rsidRPr="005C410E">
        <w:rPr>
          <w:rFonts w:hint="eastAsia"/>
          <w:spacing w:val="-180"/>
        </w:rPr>
        <w:t>已</w:t>
      </w:r>
      <w:r w:rsidRPr="005C410E">
        <w:rPr>
          <w:rFonts w:hint="eastAsia"/>
          <w:spacing w:val="-180"/>
          <w:position w:val="22"/>
        </w:rPr>
        <w:t>。</w:t>
      </w:r>
      <w:r w:rsidRPr="005C410E">
        <w:rPr>
          <w:rFonts w:hint="eastAsia"/>
          <w:spacing w:val="-180"/>
        </w:rPr>
        <w:t>平</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進</w:t>
      </w:r>
      <w:r w:rsidRPr="005C410E">
        <w:rPr>
          <w:rFonts w:hint="eastAsia"/>
          <w:spacing w:val="-180"/>
        </w:rPr>
        <w:t>水</w:t>
      </w:r>
      <w:r w:rsidRPr="005C410E">
        <w:rPr>
          <w:rFonts w:hint="eastAsia"/>
          <w:spacing w:val="-180"/>
          <w:position w:val="22"/>
        </w:rPr>
        <w:t>。</w:t>
      </w:r>
      <w:r>
        <w:rPr>
          <w:rFonts w:hint="eastAsia"/>
        </w:rPr>
        <w:t>各</w:t>
      </w:r>
      <w:r w:rsidRPr="005C410E">
        <w:rPr>
          <w:rFonts w:hint="eastAsia"/>
          <w:spacing w:val="-180"/>
        </w:rPr>
        <w:t>坐</w:t>
      </w:r>
      <w:r w:rsidRPr="005C410E">
        <w:rPr>
          <w:rFonts w:hint="eastAsia"/>
          <w:spacing w:val="-180"/>
          <w:position w:val="22"/>
        </w:rPr>
        <w:t>。</w:t>
      </w:r>
      <w:r>
        <w:rPr>
          <w:rFonts w:hint="eastAsia"/>
        </w:rPr>
        <w:t>坐聽吾道</w:t>
      </w:r>
      <w:r w:rsidRPr="005C410E">
        <w:rPr>
          <w:rFonts w:hint="eastAsia"/>
          <w:spacing w:val="-180"/>
        </w:rPr>
        <w:t>系</w:t>
      </w:r>
      <w:r w:rsidRPr="005C410E">
        <w:rPr>
          <w:rFonts w:hint="eastAsia"/>
          <w:spacing w:val="-180"/>
          <w:position w:val="22"/>
        </w:rPr>
        <w:t>。</w:t>
      </w:r>
      <w:r>
        <w:rPr>
          <w:rFonts w:hint="eastAsia"/>
        </w:rPr>
        <w:t>得名加</w:t>
      </w:r>
      <w:r w:rsidRPr="005C410E">
        <w:rPr>
          <w:rFonts w:hint="eastAsia"/>
          <w:spacing w:val="-180"/>
        </w:rPr>
        <w:t>坐</w:t>
      </w:r>
      <w:r w:rsidRPr="005C410E">
        <w:rPr>
          <w:rFonts w:hint="eastAsia"/>
          <w:spacing w:val="-180"/>
          <w:position w:val="22"/>
        </w:rPr>
        <w:t>。</w:t>
      </w:r>
      <w:r>
        <w:rPr>
          <w:rFonts w:hint="eastAsia"/>
        </w:rPr>
        <w:t>賜道名</w:t>
      </w:r>
      <w:r w:rsidRPr="005C410E">
        <w:rPr>
          <w:rFonts w:hint="eastAsia"/>
          <w:spacing w:val="-180"/>
        </w:rPr>
        <w:t>可</w:t>
      </w:r>
      <w:r w:rsidRPr="005C410E">
        <w:rPr>
          <w:rFonts w:hint="eastAsia"/>
          <w:spacing w:val="-180"/>
          <w:position w:val="22"/>
        </w:rPr>
        <w:t>。</w:t>
      </w:r>
      <w:r>
        <w:rPr>
          <w:rFonts w:hint="eastAsia"/>
        </w:rPr>
        <w:t>前生僧名格</w:t>
      </w:r>
      <w:r w:rsidRPr="005C410E">
        <w:rPr>
          <w:rFonts w:hint="eastAsia"/>
          <w:spacing w:val="-180"/>
        </w:rPr>
        <w:t>思</w:t>
      </w:r>
      <w:r w:rsidRPr="005C410E">
        <w:rPr>
          <w:rFonts w:hint="eastAsia"/>
          <w:spacing w:val="-180"/>
          <w:position w:val="22"/>
        </w:rPr>
        <w:t>。</w:t>
      </w:r>
      <w:r>
        <w:rPr>
          <w:rFonts w:hint="eastAsia"/>
        </w:rPr>
        <w:t>今不可</w:t>
      </w:r>
      <w:r w:rsidRPr="005C410E">
        <w:rPr>
          <w:rFonts w:hint="eastAsia"/>
          <w:spacing w:val="-180"/>
        </w:rPr>
        <w:t>用</w:t>
      </w:r>
      <w:r w:rsidRPr="005C410E">
        <w:rPr>
          <w:rFonts w:hint="eastAsia"/>
          <w:spacing w:val="-180"/>
          <w:position w:val="22"/>
        </w:rPr>
        <w:t>。</w:t>
      </w:r>
      <w:r>
        <w:rPr>
          <w:rFonts w:hint="eastAsia"/>
        </w:rPr>
        <w:t>他日經</w:t>
      </w:r>
      <w:r w:rsidRPr="005C410E">
        <w:rPr>
          <w:rFonts w:hint="eastAsia"/>
          <w:spacing w:val="-180"/>
        </w:rPr>
        <w:t>畢</w:t>
      </w:r>
      <w:r w:rsidRPr="005C410E">
        <w:rPr>
          <w:rFonts w:hint="eastAsia"/>
          <w:spacing w:val="-180"/>
          <w:position w:val="22"/>
        </w:rPr>
        <w:t>。</w:t>
      </w:r>
      <w:r>
        <w:rPr>
          <w:rFonts w:hint="eastAsia"/>
        </w:rPr>
        <w:t>再</w:t>
      </w:r>
      <w:r w:rsidRPr="005C410E">
        <w:rPr>
          <w:rFonts w:hint="eastAsia"/>
          <w:spacing w:val="-180"/>
        </w:rPr>
        <w:t>言</w:t>
      </w:r>
      <w:r w:rsidRPr="005C410E">
        <w:rPr>
          <w:rFonts w:hint="eastAsia"/>
          <w:spacing w:val="-180"/>
          <w:position w:val="22"/>
        </w:rPr>
        <w:t>。</w:t>
      </w:r>
      <w:r>
        <w:rPr>
          <w:rFonts w:hint="eastAsia"/>
        </w:rPr>
        <w:t>曹子領吾道名妙</w:t>
      </w:r>
      <w:r w:rsidRPr="005C410E">
        <w:rPr>
          <w:rFonts w:hint="eastAsia"/>
          <w:spacing w:val="-180"/>
        </w:rPr>
        <w:t>虔</w:t>
      </w:r>
      <w:r w:rsidRPr="005C410E">
        <w:rPr>
          <w:rFonts w:hint="eastAsia"/>
          <w:spacing w:val="-180"/>
          <w:position w:val="22"/>
        </w:rPr>
        <w:t>。</w:t>
      </w:r>
      <w:r>
        <w:rPr>
          <w:rFonts w:hint="eastAsia"/>
        </w:rPr>
        <w:t>際運同</w:t>
      </w:r>
      <w:r w:rsidRPr="005C410E">
        <w:rPr>
          <w:rFonts w:hint="eastAsia"/>
          <w:spacing w:val="-180"/>
        </w:rPr>
        <w:t>系</w:t>
      </w:r>
      <w:r w:rsidRPr="005C410E">
        <w:rPr>
          <w:rFonts w:hint="eastAsia"/>
          <w:spacing w:val="-180"/>
          <w:position w:val="22"/>
        </w:rPr>
        <w:t>。</w:t>
      </w:r>
      <w:r>
        <w:rPr>
          <w:rFonts w:hint="eastAsia"/>
        </w:rPr>
        <w:t>坐還要</w:t>
      </w:r>
      <w:r w:rsidRPr="005C410E">
        <w:rPr>
          <w:rFonts w:hint="eastAsia"/>
          <w:spacing w:val="-180"/>
        </w:rPr>
        <w:t>加</w:t>
      </w:r>
      <w:r w:rsidRPr="005C410E">
        <w:rPr>
          <w:rFonts w:hint="eastAsia"/>
          <w:spacing w:val="-180"/>
          <w:position w:val="22"/>
        </w:rPr>
        <w:t>。</w:t>
      </w:r>
    </w:p>
    <w:p w:rsidR="00617038" w:rsidRDefault="00BB1D43" w:rsidP="004535BC">
      <w:pPr>
        <w:pStyle w:val="a9"/>
      </w:pPr>
      <w:r>
        <w:rPr>
          <w:rFonts w:hint="eastAsia"/>
        </w:rPr>
        <w:t>鎮壇將軍孚祐帝</w:t>
      </w:r>
      <w:r w:rsidRPr="005C410E">
        <w:rPr>
          <w:rFonts w:hint="eastAsia"/>
          <w:spacing w:val="-180"/>
        </w:rPr>
        <w:t>君</w:t>
      </w:r>
      <w:r w:rsidRPr="005C410E">
        <w:rPr>
          <w:rFonts w:hint="eastAsia"/>
          <w:spacing w:val="-180"/>
          <w:position w:val="22"/>
        </w:rPr>
        <w:t>。</w:t>
      </w:r>
      <w:r>
        <w:rPr>
          <w:rFonts w:hint="eastAsia"/>
        </w:rPr>
        <w:t>諭爾等弟</w:t>
      </w:r>
      <w:r w:rsidRPr="005C410E">
        <w:rPr>
          <w:rFonts w:hint="eastAsia"/>
          <w:spacing w:val="-180"/>
        </w:rPr>
        <w:t>子</w:t>
      </w:r>
      <w:r w:rsidRPr="005C410E">
        <w:rPr>
          <w:rFonts w:hint="eastAsia"/>
          <w:spacing w:val="-180"/>
          <w:position w:val="22"/>
        </w:rPr>
        <w:t>。</w:t>
      </w:r>
      <w:r>
        <w:rPr>
          <w:rFonts w:hint="eastAsia"/>
        </w:rPr>
        <w:t>禮畢速向空中進</w:t>
      </w:r>
      <w:r w:rsidRPr="005C410E">
        <w:rPr>
          <w:rFonts w:hint="eastAsia"/>
          <w:spacing w:val="-180"/>
        </w:rPr>
        <w:t>表</w:t>
      </w:r>
      <w:r w:rsidRPr="005C410E">
        <w:rPr>
          <w:rFonts w:hint="eastAsia"/>
          <w:spacing w:val="-180"/>
          <w:position w:val="22"/>
        </w:rPr>
        <w:t>。</w:t>
      </w:r>
      <w:r>
        <w:rPr>
          <w:rFonts w:hint="eastAsia"/>
        </w:rPr>
        <w:t>凌霄大帝一度後過</w:t>
      </w:r>
      <w:r w:rsidRPr="005C410E">
        <w:rPr>
          <w:rFonts w:hint="eastAsia"/>
          <w:spacing w:val="-180"/>
        </w:rPr>
        <w:t>此</w:t>
      </w:r>
      <w:r w:rsidRPr="005C410E">
        <w:rPr>
          <w:rFonts w:hint="eastAsia"/>
          <w:spacing w:val="-180"/>
          <w:position w:val="22"/>
        </w:rPr>
        <w:t>。</w:t>
      </w:r>
      <w:r>
        <w:rPr>
          <w:rFonts w:hint="eastAsia"/>
        </w:rPr>
        <w:t>參壇瞻</w:t>
      </w:r>
      <w:r w:rsidRPr="005C410E">
        <w:rPr>
          <w:rFonts w:hint="eastAsia"/>
          <w:spacing w:val="-180"/>
        </w:rPr>
        <w:t>幕</w:t>
      </w:r>
      <w:r w:rsidRPr="005C410E">
        <w:rPr>
          <w:rFonts w:hint="eastAsia"/>
          <w:spacing w:val="-180"/>
          <w:position w:val="22"/>
        </w:rPr>
        <w:t>。</w:t>
      </w:r>
      <w:r>
        <w:rPr>
          <w:rFonts w:hint="eastAsia"/>
        </w:rPr>
        <w:t xml:space="preserve">　督城隍</w:t>
      </w:r>
      <w:r w:rsidRPr="005C410E">
        <w:rPr>
          <w:rFonts w:hint="eastAsia"/>
          <w:spacing w:val="-180"/>
        </w:rPr>
        <w:t>到</w:t>
      </w:r>
      <w:r w:rsidRPr="005C410E">
        <w:rPr>
          <w:rFonts w:hint="eastAsia"/>
          <w:spacing w:val="-180"/>
          <w:position w:val="22"/>
        </w:rPr>
        <w:t>。</w:t>
      </w:r>
      <w:r w:rsidR="00617038">
        <w:rPr>
          <w:rFonts w:hint="eastAsia"/>
        </w:rPr>
        <w:t xml:space="preserve">　</w:t>
      </w:r>
      <w:r>
        <w:rPr>
          <w:rFonts w:hint="eastAsia"/>
        </w:rPr>
        <w:t>公曹監司王肅</w:t>
      </w:r>
      <w:r w:rsidRPr="005C410E">
        <w:rPr>
          <w:rFonts w:hint="eastAsia"/>
          <w:spacing w:val="-180"/>
        </w:rPr>
        <w:t>到</w:t>
      </w:r>
      <w:r w:rsidRPr="005C410E">
        <w:rPr>
          <w:rFonts w:hint="eastAsia"/>
          <w:spacing w:val="-180"/>
          <w:position w:val="22"/>
        </w:rPr>
        <w:t>。</w:t>
      </w:r>
      <w:r>
        <w:rPr>
          <w:rFonts w:hint="eastAsia"/>
        </w:rPr>
        <w:t xml:space="preserve">　各時值日</w:t>
      </w:r>
      <w:r w:rsidR="004E2082" w:rsidRPr="004E2082">
        <w:rPr>
          <w:rFonts w:hint="eastAsia"/>
          <w:color w:val="FF0000"/>
        </w:rPr>
        <w:t>值</w:t>
      </w:r>
      <w:r>
        <w:rPr>
          <w:rFonts w:hint="eastAsia"/>
        </w:rPr>
        <w:t>侍三十六司</w:t>
      </w:r>
      <w:r w:rsidRPr="005C410E">
        <w:rPr>
          <w:rFonts w:hint="eastAsia"/>
          <w:spacing w:val="-180"/>
        </w:rPr>
        <w:t>到</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 xml:space="preserve">　赤幢童子</w:t>
      </w:r>
      <w:r w:rsidRPr="005C410E">
        <w:rPr>
          <w:rFonts w:hint="eastAsia"/>
          <w:spacing w:val="-180"/>
        </w:rPr>
        <w:t>到</w:t>
      </w:r>
      <w:r w:rsidRPr="005C410E">
        <w:rPr>
          <w:rFonts w:hint="eastAsia"/>
          <w:spacing w:val="-180"/>
          <w:position w:val="22"/>
        </w:rPr>
        <w:t>。</w:t>
      </w:r>
    </w:p>
    <w:p w:rsidR="00BB1D43" w:rsidRDefault="00101752" w:rsidP="004535BC">
      <w:pPr>
        <w:pStyle w:val="a9"/>
      </w:pPr>
      <w:r>
        <w:rPr>
          <w:rFonts w:hint="eastAsia"/>
          <w:noProof/>
        </w:rPr>
        <mc:AlternateContent>
          <mc:Choice Requires="wps">
            <w:drawing>
              <wp:anchor distT="0" distB="0" distL="114300" distR="114300" simplePos="0" relativeHeight="251663360" behindDoc="0" locked="0" layoutInCell="1" allowOverlap="1" wp14:anchorId="7652F0D1" wp14:editId="66ED72C4">
                <wp:simplePos x="0" y="0"/>
                <wp:positionH relativeFrom="column">
                  <wp:posOffset>-223358</wp:posOffset>
                </wp:positionH>
                <wp:positionV relativeFrom="paragraph">
                  <wp:posOffset>4233884</wp:posOffset>
                </wp:positionV>
                <wp:extent cx="446405" cy="1073785"/>
                <wp:effectExtent l="0" t="0" r="0" b="0"/>
                <wp:wrapNone/>
                <wp:docPr id="2" name="文字方塊 2"/>
                <wp:cNvGraphicFramePr/>
                <a:graphic xmlns:a="http://schemas.openxmlformats.org/drawingml/2006/main">
                  <a:graphicData uri="http://schemas.microsoft.com/office/word/2010/wordprocessingShape">
                    <wps:wsp>
                      <wps:cNvSpPr txBox="1"/>
                      <wps:spPr>
                        <a:xfrm>
                          <a:off x="0" y="0"/>
                          <a:ext cx="446405" cy="1073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78B5" w:rsidRPr="00101752" w:rsidRDefault="005278B5" w:rsidP="00101752">
                            <w:pPr>
                              <w:snapToGrid w:val="0"/>
                              <w:rPr>
                                <w:rFonts w:ascii="標楷體" w:eastAsia="標楷體" w:hAnsi="標楷體" w:cs="Times New Roman"/>
                                <w:bCs/>
                                <w:kern w:val="52"/>
                                <w:position w:val="-6"/>
                                <w:sz w:val="36"/>
                                <w:szCs w:val="44"/>
                              </w:rPr>
                            </w:pPr>
                            <w:r w:rsidRPr="00101752">
                              <w:rPr>
                                <w:rFonts w:ascii="標楷體" w:eastAsia="標楷體" w:hAnsi="標楷體" w:cs="Times New Roman"/>
                                <w:bCs/>
                                <w:kern w:val="52"/>
                                <w:position w:val="-6"/>
                                <w:sz w:val="36"/>
                                <w:szCs w:val="44"/>
                              </w:rPr>
                              <w:t>(</w:t>
                            </w:r>
                            <w:r w:rsidRPr="00101752">
                              <w:rPr>
                                <w:rFonts w:ascii="標楷體" w:eastAsia="標楷體" w:hAnsi="標楷體" w:cs="Times New Roman" w:hint="eastAsia"/>
                                <w:bCs/>
                                <w:kern w:val="52"/>
                                <w:position w:val="-6"/>
                                <w:sz w:val="36"/>
                                <w:szCs w:val="44"/>
                              </w:rPr>
                              <w:t>老祖訓</w:t>
                            </w:r>
                            <w:r w:rsidRPr="00101752">
                              <w:rPr>
                                <w:rFonts w:ascii="標楷體" w:eastAsia="標楷體" w:hAnsi="標楷體" w:cs="Times New Roman"/>
                                <w:bCs/>
                                <w:kern w:val="52"/>
                                <w:position w:val="-6"/>
                                <w:sz w:val="36"/>
                                <w:szCs w:val="44"/>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 o:spid="_x0000_s1028" type="#_x0000_t202" style="position:absolute;margin-left:-17.6pt;margin-top:333.4pt;width:35.15pt;height:8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" filled="f" stroked="f" strokeweight=".5pt">
                <v:textbox style="layout-flow:vertical-ideographic">
                  <w:txbxContent>
                    <w:p w:rsidR="005278B5" w:rsidRPr="00101752" w:rsidRDefault="005278B5" w:rsidP="00101752">
                      <w:pPr>
                        <w:snapToGrid w:val="0"/>
                        <w:rPr>
                          <w:rFonts w:ascii="標楷體" w:eastAsia="標楷體" w:hAnsi="標楷體" w:cs="Times New Roman"/>
                          <w:bCs/>
                          <w:kern w:val="52"/>
                          <w:position w:val="-6"/>
                          <w:sz w:val="36"/>
                          <w:szCs w:val="44"/>
                        </w:rPr>
                      </w:pPr>
                      <w:r w:rsidRPr="00101752">
                        <w:rPr>
                          <w:rFonts w:ascii="標楷體" w:eastAsia="標楷體" w:hAnsi="標楷體" w:cs="Times New Roman"/>
                          <w:bCs/>
                          <w:kern w:val="52"/>
                          <w:position w:val="-6"/>
                          <w:sz w:val="36"/>
                          <w:szCs w:val="44"/>
                        </w:rPr>
                        <w:t>(</w:t>
                      </w:r>
                      <w:r w:rsidRPr="00101752">
                        <w:rPr>
                          <w:rFonts w:ascii="標楷體" w:eastAsia="標楷體" w:hAnsi="標楷體" w:cs="Times New Roman" w:hint="eastAsia"/>
                          <w:bCs/>
                          <w:kern w:val="52"/>
                          <w:position w:val="-6"/>
                          <w:sz w:val="36"/>
                          <w:szCs w:val="44"/>
                        </w:rPr>
                        <w:t>老祖訓</w:t>
                      </w:r>
                      <w:r w:rsidRPr="00101752">
                        <w:rPr>
                          <w:rFonts w:ascii="標楷體" w:eastAsia="標楷體" w:hAnsi="標楷體" w:cs="Times New Roman"/>
                          <w:bCs/>
                          <w:kern w:val="52"/>
                          <w:position w:val="-6"/>
                          <w:sz w:val="36"/>
                          <w:szCs w:val="44"/>
                        </w:rPr>
                        <w:t>)</w:t>
                      </w:r>
                    </w:p>
                  </w:txbxContent>
                </v:textbox>
              </v:shape>
            </w:pict>
          </mc:Fallback>
        </mc:AlternateContent>
      </w:r>
      <w:r w:rsidR="00BB1D43">
        <w:rPr>
          <w:rFonts w:hint="eastAsia"/>
        </w:rPr>
        <w:t>仙師并駕巡</w:t>
      </w:r>
      <w:r w:rsidR="00BB1D43" w:rsidRPr="005C410E">
        <w:rPr>
          <w:rFonts w:hint="eastAsia"/>
          <w:spacing w:val="-180"/>
        </w:rPr>
        <w:t>海</w:t>
      </w:r>
      <w:r w:rsidR="00BB1D43" w:rsidRPr="00617038">
        <w:rPr>
          <w:rFonts w:hint="eastAsia"/>
          <w:spacing w:val="-100"/>
          <w:position w:val="22"/>
        </w:rPr>
        <w:t>。</w:t>
      </w:r>
      <w:r w:rsidR="00BB1D43" w:rsidRPr="00617038">
        <w:rPr>
          <w:rFonts w:hint="eastAsia"/>
          <w:position w:val="4"/>
          <w:sz w:val="48"/>
          <w:eastAsianLayout w:id="1718839040" w:combine="1"/>
        </w:rPr>
        <w:t>仙師同凌霄大帝巡海</w:t>
      </w:r>
      <w:r w:rsidR="00BB1D43">
        <w:rPr>
          <w:rFonts w:hint="eastAsia"/>
        </w:rPr>
        <w:t>三十度授</w:t>
      </w:r>
      <w:r w:rsidR="00BB1D43" w:rsidRPr="005C410E">
        <w:rPr>
          <w:rFonts w:hint="eastAsia"/>
          <w:spacing w:val="-180"/>
        </w:rPr>
        <w:t>經</w:t>
      </w:r>
      <w:r w:rsidR="00BB1D43" w:rsidRPr="005C410E">
        <w:rPr>
          <w:rFonts w:hint="eastAsia"/>
          <w:spacing w:val="-180"/>
          <w:position w:val="22"/>
        </w:rPr>
        <w:t>。</w:t>
      </w:r>
      <w:r w:rsidR="00BB1D43">
        <w:rPr>
          <w:rFonts w:hint="eastAsia"/>
        </w:rPr>
        <w:t>吾復命</w:t>
      </w:r>
      <w:r w:rsidR="00BB1D43" w:rsidRPr="005C410E">
        <w:rPr>
          <w:rFonts w:hint="eastAsia"/>
          <w:spacing w:val="-180"/>
        </w:rPr>
        <w:t>回</w:t>
      </w:r>
      <w:r w:rsidR="00BB1D43" w:rsidRPr="005C410E">
        <w:rPr>
          <w:rFonts w:hint="eastAsia"/>
          <w:spacing w:val="-180"/>
          <w:position w:val="22"/>
        </w:rPr>
        <w:t>。</w:t>
      </w:r>
      <w:r w:rsidR="00BB1D43">
        <w:rPr>
          <w:rFonts w:hint="eastAsia"/>
        </w:rPr>
        <w:t>哈</w:t>
      </w:r>
      <w:r w:rsidR="00BB1D43" w:rsidRPr="005C410E">
        <w:rPr>
          <w:rFonts w:hint="eastAsia"/>
          <w:spacing w:val="-180"/>
        </w:rPr>
        <w:t>哈</w:t>
      </w:r>
      <w:r w:rsidR="00BB1D43" w:rsidRPr="005C410E">
        <w:rPr>
          <w:rFonts w:hint="eastAsia"/>
          <w:spacing w:val="-180"/>
          <w:position w:val="22"/>
        </w:rPr>
        <w:t>。</w:t>
      </w:r>
      <w:r w:rsidR="00BB1D43">
        <w:rPr>
          <w:rFonts w:hint="eastAsia"/>
        </w:rPr>
        <w:t>快雪好</w:t>
      </w:r>
      <w:r w:rsidR="00BB1D43" w:rsidRPr="005C410E">
        <w:rPr>
          <w:rFonts w:hint="eastAsia"/>
          <w:spacing w:val="-180"/>
        </w:rPr>
        <w:t>酒</w:t>
      </w:r>
      <w:r w:rsidR="00BB1D43" w:rsidRPr="005C410E">
        <w:rPr>
          <w:rFonts w:hint="eastAsia"/>
          <w:spacing w:val="-180"/>
          <w:position w:val="22"/>
        </w:rPr>
        <w:t>。</w:t>
      </w:r>
      <w:r w:rsidR="00BB1D43">
        <w:rPr>
          <w:rFonts w:hint="eastAsia"/>
        </w:rPr>
        <w:t>諸子不日亦當見</w:t>
      </w:r>
      <w:r w:rsidR="00BB1D43" w:rsidRPr="005C410E">
        <w:rPr>
          <w:rFonts w:hint="eastAsia"/>
          <w:spacing w:val="-180"/>
        </w:rPr>
        <w:lastRenderedPageBreak/>
        <w:t>之</w:t>
      </w:r>
      <w:r w:rsidR="00BB1D43" w:rsidRPr="00246312">
        <w:rPr>
          <w:rFonts w:hint="eastAsia"/>
          <w:spacing w:val="-100"/>
          <w:position w:val="22"/>
        </w:rPr>
        <w:t>。</w:t>
      </w:r>
      <w:r w:rsidR="00BB1D43" w:rsidRPr="00246312">
        <w:rPr>
          <w:rFonts w:hint="eastAsia"/>
          <w:position w:val="4"/>
          <w:sz w:val="48"/>
          <w:eastAsianLayout w:id="1718839040" w:combine="1"/>
        </w:rPr>
        <w:t>指柏林頂上照相時也。是夜大雪。到者二十六人。飲酒賦詩。其樂無極。真快事也。</w:t>
      </w:r>
      <w:r w:rsidR="00BB1D43">
        <w:rPr>
          <w:rFonts w:hint="eastAsia"/>
        </w:rPr>
        <w:t>吾指示爾</w:t>
      </w:r>
      <w:r w:rsidR="00BB1D43" w:rsidRPr="005C410E">
        <w:rPr>
          <w:rFonts w:hint="eastAsia"/>
          <w:spacing w:val="-180"/>
        </w:rPr>
        <w:t>等</w:t>
      </w:r>
      <w:r w:rsidR="00BB1D43" w:rsidRPr="005C410E">
        <w:rPr>
          <w:rFonts w:hint="eastAsia"/>
          <w:spacing w:val="-180"/>
          <w:position w:val="22"/>
        </w:rPr>
        <w:t>。</w:t>
      </w:r>
      <w:r w:rsidR="00BB1D43">
        <w:rPr>
          <w:rFonts w:hint="eastAsia"/>
        </w:rPr>
        <w:t>復命固炁還玄之</w:t>
      </w:r>
      <w:r w:rsidR="00BB1D43" w:rsidRPr="005C410E">
        <w:rPr>
          <w:rFonts w:hint="eastAsia"/>
          <w:spacing w:val="-180"/>
        </w:rPr>
        <w:t>旨</w:t>
      </w:r>
      <w:r w:rsidR="00BB1D43" w:rsidRPr="005C410E">
        <w:rPr>
          <w:rFonts w:hint="eastAsia"/>
          <w:spacing w:val="-180"/>
          <w:position w:val="22"/>
        </w:rPr>
        <w:t>。</w:t>
      </w:r>
      <w:r w:rsidR="00BB1D43">
        <w:rPr>
          <w:rFonts w:hint="eastAsia"/>
        </w:rPr>
        <w:t>具表領</w:t>
      </w:r>
      <w:r w:rsidR="00BB1D43" w:rsidRPr="005C410E">
        <w:rPr>
          <w:rFonts w:hint="eastAsia"/>
          <w:spacing w:val="-180"/>
        </w:rPr>
        <w:t>受</w:t>
      </w:r>
      <w:r w:rsidR="00BB1D43" w:rsidRPr="005C410E">
        <w:rPr>
          <w:rFonts w:hint="eastAsia"/>
          <w:spacing w:val="-180"/>
          <w:position w:val="22"/>
        </w:rPr>
        <w:t>。</w:t>
      </w:r>
      <w:r w:rsidR="00BB1D43">
        <w:rPr>
          <w:rFonts w:hint="eastAsia"/>
        </w:rPr>
        <w:t>天籙有</w:t>
      </w:r>
      <w:r w:rsidR="00BB1D43" w:rsidRPr="005C410E">
        <w:rPr>
          <w:rFonts w:hint="eastAsia"/>
          <w:spacing w:val="-180"/>
        </w:rPr>
        <w:t>進</w:t>
      </w:r>
      <w:r w:rsidR="00BB1D43" w:rsidRPr="005C410E">
        <w:rPr>
          <w:rFonts w:hint="eastAsia"/>
          <w:spacing w:val="-180"/>
          <w:position w:val="22"/>
        </w:rPr>
        <w:t>。</w:t>
      </w:r>
      <w:r w:rsidR="00BB1D43">
        <w:rPr>
          <w:rFonts w:hint="eastAsia"/>
        </w:rPr>
        <w:t>坐功仍遵上元坐法為</w:t>
      </w:r>
      <w:r w:rsidR="00BB1D43" w:rsidRPr="005C410E">
        <w:rPr>
          <w:rFonts w:hint="eastAsia"/>
          <w:spacing w:val="-180"/>
        </w:rPr>
        <w:t>佳</w:t>
      </w:r>
      <w:r w:rsidR="00BB1D43" w:rsidRPr="005C410E">
        <w:rPr>
          <w:rFonts w:hint="eastAsia"/>
          <w:spacing w:val="-180"/>
          <w:position w:val="22"/>
        </w:rPr>
        <w:t>。</w:t>
      </w:r>
      <w:r w:rsidR="00BB1D43">
        <w:rPr>
          <w:rFonts w:hint="eastAsia"/>
        </w:rPr>
        <w:t>慈</w:t>
      </w:r>
      <w:r w:rsidR="00BB1D43" w:rsidRPr="00246312">
        <w:rPr>
          <w:rFonts w:hint="eastAsia"/>
          <w:spacing w:val="60"/>
        </w:rPr>
        <w:t>修</w:t>
      </w:r>
      <w:r w:rsidR="00BB1D43" w:rsidRPr="00246312">
        <w:rPr>
          <w:rFonts w:hint="eastAsia"/>
          <w:position w:val="4"/>
          <w:sz w:val="48"/>
          <w:eastAsianLayout w:id="1718839040" w:combine="1"/>
        </w:rPr>
        <w:t>楊硯農為默靖之甥。以醫名於世。天資絕倫。早年為</w:t>
      </w:r>
      <w:r w:rsidR="00BB1D43" w:rsidRPr="00246312">
        <w:rPr>
          <w:position w:val="4"/>
          <w:sz w:val="48"/>
          <w:eastAsianLayout w:id="1718839040" w:combine="1"/>
        </w:rPr>
        <w:t xml:space="preserve">　</w:t>
      </w:r>
      <w:r w:rsidR="00BB1D43" w:rsidRPr="00246312">
        <w:rPr>
          <w:rFonts w:hint="eastAsia"/>
          <w:position w:val="4"/>
          <w:sz w:val="48"/>
          <w:eastAsianLayout w:id="1718839040" w:combine="1"/>
        </w:rPr>
        <w:t>孚聖弟子。今又入壇。恐不能久持吾道。囑其經壇不可缺到者。以到時恐不能長也。</w:t>
      </w:r>
      <w:r w:rsidR="00BB1D43">
        <w:rPr>
          <w:rFonts w:hint="eastAsia"/>
        </w:rPr>
        <w:t>准列附</w:t>
      </w:r>
      <w:r w:rsidR="00BB1D43" w:rsidRPr="005C410E">
        <w:rPr>
          <w:rFonts w:hint="eastAsia"/>
          <w:spacing w:val="-180"/>
        </w:rPr>
        <w:t>修</w:t>
      </w:r>
      <w:r w:rsidR="00BB1D43" w:rsidRPr="005C410E">
        <w:rPr>
          <w:rFonts w:hint="eastAsia"/>
          <w:spacing w:val="-180"/>
          <w:position w:val="22"/>
        </w:rPr>
        <w:t>。</w:t>
      </w:r>
      <w:r w:rsidR="00BB1D43">
        <w:rPr>
          <w:rFonts w:hint="eastAsia"/>
        </w:rPr>
        <w:t>好慧根弟子</w:t>
      </w:r>
      <w:r w:rsidR="00BB1D43" w:rsidRPr="005C410E">
        <w:rPr>
          <w:rFonts w:hint="eastAsia"/>
          <w:spacing w:val="-180"/>
        </w:rPr>
        <w:t>也</w:t>
      </w:r>
      <w:r w:rsidR="00BB1D43" w:rsidRPr="005C410E">
        <w:rPr>
          <w:rFonts w:hint="eastAsia"/>
          <w:spacing w:val="-180"/>
          <w:position w:val="22"/>
        </w:rPr>
        <w:t>。</w:t>
      </w:r>
      <w:r w:rsidR="00BB1D43">
        <w:rPr>
          <w:rFonts w:hint="eastAsia"/>
        </w:rPr>
        <w:t>出道入</w:t>
      </w:r>
      <w:r w:rsidR="00BB1D43" w:rsidRPr="005C410E">
        <w:rPr>
          <w:rFonts w:hint="eastAsia"/>
          <w:spacing w:val="-180"/>
        </w:rPr>
        <w:t>道</w:t>
      </w:r>
      <w:r w:rsidR="00BB1D43" w:rsidRPr="005C410E">
        <w:rPr>
          <w:rFonts w:hint="eastAsia"/>
          <w:spacing w:val="-180"/>
          <w:position w:val="22"/>
        </w:rPr>
        <w:t>。</w:t>
      </w:r>
      <w:r w:rsidR="00BB1D43">
        <w:rPr>
          <w:rFonts w:hint="eastAsia"/>
        </w:rPr>
        <w:t>能坐則</w:t>
      </w:r>
      <w:r w:rsidR="00BB1D43" w:rsidRPr="005C410E">
        <w:rPr>
          <w:rFonts w:hint="eastAsia"/>
          <w:spacing w:val="-180"/>
        </w:rPr>
        <w:t>佳</w:t>
      </w:r>
      <w:r w:rsidR="00BB1D43" w:rsidRPr="005C410E">
        <w:rPr>
          <w:rFonts w:hint="eastAsia"/>
          <w:spacing w:val="-180"/>
          <w:position w:val="22"/>
        </w:rPr>
        <w:t>。</w:t>
      </w:r>
      <w:r w:rsidR="00BB1D43">
        <w:rPr>
          <w:rFonts w:hint="eastAsia"/>
        </w:rPr>
        <w:t>不禁俗</w:t>
      </w:r>
      <w:r w:rsidR="00BB1D43" w:rsidRPr="005C410E">
        <w:rPr>
          <w:rFonts w:hint="eastAsia"/>
          <w:spacing w:val="-180"/>
        </w:rPr>
        <w:t>牽</w:t>
      </w:r>
      <w:r w:rsidR="00BB1D43" w:rsidRPr="005C410E">
        <w:rPr>
          <w:rFonts w:hint="eastAsia"/>
          <w:spacing w:val="-180"/>
          <w:position w:val="22"/>
        </w:rPr>
        <w:t>。</w:t>
      </w:r>
      <w:r w:rsidR="00BB1D43">
        <w:rPr>
          <w:rFonts w:hint="eastAsia"/>
        </w:rPr>
        <w:t>惟經壇不可缺</w:t>
      </w:r>
      <w:r w:rsidR="00BB1D43" w:rsidRPr="005C410E">
        <w:rPr>
          <w:rFonts w:hint="eastAsia"/>
          <w:spacing w:val="-180"/>
        </w:rPr>
        <w:t>到</w:t>
      </w:r>
      <w:r w:rsidR="00BB1D43" w:rsidRPr="005C410E">
        <w:rPr>
          <w:rFonts w:hint="eastAsia"/>
          <w:spacing w:val="-180"/>
          <w:position w:val="22"/>
        </w:rPr>
        <w:t>。</w:t>
      </w:r>
      <w:r w:rsidR="00BB1D43">
        <w:rPr>
          <w:rFonts w:hint="eastAsia"/>
        </w:rPr>
        <w:t>坐亦至少四</w:t>
      </w:r>
      <w:r w:rsidR="00BB1D43" w:rsidRPr="005C410E">
        <w:rPr>
          <w:rFonts w:hint="eastAsia"/>
          <w:spacing w:val="-180"/>
        </w:rPr>
        <w:t>度</w:t>
      </w:r>
      <w:r w:rsidR="00BB1D43" w:rsidRPr="005C410E">
        <w:rPr>
          <w:rFonts w:hint="eastAsia"/>
          <w:spacing w:val="-180"/>
          <w:position w:val="22"/>
        </w:rPr>
        <w:t>。</w:t>
      </w:r>
      <w:r w:rsidR="00BB1D43">
        <w:rPr>
          <w:rFonts w:hint="eastAsia"/>
        </w:rPr>
        <w:t>一庚不</w:t>
      </w:r>
      <w:r w:rsidR="00BB1D43" w:rsidRPr="005C410E">
        <w:rPr>
          <w:rFonts w:hint="eastAsia"/>
          <w:spacing w:val="-180"/>
        </w:rPr>
        <w:t>缺</w:t>
      </w:r>
      <w:r w:rsidR="00BB1D43" w:rsidRPr="005C410E">
        <w:rPr>
          <w:rFonts w:hint="eastAsia"/>
          <w:spacing w:val="-180"/>
          <w:position w:val="22"/>
        </w:rPr>
        <w:t>。</w:t>
      </w:r>
      <w:r w:rsidR="00BB1D43">
        <w:rPr>
          <w:rFonts w:hint="eastAsia"/>
        </w:rPr>
        <w:t>未經列</w:t>
      </w:r>
      <w:r w:rsidR="00BB1D43" w:rsidRPr="005C410E">
        <w:rPr>
          <w:rFonts w:hint="eastAsia"/>
          <w:spacing w:val="-180"/>
        </w:rPr>
        <w:t>壇</w:t>
      </w:r>
      <w:r w:rsidR="00BB1D43" w:rsidRPr="005C410E">
        <w:rPr>
          <w:rFonts w:hint="eastAsia"/>
          <w:spacing w:val="-180"/>
          <w:position w:val="22"/>
        </w:rPr>
        <w:t>。</w:t>
      </w:r>
      <w:r w:rsidR="00BB1D43">
        <w:rPr>
          <w:rFonts w:hint="eastAsia"/>
        </w:rPr>
        <w:t>再聽吾親</w:t>
      </w:r>
      <w:r w:rsidR="00BB1D43" w:rsidRPr="005C410E">
        <w:rPr>
          <w:rFonts w:hint="eastAsia"/>
          <w:spacing w:val="-180"/>
        </w:rPr>
        <w:t>訓</w:t>
      </w:r>
      <w:r w:rsidR="00BB1D43" w:rsidRPr="005C410E">
        <w:rPr>
          <w:rFonts w:hint="eastAsia"/>
          <w:spacing w:val="-180"/>
          <w:position w:val="22"/>
        </w:rPr>
        <w:t>。</w:t>
      </w:r>
      <w:r w:rsidR="00BB1D43">
        <w:rPr>
          <w:rFonts w:hint="eastAsia"/>
        </w:rPr>
        <w:t>退</w:t>
      </w:r>
      <w:r w:rsidR="00BB1D43" w:rsidRPr="005C410E">
        <w:rPr>
          <w:rFonts w:hint="eastAsia"/>
          <w:spacing w:val="-180"/>
        </w:rPr>
        <w:t>坐</w:t>
      </w:r>
      <w:r w:rsidR="00BB1D43" w:rsidRPr="00EE2709">
        <w:rPr>
          <w:rFonts w:hint="eastAsia"/>
          <w:spacing w:val="-60"/>
          <w:position w:val="22"/>
        </w:rPr>
        <w:t>。</w:t>
      </w:r>
      <w:r w:rsidR="00BB1D43" w:rsidRPr="000E081D">
        <w:rPr>
          <w:rFonts w:hint="eastAsia"/>
          <w:spacing w:val="6"/>
          <w:position w:val="4"/>
          <w:sz w:val="48"/>
          <w:eastAsianLayout w:id="1718839040" w:combine="1"/>
        </w:rPr>
        <w:t>問照相應帶底片大小若干。並用何家為宜。</w:t>
      </w:r>
      <w:r w:rsidR="00BB1D43">
        <w:rPr>
          <w:rFonts w:hint="eastAsia"/>
        </w:rPr>
        <w:t>照影片小而多最</w:t>
      </w:r>
      <w:r w:rsidR="00BB1D43" w:rsidRPr="005C410E">
        <w:rPr>
          <w:rFonts w:hint="eastAsia"/>
          <w:spacing w:val="-180"/>
        </w:rPr>
        <w:t>好</w:t>
      </w:r>
      <w:r w:rsidR="00BB1D43" w:rsidRPr="005C410E">
        <w:rPr>
          <w:rFonts w:hint="eastAsia"/>
          <w:spacing w:val="-180"/>
          <w:position w:val="22"/>
        </w:rPr>
        <w:t>。</w:t>
      </w:r>
      <w:r w:rsidR="00BB1D43">
        <w:rPr>
          <w:rFonts w:hint="eastAsia"/>
        </w:rPr>
        <w:t>臨時聽訓為要則</w:t>
      </w:r>
      <w:r w:rsidR="00BB1D43" w:rsidRPr="005C410E">
        <w:rPr>
          <w:rFonts w:hint="eastAsia"/>
          <w:spacing w:val="-180"/>
        </w:rPr>
        <w:t>耳</w:t>
      </w:r>
      <w:r w:rsidR="00BB1D43" w:rsidRPr="005C410E">
        <w:rPr>
          <w:rFonts w:hint="eastAsia"/>
          <w:spacing w:val="-180"/>
          <w:position w:val="22"/>
        </w:rPr>
        <w:t>。</w:t>
      </w:r>
      <w:r w:rsidR="00BB1D43">
        <w:rPr>
          <w:rFonts w:hint="eastAsia"/>
        </w:rPr>
        <w:t>不拘誰</w:t>
      </w:r>
      <w:r w:rsidR="00BB1D43" w:rsidRPr="005C410E">
        <w:rPr>
          <w:rFonts w:hint="eastAsia"/>
          <w:spacing w:val="-180"/>
        </w:rPr>
        <w:t>家</w:t>
      </w:r>
      <w:r w:rsidR="00BB1D43" w:rsidRPr="005C410E">
        <w:rPr>
          <w:rFonts w:hint="eastAsia"/>
          <w:spacing w:val="-180"/>
          <w:position w:val="22"/>
        </w:rPr>
        <w:t>。</w:t>
      </w:r>
      <w:r w:rsidR="00BB1D43">
        <w:rPr>
          <w:rFonts w:hint="eastAsia"/>
        </w:rPr>
        <w:t>默子之子無</w:t>
      </w:r>
      <w:r w:rsidR="00BB1D43" w:rsidRPr="00246312">
        <w:rPr>
          <w:rFonts w:hint="eastAsia"/>
          <w:spacing w:val="60"/>
        </w:rPr>
        <w:t>凡</w:t>
      </w:r>
      <w:r w:rsidR="00BB1D43" w:rsidRPr="00246312">
        <w:rPr>
          <w:rFonts w:hint="eastAsia"/>
          <w:spacing w:val="60"/>
          <w:position w:val="4"/>
          <w:sz w:val="48"/>
          <w:eastAsianLayout w:id="1718839040" w:combine="1"/>
        </w:rPr>
        <w:t>杜召勛</w:t>
      </w:r>
      <w:r w:rsidR="00BB1D43">
        <w:rPr>
          <w:rFonts w:hint="eastAsia"/>
        </w:rPr>
        <w:t>掀</w:t>
      </w:r>
      <w:r w:rsidR="00BB1D43" w:rsidRPr="005C410E">
        <w:rPr>
          <w:rFonts w:hint="eastAsia"/>
          <w:spacing w:val="-180"/>
        </w:rPr>
        <w:t>蓋</w:t>
      </w:r>
      <w:r w:rsidR="00BB1D43" w:rsidRPr="005C410E">
        <w:rPr>
          <w:rFonts w:hint="eastAsia"/>
          <w:spacing w:val="-180"/>
          <w:position w:val="22"/>
        </w:rPr>
        <w:t>。</w:t>
      </w:r>
      <w:r w:rsidR="00BB1D43">
        <w:rPr>
          <w:rFonts w:hint="eastAsia"/>
        </w:rPr>
        <w:t>次子</w:t>
      </w:r>
      <w:r w:rsidR="00BB1D43" w:rsidRPr="005C410E">
        <w:rPr>
          <w:rFonts w:hint="eastAsia"/>
          <w:spacing w:val="-180"/>
        </w:rPr>
        <w:t>也</w:t>
      </w:r>
      <w:r w:rsidR="00BB1D43" w:rsidRPr="005C410E">
        <w:rPr>
          <w:rFonts w:hint="eastAsia"/>
          <w:spacing w:val="-180"/>
          <w:position w:val="22"/>
        </w:rPr>
        <w:t>。</w:t>
      </w:r>
      <w:r w:rsidR="00BB1D43">
        <w:rPr>
          <w:rFonts w:hint="eastAsia"/>
        </w:rPr>
        <w:t>去盤退</w:t>
      </w:r>
      <w:r w:rsidR="00BB1D43" w:rsidRPr="005C410E">
        <w:rPr>
          <w:rFonts w:hint="eastAsia"/>
          <w:spacing w:val="-180"/>
        </w:rPr>
        <w:t>沙</w:t>
      </w:r>
      <w:r w:rsidR="00BB1D43" w:rsidRPr="005C410E">
        <w:rPr>
          <w:rFonts w:hint="eastAsia"/>
          <w:spacing w:val="-180"/>
          <w:position w:val="22"/>
        </w:rPr>
        <w:t>。</w:t>
      </w:r>
      <w:r w:rsidR="00BB1D43">
        <w:rPr>
          <w:rFonts w:hint="eastAsia"/>
        </w:rPr>
        <w:t>獻紙進硃領</w:t>
      </w:r>
      <w:r w:rsidR="00BB1D43" w:rsidRPr="005C410E">
        <w:rPr>
          <w:rFonts w:hint="eastAsia"/>
          <w:spacing w:val="-180"/>
        </w:rPr>
        <w:t>對</w:t>
      </w:r>
      <w:r w:rsidR="00BB1D43" w:rsidRPr="00246312">
        <w:rPr>
          <w:rFonts w:hint="eastAsia"/>
          <w:spacing w:val="-100"/>
          <w:position w:val="22"/>
        </w:rPr>
        <w:t>。</w:t>
      </w:r>
      <w:r w:rsidR="00BB1D43" w:rsidRPr="00246312">
        <w:rPr>
          <w:rFonts w:hint="eastAsia"/>
          <w:position w:val="4"/>
          <w:sz w:val="48"/>
          <w:eastAsianLayout w:id="1718839040" w:combine="1"/>
        </w:rPr>
        <w:t>問默靖吉中合壇授經。吉中相對。何日遷去</w:t>
      </w:r>
      <w:r w:rsidR="00BB1D43">
        <w:rPr>
          <w:rFonts w:hint="eastAsia"/>
        </w:rPr>
        <w:t>金壇再</w:t>
      </w:r>
      <w:r w:rsidR="00BB1D43" w:rsidRPr="005C410E">
        <w:rPr>
          <w:rFonts w:hint="eastAsia"/>
          <w:spacing w:val="-180"/>
        </w:rPr>
        <w:t>言</w:t>
      </w:r>
      <w:r w:rsidR="00BB1D43" w:rsidRPr="005C410E">
        <w:rPr>
          <w:rFonts w:hint="eastAsia"/>
          <w:spacing w:val="-180"/>
          <w:position w:val="22"/>
        </w:rPr>
        <w:t>。</w:t>
      </w:r>
      <w:r w:rsidR="00BB1D43">
        <w:rPr>
          <w:rFonts w:hint="eastAsia"/>
        </w:rPr>
        <w:t>經畢另</w:t>
      </w:r>
      <w:r w:rsidR="00BB1D43" w:rsidRPr="005C410E">
        <w:rPr>
          <w:rFonts w:hint="eastAsia"/>
          <w:spacing w:val="-180"/>
        </w:rPr>
        <w:t>牽</w:t>
      </w:r>
      <w:r w:rsidR="00BB1D43" w:rsidRPr="005C410E">
        <w:rPr>
          <w:rFonts w:hint="eastAsia"/>
          <w:spacing w:val="-180"/>
          <w:position w:val="22"/>
        </w:rPr>
        <w:t>。</w:t>
      </w:r>
      <w:r w:rsidR="00BB1D43">
        <w:rPr>
          <w:rFonts w:hint="eastAsia"/>
        </w:rPr>
        <w:t>賜默靖聯</w:t>
      </w:r>
      <w:r w:rsidR="00BB1D43" w:rsidRPr="005C410E">
        <w:rPr>
          <w:rFonts w:hint="eastAsia"/>
          <w:spacing w:val="-180"/>
        </w:rPr>
        <w:t>曰</w:t>
      </w:r>
      <w:r w:rsidR="00BB1D43" w:rsidRPr="005C410E">
        <w:rPr>
          <w:rFonts w:hint="eastAsia"/>
          <w:spacing w:val="-180"/>
          <w:position w:val="22"/>
        </w:rPr>
        <w:t>。</w:t>
      </w:r>
      <w:r w:rsidR="00BB1D43">
        <w:rPr>
          <w:rFonts w:hint="eastAsia"/>
        </w:rPr>
        <w:t>大造乾</w:t>
      </w:r>
      <w:r w:rsidR="00BB1D43" w:rsidRPr="005C410E">
        <w:rPr>
          <w:rFonts w:hint="eastAsia"/>
          <w:spacing w:val="-180"/>
        </w:rPr>
        <w:t>元</w:t>
      </w:r>
      <w:r w:rsidR="00BB1D43" w:rsidRPr="005C410E">
        <w:rPr>
          <w:rFonts w:hint="eastAsia"/>
          <w:spacing w:val="-180"/>
          <w:position w:val="22"/>
        </w:rPr>
        <w:t>。</w:t>
      </w:r>
      <w:r w:rsidR="00BB1D43">
        <w:rPr>
          <w:rFonts w:hint="eastAsia"/>
        </w:rPr>
        <w:t>黝光去</w:t>
      </w:r>
      <w:r w:rsidR="00BB1D43" w:rsidRPr="005C410E">
        <w:rPr>
          <w:rFonts w:hint="eastAsia"/>
          <w:spacing w:val="-180"/>
        </w:rPr>
        <w:t>幻</w:t>
      </w:r>
      <w:r w:rsidR="00BB1D43" w:rsidRPr="005C410E">
        <w:rPr>
          <w:rFonts w:hint="eastAsia"/>
          <w:spacing w:val="-180"/>
          <w:position w:val="22"/>
        </w:rPr>
        <w:t>。</w:t>
      </w:r>
      <w:r w:rsidR="00BB1D43">
        <w:rPr>
          <w:rFonts w:hint="eastAsia"/>
        </w:rPr>
        <w:t>立身天</w:t>
      </w:r>
      <w:r w:rsidR="00BB1D43" w:rsidRPr="005C410E">
        <w:rPr>
          <w:rFonts w:hint="eastAsia"/>
          <w:spacing w:val="-180"/>
        </w:rPr>
        <w:t>地</w:t>
      </w:r>
      <w:r w:rsidR="00BB1D43" w:rsidRPr="005C410E">
        <w:rPr>
          <w:rFonts w:hint="eastAsia"/>
          <w:spacing w:val="-180"/>
          <w:position w:val="22"/>
        </w:rPr>
        <w:t>。</w:t>
      </w:r>
      <w:r w:rsidR="00BB1D43">
        <w:rPr>
          <w:rFonts w:hint="eastAsia"/>
        </w:rPr>
        <w:t>清水歸</w:t>
      </w:r>
      <w:r w:rsidR="00BB1D43" w:rsidRPr="005C410E">
        <w:rPr>
          <w:rFonts w:hint="eastAsia"/>
          <w:spacing w:val="-180"/>
        </w:rPr>
        <w:t>原</w:t>
      </w:r>
      <w:r w:rsidR="00BB1D43" w:rsidRPr="005C410E">
        <w:rPr>
          <w:rFonts w:hint="eastAsia"/>
          <w:spacing w:val="-180"/>
          <w:position w:val="22"/>
        </w:rPr>
        <w:t>。</w:t>
      </w:r>
    </w:p>
    <w:p w:rsidR="00BB1D43" w:rsidRDefault="00BB1D43" w:rsidP="004535BC">
      <w:pPr>
        <w:pStyle w:val="a9"/>
      </w:pPr>
      <w:r>
        <w:rPr>
          <w:rFonts w:hint="eastAsia"/>
        </w:rPr>
        <w:t>十一月初十日辛亥金代庚正六箴文並首</w:t>
      </w:r>
      <w:r w:rsidRPr="000E081D">
        <w:rPr>
          <w:rFonts w:hint="eastAsia"/>
          <w:spacing w:val="60"/>
        </w:rPr>
        <w:t>錄</w:t>
      </w:r>
      <w:r w:rsidRPr="00246312">
        <w:rPr>
          <w:rFonts w:hint="eastAsia"/>
          <w:sz w:val="24"/>
          <w:szCs w:val="24"/>
        </w:rPr>
        <w:t>在福緣壇</w:t>
      </w:r>
      <w:r w:rsidR="000E081D" w:rsidRPr="00203877">
        <w:rPr>
          <w:rFonts w:ascii="MS Gothic" w:eastAsia="MS Gothic" w:hAnsi="MS Gothic" w:cs="MS Gothic" w:hint="eastAsia"/>
          <w:position w:val="18"/>
        </w:rPr>
        <w:t> </w:t>
      </w:r>
    </w:p>
    <w:p w:rsidR="00BB1D43" w:rsidRDefault="00BB1D43" w:rsidP="004535BC">
      <w:pPr>
        <w:pStyle w:val="a9"/>
      </w:pPr>
      <w:r>
        <w:rPr>
          <w:rFonts w:hint="eastAsia"/>
        </w:rPr>
        <w:t>赤幢童子奉</w:t>
      </w:r>
      <w:r w:rsidR="000E081D" w:rsidRPr="00203877">
        <w:rPr>
          <w:rFonts w:ascii="MS Gothic" w:eastAsia="MS Gothic" w:hAnsi="MS Gothic" w:cs="MS Gothic" w:hint="eastAsia"/>
          <w:position w:val="18"/>
        </w:rPr>
        <w:t> </w:t>
      </w:r>
    </w:p>
    <w:p w:rsidR="00BB1D43" w:rsidRDefault="00BB1D43" w:rsidP="004535BC">
      <w:pPr>
        <w:pStyle w:val="a9"/>
      </w:pPr>
      <w:r>
        <w:rPr>
          <w:rFonts w:hint="eastAsia"/>
        </w:rPr>
        <w:t>師</w:t>
      </w:r>
      <w:r w:rsidRPr="005C410E">
        <w:rPr>
          <w:rFonts w:hint="eastAsia"/>
          <w:spacing w:val="-180"/>
        </w:rPr>
        <w:t>命</w:t>
      </w:r>
      <w:r w:rsidRPr="005C410E">
        <w:rPr>
          <w:rFonts w:hint="eastAsia"/>
          <w:spacing w:val="-180"/>
          <w:position w:val="22"/>
        </w:rPr>
        <w:t>。</w:t>
      </w:r>
      <w:r>
        <w:rPr>
          <w:rFonts w:hint="eastAsia"/>
        </w:rPr>
        <w:t>退爾等領名進籍謝</w:t>
      </w:r>
      <w:r w:rsidRPr="005C410E">
        <w:rPr>
          <w:rFonts w:hint="eastAsia"/>
          <w:spacing w:val="-180"/>
        </w:rPr>
        <w:t>疏</w:t>
      </w:r>
      <w:r w:rsidRPr="005C410E">
        <w:rPr>
          <w:rFonts w:hint="eastAsia"/>
          <w:spacing w:val="-180"/>
          <w:position w:val="22"/>
        </w:rPr>
        <w:t>。</w:t>
      </w:r>
      <w:r>
        <w:rPr>
          <w:rFonts w:hint="eastAsia"/>
        </w:rPr>
        <w:t>未壇另</w:t>
      </w:r>
      <w:r w:rsidRPr="005C410E">
        <w:rPr>
          <w:rFonts w:hint="eastAsia"/>
          <w:spacing w:val="-180"/>
        </w:rPr>
        <w:t>具</w:t>
      </w:r>
      <w:r w:rsidRPr="000E081D">
        <w:rPr>
          <w:rFonts w:hint="eastAsia"/>
          <w:spacing w:val="-60"/>
          <w:position w:val="22"/>
        </w:rPr>
        <w:t>。</w:t>
      </w:r>
      <w:r w:rsidRPr="000E081D">
        <w:rPr>
          <w:rFonts w:hint="eastAsia"/>
          <w:spacing w:val="10"/>
          <w:position w:val="4"/>
          <w:sz w:val="48"/>
          <w:eastAsianLayout w:id="1718839040" w:combine="1"/>
        </w:rPr>
        <w:t>當時上疏。諸弟子均不諳程式。故奉命另具。並示以規程也</w:t>
      </w:r>
      <w:r>
        <w:rPr>
          <w:rFonts w:hint="eastAsia"/>
        </w:rPr>
        <w:t>曹子用妙</w:t>
      </w:r>
      <w:r w:rsidRPr="005C410E">
        <w:rPr>
          <w:rFonts w:hint="eastAsia"/>
          <w:spacing w:val="-180"/>
        </w:rPr>
        <w:t>虔</w:t>
      </w:r>
      <w:r w:rsidRPr="005C410E">
        <w:rPr>
          <w:rFonts w:hint="eastAsia"/>
          <w:spacing w:val="-180"/>
          <w:position w:val="22"/>
        </w:rPr>
        <w:t>。</w:t>
      </w:r>
      <w:r>
        <w:rPr>
          <w:rFonts w:hint="eastAsia"/>
        </w:rPr>
        <w:t>不用際</w:t>
      </w:r>
      <w:r w:rsidRPr="005C410E">
        <w:rPr>
          <w:rFonts w:hint="eastAsia"/>
          <w:spacing w:val="-180"/>
        </w:rPr>
        <w:t>運</w:t>
      </w:r>
      <w:r w:rsidRPr="005C410E">
        <w:rPr>
          <w:rFonts w:hint="eastAsia"/>
          <w:spacing w:val="-180"/>
          <w:position w:val="22"/>
        </w:rPr>
        <w:t>。</w:t>
      </w:r>
      <w:r>
        <w:rPr>
          <w:rFonts w:hint="eastAsia"/>
        </w:rPr>
        <w:t>吾松齡即章子</w:t>
      </w:r>
      <w:r w:rsidRPr="005C410E">
        <w:rPr>
          <w:rFonts w:hint="eastAsia"/>
          <w:spacing w:val="-180"/>
        </w:rPr>
        <w:t>也</w:t>
      </w:r>
      <w:r w:rsidRPr="005C410E">
        <w:rPr>
          <w:rFonts w:hint="eastAsia"/>
          <w:spacing w:val="-180"/>
          <w:position w:val="22"/>
        </w:rPr>
        <w:t>。</w:t>
      </w:r>
      <w:r>
        <w:rPr>
          <w:rFonts w:hint="eastAsia"/>
        </w:rPr>
        <w:t>以後具稱道</w:t>
      </w:r>
      <w:r w:rsidRPr="005C410E">
        <w:rPr>
          <w:rFonts w:hint="eastAsia"/>
          <w:spacing w:val="-180"/>
        </w:rPr>
        <w:t>方</w:t>
      </w:r>
      <w:r w:rsidRPr="005C410E">
        <w:rPr>
          <w:rFonts w:hint="eastAsia"/>
          <w:spacing w:val="-180"/>
          <w:position w:val="22"/>
        </w:rPr>
        <w:t>。</w:t>
      </w:r>
      <w:r>
        <w:rPr>
          <w:rFonts w:hint="eastAsia"/>
        </w:rPr>
        <w:t>如主壇一人掌</w:t>
      </w:r>
      <w:r w:rsidRPr="005C410E">
        <w:rPr>
          <w:rFonts w:hint="eastAsia"/>
          <w:spacing w:val="-180"/>
        </w:rPr>
        <w:t>經</w:t>
      </w:r>
      <w:r w:rsidRPr="005C410E">
        <w:rPr>
          <w:rFonts w:hint="eastAsia"/>
          <w:spacing w:val="-180"/>
          <w:position w:val="22"/>
        </w:rPr>
        <w:t>。</w:t>
      </w:r>
      <w:r>
        <w:rPr>
          <w:rFonts w:hint="eastAsia"/>
        </w:rPr>
        <w:t>稱掌</w:t>
      </w:r>
      <w:r w:rsidRPr="005C410E">
        <w:rPr>
          <w:rFonts w:hint="eastAsia"/>
          <w:spacing w:val="-180"/>
        </w:rPr>
        <w:t>方</w:t>
      </w:r>
      <w:r w:rsidRPr="005C410E">
        <w:rPr>
          <w:rFonts w:hint="eastAsia"/>
          <w:spacing w:val="-180"/>
          <w:position w:val="22"/>
        </w:rPr>
        <w:t>。</w:t>
      </w:r>
      <w:r>
        <w:rPr>
          <w:rFonts w:hint="eastAsia"/>
        </w:rPr>
        <w:t>護監宣</w:t>
      </w:r>
      <w:r w:rsidRPr="005C410E">
        <w:rPr>
          <w:rFonts w:hint="eastAsia"/>
          <w:spacing w:val="-180"/>
        </w:rPr>
        <w:t>譯</w:t>
      </w:r>
      <w:r w:rsidRPr="005C410E">
        <w:rPr>
          <w:rFonts w:hint="eastAsia"/>
          <w:spacing w:val="-180"/>
          <w:position w:val="22"/>
        </w:rPr>
        <w:t>。</w:t>
      </w:r>
      <w:r>
        <w:rPr>
          <w:rFonts w:hint="eastAsia"/>
        </w:rPr>
        <w:t>內外附</w:t>
      </w:r>
      <w:r w:rsidRPr="005C410E">
        <w:rPr>
          <w:rFonts w:hint="eastAsia"/>
          <w:spacing w:val="-180"/>
        </w:rPr>
        <w:t>修</w:t>
      </w:r>
      <w:r w:rsidRPr="00246312">
        <w:rPr>
          <w:rFonts w:hint="eastAsia"/>
          <w:spacing w:val="-100"/>
          <w:position w:val="22"/>
        </w:rPr>
        <w:t>。</w:t>
      </w:r>
      <w:r w:rsidRPr="00246312">
        <w:rPr>
          <w:rFonts w:hint="eastAsia"/>
          <w:position w:val="4"/>
          <w:sz w:val="48"/>
          <w:eastAsianLayout w:id="1718839040" w:combine="1"/>
        </w:rPr>
        <w:t>用一修字</w:t>
      </w:r>
      <w:r>
        <w:rPr>
          <w:rFonts w:hint="eastAsia"/>
        </w:rPr>
        <w:t>○</w:t>
      </w:r>
      <w:r w:rsidRPr="00246312">
        <w:rPr>
          <w:rFonts w:hint="eastAsia"/>
          <w:position w:val="4"/>
          <w:sz w:val="48"/>
          <w:eastAsianLayout w:id="1718839040" w:combine="1"/>
        </w:rPr>
        <w:t>乩注</w:t>
      </w:r>
      <w:r>
        <w:rPr>
          <w:rFonts w:hint="eastAsia"/>
        </w:rPr>
        <w:t>各列加</w:t>
      </w:r>
      <w:r w:rsidRPr="005C410E">
        <w:rPr>
          <w:rFonts w:hint="eastAsia"/>
          <w:spacing w:val="-180"/>
        </w:rPr>
        <w:t>方</w:t>
      </w:r>
      <w:r w:rsidRPr="005C410E">
        <w:rPr>
          <w:rFonts w:hint="eastAsia"/>
          <w:spacing w:val="-180"/>
          <w:position w:val="22"/>
        </w:rPr>
        <w:t>。</w:t>
      </w:r>
      <w:r>
        <w:rPr>
          <w:rFonts w:hint="eastAsia"/>
        </w:rPr>
        <w:t>疏表經錄列名冠</w:t>
      </w:r>
      <w:r w:rsidRPr="005C410E">
        <w:rPr>
          <w:rFonts w:hint="eastAsia"/>
          <w:spacing w:val="-180"/>
        </w:rPr>
        <w:t>之</w:t>
      </w:r>
      <w:r w:rsidRPr="005C410E">
        <w:rPr>
          <w:rFonts w:hint="eastAsia"/>
          <w:spacing w:val="-180"/>
          <w:position w:val="22"/>
        </w:rPr>
        <w:t>。</w:t>
      </w:r>
      <w:r>
        <w:rPr>
          <w:rFonts w:hint="eastAsia"/>
        </w:rPr>
        <w:t>自謂人</w:t>
      </w:r>
      <w:r w:rsidRPr="005C410E">
        <w:rPr>
          <w:rFonts w:hint="eastAsia"/>
          <w:spacing w:val="-180"/>
        </w:rPr>
        <w:t>謂</w:t>
      </w:r>
      <w:r w:rsidRPr="005C410E">
        <w:rPr>
          <w:rFonts w:hint="eastAsia"/>
          <w:spacing w:val="-180"/>
          <w:position w:val="22"/>
        </w:rPr>
        <w:t>。</w:t>
      </w:r>
      <w:r>
        <w:rPr>
          <w:rFonts w:hint="eastAsia"/>
        </w:rPr>
        <w:t>一律奉</w:t>
      </w:r>
      <w:r w:rsidRPr="005C410E">
        <w:rPr>
          <w:rFonts w:hint="eastAsia"/>
          <w:spacing w:val="-180"/>
        </w:rPr>
        <w:t>守</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 xml:space="preserve"> </w:t>
      </w:r>
    </w:p>
    <w:p w:rsidR="00BB1D43" w:rsidRDefault="00BB1D43" w:rsidP="004535BC">
      <w:pPr>
        <w:pStyle w:val="a9"/>
      </w:pPr>
      <w:r>
        <w:rPr>
          <w:rFonts w:hint="eastAsia"/>
        </w:rPr>
        <w:lastRenderedPageBreak/>
        <w:t>文殊護使</w:t>
      </w:r>
      <w:r w:rsidRPr="005C410E">
        <w:rPr>
          <w:rFonts w:hint="eastAsia"/>
          <w:spacing w:val="-180"/>
        </w:rPr>
        <w:t>到</w:t>
      </w:r>
      <w:r w:rsidRPr="005C410E">
        <w:rPr>
          <w:rFonts w:hint="eastAsia"/>
          <w:spacing w:val="-180"/>
          <w:position w:val="22"/>
        </w:rPr>
        <w:t>。</w:t>
      </w:r>
      <w:r>
        <w:rPr>
          <w:rFonts w:hint="eastAsia"/>
        </w:rPr>
        <w:t>十五度</w:t>
      </w:r>
      <w:r w:rsidRPr="005C410E">
        <w:rPr>
          <w:rFonts w:hint="eastAsia"/>
          <w:spacing w:val="-180"/>
        </w:rPr>
        <w:t>後</w:t>
      </w:r>
      <w:r w:rsidRPr="005C410E">
        <w:rPr>
          <w:rFonts w:hint="eastAsia"/>
          <w:spacing w:val="-180"/>
          <w:position w:val="22"/>
        </w:rPr>
        <w:t>。</w:t>
      </w:r>
    </w:p>
    <w:p w:rsidR="00BB1D43" w:rsidRDefault="00BB1D43" w:rsidP="004535BC">
      <w:pPr>
        <w:pStyle w:val="a9"/>
      </w:pPr>
      <w:r>
        <w:rPr>
          <w:rFonts w:hint="eastAsia"/>
        </w:rPr>
        <w:t>師到正</w:t>
      </w:r>
      <w:r w:rsidRPr="005C410E">
        <w:rPr>
          <w:rFonts w:hint="eastAsia"/>
          <w:spacing w:val="-180"/>
        </w:rPr>
        <w:t>箴</w:t>
      </w:r>
      <w:r w:rsidRPr="005C410E">
        <w:rPr>
          <w:rFonts w:hint="eastAsia"/>
          <w:spacing w:val="-180"/>
          <w:position w:val="22"/>
        </w:rPr>
        <w:t>。</w:t>
      </w:r>
      <w:r>
        <w:rPr>
          <w:rFonts w:hint="eastAsia"/>
        </w:rPr>
        <w:t>司宣朗</w:t>
      </w:r>
      <w:r w:rsidRPr="005C410E">
        <w:rPr>
          <w:rFonts w:hint="eastAsia"/>
          <w:spacing w:val="-180"/>
        </w:rPr>
        <w:t>讀</w:t>
      </w:r>
      <w:r w:rsidRPr="005C410E">
        <w:rPr>
          <w:rFonts w:hint="eastAsia"/>
          <w:spacing w:val="-180"/>
          <w:position w:val="22"/>
        </w:rPr>
        <w:t>。</w:t>
      </w:r>
      <w:r>
        <w:rPr>
          <w:rFonts w:hint="eastAsia"/>
        </w:rPr>
        <w:t>主壇跪</w:t>
      </w:r>
      <w:r w:rsidRPr="005C410E">
        <w:rPr>
          <w:rFonts w:hint="eastAsia"/>
          <w:spacing w:val="-180"/>
        </w:rPr>
        <w:t>圈</w:t>
      </w:r>
      <w:r w:rsidRPr="005C410E">
        <w:rPr>
          <w:rFonts w:hint="eastAsia"/>
          <w:spacing w:val="-180"/>
          <w:position w:val="22"/>
        </w:rPr>
        <w:t>。</w:t>
      </w:r>
      <w:r>
        <w:rPr>
          <w:rFonts w:hint="eastAsia"/>
        </w:rPr>
        <w:t>子經復畢續</w:t>
      </w:r>
      <w:r w:rsidRPr="005C410E">
        <w:rPr>
          <w:rFonts w:hint="eastAsia"/>
          <w:spacing w:val="-180"/>
        </w:rPr>
        <w:t>正</w:t>
      </w:r>
      <w:r w:rsidRPr="005C410E">
        <w:rPr>
          <w:rFonts w:hint="eastAsia"/>
          <w:spacing w:val="-180"/>
          <w:position w:val="22"/>
        </w:rPr>
        <w:t>。</w:t>
      </w:r>
      <w:r>
        <w:rPr>
          <w:rFonts w:hint="eastAsia"/>
        </w:rPr>
        <w:t>正後付</w:t>
      </w:r>
      <w:r w:rsidRPr="005C410E">
        <w:rPr>
          <w:rFonts w:hint="eastAsia"/>
          <w:spacing w:val="-180"/>
        </w:rPr>
        <w:t>印</w:t>
      </w:r>
      <w:r w:rsidRPr="005C410E">
        <w:rPr>
          <w:rFonts w:hint="eastAsia"/>
          <w:spacing w:val="-180"/>
          <w:position w:val="22"/>
        </w:rPr>
        <w:t>。</w:t>
      </w:r>
      <w:r>
        <w:rPr>
          <w:rFonts w:hint="eastAsia"/>
        </w:rPr>
        <w:t>三十六</w:t>
      </w:r>
      <w:r w:rsidRPr="005C410E">
        <w:rPr>
          <w:rFonts w:hint="eastAsia"/>
          <w:spacing w:val="-180"/>
        </w:rPr>
        <w:t>分</w:t>
      </w:r>
      <w:r w:rsidRPr="005C410E">
        <w:rPr>
          <w:rFonts w:hint="eastAsia"/>
          <w:spacing w:val="-180"/>
          <w:position w:val="22"/>
        </w:rPr>
        <w:t>。</w:t>
      </w:r>
      <w:r>
        <w:rPr>
          <w:rFonts w:hint="eastAsia"/>
        </w:rPr>
        <w:t>多一吾</w:t>
      </w:r>
    </w:p>
    <w:p w:rsidR="00BB1D43" w:rsidRDefault="00BB1D43" w:rsidP="004535BC">
      <w:pPr>
        <w:pStyle w:val="a9"/>
      </w:pPr>
      <w:r>
        <w:rPr>
          <w:rFonts w:hint="eastAsia"/>
        </w:rPr>
        <w:t>師譴</w:t>
      </w:r>
      <w:r w:rsidRPr="005C410E">
        <w:rPr>
          <w:rFonts w:hint="eastAsia"/>
          <w:spacing w:val="-180"/>
        </w:rPr>
        <w:t>儆</w:t>
      </w:r>
      <w:r w:rsidRPr="005C410E">
        <w:rPr>
          <w:rFonts w:hint="eastAsia"/>
          <w:spacing w:val="-180"/>
          <w:position w:val="22"/>
        </w:rPr>
        <w:t>。</w:t>
      </w:r>
      <w:r>
        <w:rPr>
          <w:rFonts w:hint="eastAsia"/>
        </w:rPr>
        <w:t>各各欽</w:t>
      </w:r>
      <w:r w:rsidRPr="005C410E">
        <w:rPr>
          <w:rFonts w:hint="eastAsia"/>
          <w:spacing w:val="-180"/>
        </w:rPr>
        <w:t>遵</w:t>
      </w:r>
      <w:r w:rsidRPr="005C410E">
        <w:rPr>
          <w:rFonts w:hint="eastAsia"/>
          <w:spacing w:val="-180"/>
          <w:position w:val="22"/>
        </w:rPr>
        <w:t>。</w:t>
      </w:r>
      <w:r>
        <w:rPr>
          <w:rFonts w:hint="eastAsia"/>
        </w:rPr>
        <w:t>回</w:t>
      </w:r>
      <w:r w:rsidRPr="005C410E">
        <w:rPr>
          <w:rFonts w:hint="eastAsia"/>
          <w:spacing w:val="-180"/>
        </w:rPr>
        <w:t>位</w:t>
      </w:r>
      <w:r w:rsidRPr="005C410E">
        <w:rPr>
          <w:rFonts w:hint="eastAsia"/>
          <w:spacing w:val="-180"/>
          <w:position w:val="22"/>
        </w:rPr>
        <w:t>。</w:t>
      </w:r>
    </w:p>
    <w:p w:rsidR="00BB1D43" w:rsidRDefault="00BB1D43" w:rsidP="00D3563D">
      <w:pPr>
        <w:pStyle w:val="a9"/>
        <w:kinsoku w:val="0"/>
      </w:pPr>
      <w:r>
        <w:rPr>
          <w:rFonts w:hint="eastAsia"/>
        </w:rPr>
        <w:t>經籙使</w:t>
      </w:r>
      <w:r w:rsidRPr="005C410E">
        <w:rPr>
          <w:rFonts w:hint="eastAsia"/>
          <w:spacing w:val="-180"/>
        </w:rPr>
        <w:t>者</w:t>
      </w:r>
      <w:r w:rsidRPr="005C410E">
        <w:rPr>
          <w:rFonts w:hint="eastAsia"/>
          <w:spacing w:val="-180"/>
          <w:position w:val="22"/>
        </w:rPr>
        <w:t>。</w:t>
      </w:r>
      <w:r>
        <w:rPr>
          <w:rFonts w:hint="eastAsia"/>
        </w:rPr>
        <w:t>准爾等壇前察</w:t>
      </w:r>
      <w:r w:rsidRPr="005C410E">
        <w:rPr>
          <w:rFonts w:hint="eastAsia"/>
          <w:spacing w:val="-180"/>
        </w:rPr>
        <w:t>印</w:t>
      </w:r>
      <w:r w:rsidRPr="005C410E">
        <w:rPr>
          <w:rFonts w:hint="eastAsia"/>
          <w:spacing w:val="-180"/>
          <w:position w:val="22"/>
        </w:rPr>
        <w:t>。</w:t>
      </w:r>
      <w:r>
        <w:rPr>
          <w:rFonts w:hint="eastAsia"/>
        </w:rPr>
        <w:t>石印印</w:t>
      </w:r>
      <w:r w:rsidRPr="005C410E">
        <w:rPr>
          <w:rFonts w:hint="eastAsia"/>
          <w:spacing w:val="-180"/>
        </w:rPr>
        <w:t>後</w:t>
      </w:r>
      <w:r w:rsidRPr="005C410E">
        <w:rPr>
          <w:rFonts w:hint="eastAsia"/>
          <w:spacing w:val="-180"/>
          <w:position w:val="22"/>
        </w:rPr>
        <w:t>。</w:t>
      </w:r>
      <w:r>
        <w:rPr>
          <w:rFonts w:hint="eastAsia"/>
        </w:rPr>
        <w:t>自鈔印經疏</w:t>
      </w:r>
      <w:r w:rsidRPr="005C410E">
        <w:rPr>
          <w:rFonts w:hint="eastAsia"/>
          <w:spacing w:val="-180"/>
        </w:rPr>
        <w:t>元</w:t>
      </w:r>
      <w:r w:rsidRPr="005C410E">
        <w:rPr>
          <w:rFonts w:hint="eastAsia"/>
          <w:spacing w:val="-180"/>
          <w:position w:val="22"/>
        </w:rPr>
        <w:t>。</w:t>
      </w:r>
      <w:r>
        <w:rPr>
          <w:rFonts w:hint="eastAsia"/>
        </w:rPr>
        <w:t>不鈔敬印經亦</w:t>
      </w:r>
      <w:r w:rsidRPr="005C410E">
        <w:rPr>
          <w:rFonts w:hint="eastAsia"/>
          <w:spacing w:val="-180"/>
        </w:rPr>
        <w:t>可</w:t>
      </w:r>
      <w:r w:rsidRPr="005C410E">
        <w:rPr>
          <w:rFonts w:hint="eastAsia"/>
          <w:spacing w:val="-180"/>
          <w:position w:val="22"/>
        </w:rPr>
        <w:t>。</w:t>
      </w:r>
      <w:r>
        <w:rPr>
          <w:rFonts w:hint="eastAsia"/>
        </w:rPr>
        <w:t>寶須親筆恭</w:t>
      </w:r>
      <w:r w:rsidRPr="005C410E">
        <w:rPr>
          <w:rFonts w:hint="eastAsia"/>
          <w:spacing w:val="-180"/>
        </w:rPr>
        <w:t>臨</w:t>
      </w:r>
      <w:r w:rsidRPr="005C410E">
        <w:rPr>
          <w:rFonts w:hint="eastAsia"/>
          <w:spacing w:val="-180"/>
          <w:position w:val="22"/>
        </w:rPr>
        <w:t>。</w:t>
      </w:r>
      <w:r>
        <w:rPr>
          <w:rFonts w:hint="eastAsia"/>
        </w:rPr>
        <w:t>今日</w:t>
      </w:r>
      <w:r w:rsidRPr="005C410E">
        <w:rPr>
          <w:rFonts w:hint="eastAsia"/>
          <w:spacing w:val="-180"/>
        </w:rPr>
        <w:t>起</w:t>
      </w:r>
      <w:r w:rsidRPr="005C410E">
        <w:rPr>
          <w:rFonts w:hint="eastAsia"/>
          <w:spacing w:val="-180"/>
          <w:position w:val="22"/>
        </w:rPr>
        <w:t>。</w:t>
      </w:r>
      <w:r>
        <w:rPr>
          <w:rFonts w:hint="eastAsia"/>
        </w:rPr>
        <w:t>不必代</w:t>
      </w:r>
      <w:r w:rsidRPr="005C410E">
        <w:rPr>
          <w:rFonts w:hint="eastAsia"/>
          <w:spacing w:val="-180"/>
        </w:rPr>
        <w:t>全</w:t>
      </w:r>
      <w:r w:rsidRPr="005C410E">
        <w:rPr>
          <w:rFonts w:hint="eastAsia"/>
          <w:spacing w:val="-180"/>
          <w:position w:val="22"/>
        </w:rPr>
        <w:t>。</w:t>
      </w:r>
      <w:r>
        <w:rPr>
          <w:rFonts w:hint="eastAsia"/>
        </w:rPr>
        <w:t>日正一</w:t>
      </w:r>
      <w:r w:rsidRPr="005C410E">
        <w:rPr>
          <w:rFonts w:hint="eastAsia"/>
          <w:spacing w:val="-180"/>
        </w:rPr>
        <w:t>集</w:t>
      </w:r>
      <w:r w:rsidRPr="005C410E">
        <w:rPr>
          <w:rFonts w:hint="eastAsia"/>
          <w:spacing w:val="-180"/>
          <w:position w:val="22"/>
        </w:rPr>
        <w:t>。</w:t>
      </w:r>
      <w:r>
        <w:rPr>
          <w:rFonts w:hint="eastAsia"/>
        </w:rPr>
        <w:t>日印一</w:t>
      </w:r>
      <w:r w:rsidRPr="005C410E">
        <w:rPr>
          <w:rFonts w:hint="eastAsia"/>
          <w:spacing w:val="-180"/>
        </w:rPr>
        <w:t>集</w:t>
      </w:r>
      <w:r w:rsidRPr="005C410E">
        <w:rPr>
          <w:rFonts w:hint="eastAsia"/>
          <w:spacing w:val="-180"/>
          <w:position w:val="22"/>
        </w:rPr>
        <w:t>。</w:t>
      </w:r>
      <w:r>
        <w:rPr>
          <w:rFonts w:hint="eastAsia"/>
        </w:rPr>
        <w:t>吾回</w:t>
      </w:r>
      <w:r w:rsidRPr="005C410E">
        <w:rPr>
          <w:rFonts w:hint="eastAsia"/>
          <w:spacing w:val="-180"/>
        </w:rPr>
        <w:t>位</w:t>
      </w:r>
      <w:r w:rsidRPr="00D3563D">
        <w:rPr>
          <w:rFonts w:hint="eastAsia"/>
          <w:spacing w:val="-60"/>
          <w:position w:val="22"/>
        </w:rPr>
        <w:t>。</w:t>
      </w:r>
      <w:r w:rsidRPr="006A5BCD">
        <w:rPr>
          <w:rFonts w:hint="eastAsia"/>
          <w:position w:val="4"/>
          <w:sz w:val="48"/>
          <w:eastAsianLayout w:id="1718839040" w:combine="1"/>
        </w:rPr>
        <w:t>正經時儀式。由掌方默靖跪壇前。逐句加圈。宣方嬰芝跪右側。高聲朗讀。有訛字改之。圈誤正之。</w:t>
      </w:r>
      <w:r>
        <w:rPr>
          <w:rFonts w:hint="eastAsia"/>
        </w:rPr>
        <w:t>箴先付</w:t>
      </w:r>
      <w:r w:rsidRPr="005C410E">
        <w:rPr>
          <w:rFonts w:hint="eastAsia"/>
          <w:spacing w:val="-180"/>
        </w:rPr>
        <w:t>印</w:t>
      </w:r>
      <w:r w:rsidRPr="005C410E">
        <w:rPr>
          <w:rFonts w:hint="eastAsia"/>
          <w:spacing w:val="-180"/>
          <w:position w:val="22"/>
        </w:rPr>
        <w:t>。</w:t>
      </w:r>
      <w:r>
        <w:rPr>
          <w:rFonts w:hint="eastAsia"/>
        </w:rPr>
        <w:t>不拘張</w:t>
      </w:r>
      <w:r w:rsidRPr="005C410E">
        <w:rPr>
          <w:rFonts w:hint="eastAsia"/>
          <w:spacing w:val="-180"/>
        </w:rPr>
        <w:t>頁</w:t>
      </w:r>
      <w:r w:rsidRPr="005C410E">
        <w:rPr>
          <w:rFonts w:hint="eastAsia"/>
          <w:spacing w:val="-180"/>
          <w:position w:val="22"/>
        </w:rPr>
        <w:t>。</w:t>
      </w:r>
      <w:r>
        <w:rPr>
          <w:rFonts w:hint="eastAsia"/>
        </w:rPr>
        <w:t>不禁人</w:t>
      </w:r>
      <w:r w:rsidRPr="005C410E">
        <w:rPr>
          <w:rFonts w:hint="eastAsia"/>
          <w:spacing w:val="-180"/>
        </w:rPr>
        <w:t>看</w:t>
      </w:r>
      <w:r w:rsidRPr="00D3563D">
        <w:rPr>
          <w:rFonts w:hint="eastAsia"/>
          <w:spacing w:val="-60"/>
          <w:position w:val="22"/>
        </w:rPr>
        <w:t>。</w:t>
      </w:r>
      <w:r w:rsidRPr="006A5BCD">
        <w:rPr>
          <w:rFonts w:hint="eastAsia"/>
          <w:position w:val="4"/>
          <w:sz w:val="48"/>
          <w:eastAsianLayout w:id="1718839040" w:combine="1"/>
        </w:rPr>
        <w:t>箴言為人生修身之寶。不論道內道外皆可常讀。不禁人看。</w:t>
      </w:r>
      <w:r>
        <w:rPr>
          <w:rFonts w:hint="eastAsia"/>
        </w:rPr>
        <w:t>正子</w:t>
      </w:r>
      <w:r w:rsidRPr="005C410E">
        <w:rPr>
          <w:rFonts w:hint="eastAsia"/>
          <w:spacing w:val="-180"/>
        </w:rPr>
        <w:t>經</w:t>
      </w:r>
      <w:r w:rsidRPr="005C410E">
        <w:rPr>
          <w:rFonts w:hint="eastAsia"/>
          <w:spacing w:val="-180"/>
          <w:position w:val="22"/>
        </w:rPr>
        <w:t>。</w:t>
      </w:r>
      <w:r>
        <w:rPr>
          <w:rFonts w:hint="eastAsia"/>
        </w:rPr>
        <w:t>讀首</w:t>
      </w:r>
      <w:r w:rsidRPr="005C410E">
        <w:rPr>
          <w:rFonts w:hint="eastAsia"/>
          <w:spacing w:val="-180"/>
        </w:rPr>
        <w:t>錄</w:t>
      </w:r>
      <w:r w:rsidRPr="00D3563D">
        <w:rPr>
          <w:rFonts w:hint="eastAsia"/>
          <w:spacing w:val="-60"/>
          <w:position w:val="22"/>
        </w:rPr>
        <w:t>。</w:t>
      </w:r>
      <w:r w:rsidRPr="006A5BCD">
        <w:rPr>
          <w:rFonts w:hint="eastAsia"/>
          <w:position w:val="4"/>
          <w:sz w:val="48"/>
          <w:eastAsianLayout w:id="1718839040" w:combine="1"/>
        </w:rPr>
        <w:t>先從首錄讀起</w:t>
      </w:r>
      <w:r>
        <w:rPr>
          <w:rFonts w:hint="eastAsia"/>
        </w:rPr>
        <w:t>人數不可拘於本屆修</w:t>
      </w:r>
      <w:r w:rsidRPr="005C410E">
        <w:rPr>
          <w:rFonts w:hint="eastAsia"/>
          <w:spacing w:val="-180"/>
        </w:rPr>
        <w:t>方</w:t>
      </w:r>
      <w:r w:rsidRPr="005C410E">
        <w:rPr>
          <w:rFonts w:hint="eastAsia"/>
          <w:spacing w:val="-180"/>
          <w:position w:val="22"/>
        </w:rPr>
        <w:t>。</w:t>
      </w:r>
      <w:r>
        <w:rPr>
          <w:rFonts w:hint="eastAsia"/>
        </w:rPr>
        <w:t>在壇已進之</w:t>
      </w:r>
      <w:r w:rsidRPr="005C410E">
        <w:rPr>
          <w:rFonts w:hint="eastAsia"/>
          <w:spacing w:val="-180"/>
        </w:rPr>
        <w:t>人</w:t>
      </w:r>
      <w:r w:rsidRPr="005C410E">
        <w:rPr>
          <w:rFonts w:hint="eastAsia"/>
          <w:spacing w:val="-180"/>
          <w:position w:val="22"/>
        </w:rPr>
        <w:t>。</w:t>
      </w:r>
      <w:r>
        <w:rPr>
          <w:rFonts w:hint="eastAsia"/>
        </w:rPr>
        <w:t>注成句</w:t>
      </w:r>
      <w:r w:rsidRPr="005C410E">
        <w:rPr>
          <w:rFonts w:hint="eastAsia"/>
          <w:spacing w:val="-180"/>
        </w:rPr>
        <w:t>下</w:t>
      </w:r>
      <w:r w:rsidRPr="00D3563D">
        <w:rPr>
          <w:rFonts w:hint="eastAsia"/>
          <w:spacing w:val="-60"/>
          <w:position w:val="22"/>
        </w:rPr>
        <w:t>。</w:t>
      </w:r>
      <w:r w:rsidRPr="006A5BCD">
        <w:rPr>
          <w:rFonts w:hint="eastAsia"/>
          <w:position w:val="4"/>
          <w:sz w:val="48"/>
          <w:eastAsianLayout w:id="1718839040" w:combine="1"/>
        </w:rPr>
        <w:t>上二句用雙行小字。注在成大望者。多亦不過半數下。</w:t>
      </w:r>
      <w:r>
        <w:rPr>
          <w:rFonts w:hint="eastAsia"/>
        </w:rPr>
        <w:t>讀二</w:t>
      </w:r>
      <w:r w:rsidRPr="005C410E">
        <w:rPr>
          <w:rFonts w:hint="eastAsia"/>
          <w:spacing w:val="-180"/>
        </w:rPr>
        <w:t>段</w:t>
      </w:r>
      <w:r w:rsidRPr="005C410E">
        <w:rPr>
          <w:rFonts w:hint="eastAsia"/>
          <w:spacing w:val="-180"/>
          <w:position w:val="22"/>
        </w:rPr>
        <w:t>。</w:t>
      </w:r>
      <w:r w:rsidRPr="006A5BCD">
        <w:rPr>
          <w:rFonts w:hint="eastAsia"/>
          <w:position w:val="4"/>
          <w:sz w:val="48"/>
          <w:eastAsianLayout w:id="1718839040" w:combine="1"/>
        </w:rPr>
        <w:t>是讀</w:t>
      </w:r>
      <w:r w:rsidR="00D3563D">
        <w:rPr>
          <w:position w:val="4"/>
          <w:sz w:val="48"/>
          <w:eastAsianLayout w:id="1718839040" w:combine="1"/>
        </w:rPr>
        <w:br/>
      </w:r>
      <w:r w:rsidRPr="00D3563D">
        <w:rPr>
          <w:rFonts w:hint="eastAsia"/>
          <w:spacing w:val="20"/>
          <w:position w:val="4"/>
          <w:sz w:val="48"/>
          <w:eastAsianLayout w:id="1718839040" w:combine="1"/>
        </w:rPr>
        <w:t>首錄第二段也。</w:t>
      </w:r>
      <w:r>
        <w:rPr>
          <w:rFonts w:hint="eastAsia"/>
        </w:rPr>
        <w:t>篇後低二字抬頭</w:t>
      </w:r>
      <w:r w:rsidRPr="005C410E">
        <w:rPr>
          <w:rFonts w:hint="eastAsia"/>
          <w:spacing w:val="-180"/>
        </w:rPr>
        <w:t>寫</w:t>
      </w:r>
      <w:r w:rsidRPr="005C410E">
        <w:rPr>
          <w:rFonts w:hint="eastAsia"/>
          <w:spacing w:val="-180"/>
          <w:position w:val="22"/>
        </w:rPr>
        <w:t>。</w:t>
      </w:r>
      <w:r>
        <w:rPr>
          <w:rFonts w:hint="eastAsia"/>
        </w:rPr>
        <w:t>第一節言字直</w:t>
      </w:r>
      <w:r w:rsidRPr="005C410E">
        <w:rPr>
          <w:rFonts w:hint="eastAsia"/>
          <w:spacing w:val="-180"/>
        </w:rPr>
        <w:t>寫</w:t>
      </w:r>
      <w:r w:rsidRPr="005C410E">
        <w:rPr>
          <w:rFonts w:hint="eastAsia"/>
          <w:spacing w:val="-180"/>
          <w:position w:val="22"/>
        </w:rPr>
        <w:t>。</w:t>
      </w:r>
      <w:r>
        <w:rPr>
          <w:rFonts w:hint="eastAsia"/>
        </w:rPr>
        <w:t>讓一</w:t>
      </w:r>
      <w:r w:rsidRPr="005C410E">
        <w:rPr>
          <w:rFonts w:hint="eastAsia"/>
          <w:spacing w:val="-180"/>
        </w:rPr>
        <w:t>字</w:t>
      </w:r>
      <w:r w:rsidRPr="005C410E">
        <w:rPr>
          <w:rFonts w:hint="eastAsia"/>
          <w:spacing w:val="-180"/>
          <w:position w:val="22"/>
        </w:rPr>
        <w:t>。</w:t>
      </w:r>
      <w:r>
        <w:rPr>
          <w:rFonts w:hint="eastAsia"/>
        </w:rPr>
        <w:t>言意旨</w:t>
      </w:r>
      <w:r w:rsidRPr="005C410E">
        <w:rPr>
          <w:rFonts w:hint="eastAsia"/>
          <w:spacing w:val="-180"/>
        </w:rPr>
        <w:t>也</w:t>
      </w:r>
      <w:r w:rsidRPr="00D3563D">
        <w:rPr>
          <w:rFonts w:hint="eastAsia"/>
          <w:spacing w:val="-60"/>
          <w:position w:val="22"/>
        </w:rPr>
        <w:t>。</w:t>
      </w:r>
      <w:r w:rsidRPr="006A5BCD">
        <w:rPr>
          <w:rFonts w:hint="eastAsia"/>
          <w:position w:val="4"/>
          <w:sz w:val="48"/>
          <w:eastAsianLayout w:id="1718839040" w:combine="1"/>
        </w:rPr>
        <w:t>心水輪篇。後另行抬頭低二字寫第一節。言字句讓一字直寫也。</w:t>
      </w:r>
      <w:r>
        <w:rPr>
          <w:rFonts w:hint="eastAsia"/>
        </w:rPr>
        <w:t>少見多</w:t>
      </w:r>
      <w:r w:rsidRPr="005C410E">
        <w:rPr>
          <w:rFonts w:hint="eastAsia"/>
          <w:spacing w:val="-180"/>
        </w:rPr>
        <w:t>怪</w:t>
      </w:r>
      <w:r w:rsidRPr="005C410E">
        <w:rPr>
          <w:rFonts w:hint="eastAsia"/>
          <w:spacing w:val="-180"/>
          <w:position w:val="22"/>
        </w:rPr>
        <w:t>。</w:t>
      </w:r>
      <w:r>
        <w:rPr>
          <w:rFonts w:hint="eastAsia"/>
        </w:rPr>
        <w:t>吾道正</w:t>
      </w:r>
      <w:r w:rsidRPr="005C410E">
        <w:rPr>
          <w:rFonts w:hint="eastAsia"/>
          <w:spacing w:val="-180"/>
        </w:rPr>
        <w:t>宗</w:t>
      </w:r>
      <w:r w:rsidRPr="00D3563D">
        <w:rPr>
          <w:rFonts w:hint="eastAsia"/>
          <w:spacing w:val="-100"/>
          <w:position w:val="22"/>
        </w:rPr>
        <w:t>。</w:t>
      </w:r>
      <w:r w:rsidR="005E7F74" w:rsidRPr="005E7F74">
        <w:rPr>
          <w:rFonts w:ascii="TYSymbols" w:eastAsia="TYSymbols" w:hAnsi="TYSymbols" w:hint="eastAsia"/>
          <w:color w:val="FF0000"/>
        </w:rPr>
        <w:t>󾒚󾒛</w:t>
      </w:r>
      <w:r>
        <w:rPr>
          <w:rFonts w:hint="eastAsia"/>
        </w:rPr>
        <w:t>二</w:t>
      </w:r>
      <w:r w:rsidRPr="005C410E">
        <w:rPr>
          <w:rFonts w:hint="eastAsia"/>
          <w:spacing w:val="-180"/>
        </w:rPr>
        <w:t>字</w:t>
      </w:r>
      <w:r w:rsidRPr="005C410E">
        <w:rPr>
          <w:rFonts w:hint="eastAsia"/>
          <w:spacing w:val="-180"/>
          <w:position w:val="22"/>
        </w:rPr>
        <w:t>。</w:t>
      </w:r>
      <w:r>
        <w:rPr>
          <w:rFonts w:hint="eastAsia"/>
        </w:rPr>
        <w:t>仍寫老人二</w:t>
      </w:r>
      <w:r w:rsidRPr="005C410E">
        <w:rPr>
          <w:rFonts w:hint="eastAsia"/>
          <w:spacing w:val="-180"/>
        </w:rPr>
        <w:t>字</w:t>
      </w:r>
      <w:r w:rsidRPr="00D3563D">
        <w:rPr>
          <w:rFonts w:hint="eastAsia"/>
          <w:spacing w:val="-100"/>
          <w:position w:val="22"/>
        </w:rPr>
        <w:t>。</w:t>
      </w:r>
      <w:r w:rsidRPr="006A5BCD">
        <w:rPr>
          <w:rFonts w:hint="eastAsia"/>
          <w:position w:val="4"/>
          <w:sz w:val="48"/>
          <w:eastAsianLayout w:id="1718839040" w:combine="1"/>
        </w:rPr>
        <w:t>經文老人曰本是</w:t>
      </w:r>
      <w:r w:rsidR="00D3563D">
        <w:rPr>
          <w:rFonts w:ascii="TYSymbols" w:eastAsia="TYSymbols" w:hAnsi="TYSymbols" w:hint="eastAsia"/>
          <w:position w:val="4"/>
          <w:sz w:val="48"/>
          <w:eastAsianLayout w:id="1718839040" w:combine="1"/>
        </w:rPr>
        <w:t>󾒗󾒘</w:t>
      </w:r>
      <w:r w:rsidRPr="006A5BCD">
        <w:rPr>
          <w:rFonts w:hint="eastAsia"/>
          <w:position w:val="4"/>
          <w:sz w:val="48"/>
          <w:eastAsianLayout w:id="1718839040" w:combine="1"/>
        </w:rPr>
        <w:t>曰。正經時奉訓改仍寫老人曰。因恐壇外人。不明道體。少見多怪耳。印經後用壇香刻像。硃印。加著老人二字上。所謂著吾名不禁也。</w:t>
      </w:r>
      <w:r w:rsidR="00D3563D" w:rsidRPr="00D3563D">
        <w:rPr>
          <w:position w:val="4"/>
          <w:sz w:val="48"/>
          <w:eastAsianLayout w:id="1718839040" w:combine="1"/>
        </w:rPr>
        <w:t xml:space="preserve">　</w:t>
      </w:r>
      <w:r>
        <w:rPr>
          <w:rFonts w:hint="eastAsia"/>
        </w:rPr>
        <w:t>吾壇諸方供奉經</w:t>
      </w:r>
      <w:r w:rsidRPr="005C410E">
        <w:rPr>
          <w:rFonts w:hint="eastAsia"/>
          <w:spacing w:val="-180"/>
        </w:rPr>
        <w:t>本</w:t>
      </w:r>
      <w:r w:rsidRPr="005C410E">
        <w:rPr>
          <w:rFonts w:hint="eastAsia"/>
          <w:spacing w:val="-180"/>
          <w:position w:val="22"/>
        </w:rPr>
        <w:t>。</w:t>
      </w:r>
      <w:r>
        <w:rPr>
          <w:rFonts w:hint="eastAsia"/>
        </w:rPr>
        <w:t>用檀香刻</w:t>
      </w:r>
      <w:r w:rsidRPr="005C410E">
        <w:rPr>
          <w:rFonts w:hint="eastAsia"/>
          <w:spacing w:val="-180"/>
        </w:rPr>
        <w:t>像</w:t>
      </w:r>
      <w:r w:rsidRPr="005C410E">
        <w:rPr>
          <w:rFonts w:hint="eastAsia"/>
          <w:spacing w:val="-180"/>
          <w:position w:val="22"/>
        </w:rPr>
        <w:t>。</w:t>
      </w:r>
      <w:r>
        <w:rPr>
          <w:rFonts w:hint="eastAsia"/>
        </w:rPr>
        <w:t>作聯珠</w:t>
      </w:r>
      <w:r w:rsidRPr="005C410E">
        <w:rPr>
          <w:rFonts w:hint="eastAsia"/>
          <w:spacing w:val="-180"/>
        </w:rPr>
        <w:t>圈</w:t>
      </w:r>
      <w:r w:rsidRPr="005C410E">
        <w:rPr>
          <w:rFonts w:hint="eastAsia"/>
          <w:spacing w:val="-180"/>
          <w:position w:val="22"/>
        </w:rPr>
        <w:t>。</w:t>
      </w:r>
      <w:r>
        <w:rPr>
          <w:rFonts w:hint="eastAsia"/>
        </w:rPr>
        <w:t>印硃存真可</w:t>
      </w:r>
      <w:r w:rsidRPr="005C410E">
        <w:rPr>
          <w:rFonts w:hint="eastAsia"/>
          <w:spacing w:val="-180"/>
        </w:rPr>
        <w:t>也</w:t>
      </w:r>
      <w:r w:rsidRPr="005C410E">
        <w:rPr>
          <w:rFonts w:hint="eastAsia"/>
          <w:spacing w:val="-180"/>
          <w:position w:val="22"/>
        </w:rPr>
        <w:t>。</w:t>
      </w:r>
      <w:r>
        <w:rPr>
          <w:rFonts w:hint="eastAsia"/>
        </w:rPr>
        <w:t>大小相字</w:t>
      </w:r>
      <w:r w:rsidRPr="005C410E">
        <w:rPr>
          <w:rFonts w:hint="eastAsia"/>
          <w:spacing w:val="-180"/>
        </w:rPr>
        <w:t>形</w:t>
      </w:r>
      <w:r w:rsidRPr="005C410E">
        <w:rPr>
          <w:rFonts w:hint="eastAsia"/>
          <w:spacing w:val="-180"/>
          <w:position w:val="22"/>
        </w:rPr>
        <w:t>。</w:t>
      </w:r>
      <w:r>
        <w:rPr>
          <w:rFonts w:hint="eastAsia"/>
        </w:rPr>
        <w:t>著吾名不</w:t>
      </w:r>
      <w:r w:rsidRPr="005C410E">
        <w:rPr>
          <w:rFonts w:hint="eastAsia"/>
          <w:spacing w:val="-180"/>
        </w:rPr>
        <w:t>禁</w:t>
      </w:r>
      <w:r w:rsidRPr="005C410E">
        <w:rPr>
          <w:rFonts w:hint="eastAsia"/>
          <w:spacing w:val="-180"/>
          <w:position w:val="22"/>
        </w:rPr>
        <w:t>。</w:t>
      </w:r>
      <w:r w:rsidRPr="005C410E">
        <w:rPr>
          <w:rFonts w:hint="eastAsia"/>
          <w:spacing w:val="-180"/>
        </w:rPr>
        <w:t>平</w:t>
      </w:r>
      <w:r w:rsidRPr="005C410E">
        <w:rPr>
          <w:rFonts w:hint="eastAsia"/>
          <w:spacing w:val="-180"/>
          <w:position w:val="22"/>
        </w:rPr>
        <w:t>。</w:t>
      </w:r>
      <w:r w:rsidRPr="005C410E">
        <w:rPr>
          <w:rFonts w:hint="eastAsia"/>
          <w:spacing w:val="-180"/>
        </w:rPr>
        <w:t>退</w:t>
      </w:r>
      <w:r w:rsidRPr="005C410E">
        <w:rPr>
          <w:rFonts w:hint="eastAsia"/>
          <w:spacing w:val="-180"/>
          <w:position w:val="22"/>
        </w:rPr>
        <w:t>。</w:t>
      </w:r>
      <w:r w:rsidR="00CD20E7" w:rsidRPr="00CD20E7">
        <w:rPr>
          <w:rFonts w:hint="eastAsia"/>
          <w:highlight w:val="yellow"/>
        </w:rPr>
        <w:t>分</w:t>
      </w:r>
      <w:r w:rsidR="00CD20E7" w:rsidRPr="00CD20E7">
        <w:rPr>
          <w:rFonts w:hint="eastAsia"/>
          <w:spacing w:val="-180"/>
          <w:highlight w:val="yellow"/>
        </w:rPr>
        <w:t>清</w:t>
      </w:r>
      <w:r w:rsidR="00CD20E7" w:rsidRPr="00CD20E7">
        <w:rPr>
          <w:rFonts w:hint="eastAsia"/>
          <w:spacing w:val="-60"/>
          <w:position w:val="22"/>
        </w:rPr>
        <w:t>。</w:t>
      </w:r>
      <w:r w:rsidRPr="006A5BCD">
        <w:rPr>
          <w:rFonts w:hint="eastAsia"/>
          <w:position w:val="4"/>
          <w:sz w:val="48"/>
          <w:eastAsianLayout w:id="1718839040" w:combine="1"/>
        </w:rPr>
        <w:t>掌宣兩方。平身退立。將所註各節分清。以免紊亂。</w:t>
      </w:r>
      <w:r>
        <w:rPr>
          <w:rFonts w:hint="eastAsia"/>
        </w:rPr>
        <w:t>明日再正第二</w:t>
      </w:r>
      <w:r w:rsidRPr="005C410E">
        <w:rPr>
          <w:rFonts w:hint="eastAsia"/>
          <w:spacing w:val="-180"/>
        </w:rPr>
        <w:t>節</w:t>
      </w:r>
      <w:r w:rsidRPr="005C410E">
        <w:rPr>
          <w:rFonts w:hint="eastAsia"/>
          <w:spacing w:val="-180"/>
          <w:position w:val="22"/>
        </w:rPr>
        <w:t>。</w:t>
      </w:r>
    </w:p>
    <w:p w:rsidR="00BB1D43" w:rsidRDefault="00BB1D43" w:rsidP="004535BC">
      <w:pPr>
        <w:pStyle w:val="a9"/>
      </w:pPr>
      <w:r>
        <w:rPr>
          <w:rFonts w:hint="eastAsia"/>
        </w:rPr>
        <w:lastRenderedPageBreak/>
        <w:t>照像非冬至</w:t>
      </w:r>
      <w:r w:rsidRPr="005C410E">
        <w:rPr>
          <w:rFonts w:hint="eastAsia"/>
          <w:spacing w:val="-180"/>
        </w:rPr>
        <w:t>日</w:t>
      </w:r>
      <w:r w:rsidRPr="00E35EF7">
        <w:rPr>
          <w:rFonts w:hint="eastAsia"/>
          <w:spacing w:val="-60"/>
          <w:position w:val="22"/>
        </w:rPr>
        <w:t>。</w:t>
      </w:r>
      <w:r w:rsidRPr="00E35EF7">
        <w:rPr>
          <w:rFonts w:hint="eastAsia"/>
          <w:spacing w:val="4"/>
          <w:position w:val="4"/>
          <w:sz w:val="48"/>
          <w:eastAsianLayout w:id="1718839040" w:combine="1"/>
        </w:rPr>
        <w:t>靜存奉命。往千佛山柏林。用水洒掃潔淨。回壇請示。照像時是否冬至以前。訓有復日之說也</w:t>
      </w:r>
      <w:r w:rsidR="00E35EF7" w:rsidRPr="00E35EF7">
        <w:rPr>
          <w:rFonts w:hint="eastAsia"/>
          <w:spacing w:val="4"/>
          <w:position w:val="4"/>
          <w:sz w:val="48"/>
          <w:eastAsianLayout w:id="1718839040" w:combine="1"/>
        </w:rPr>
        <w:t>。</w:t>
      </w:r>
      <w:r w:rsidR="00E35EF7">
        <w:rPr>
          <w:spacing w:val="4"/>
          <w:position w:val="4"/>
          <w:sz w:val="48"/>
          <w:eastAsianLayout w:id="1718839040" w:combine="1"/>
        </w:rPr>
        <w:t xml:space="preserve">　</w:t>
      </w:r>
      <w:r>
        <w:rPr>
          <w:rFonts w:hint="eastAsia"/>
        </w:rPr>
        <w:t>靜子淨洒有</w:t>
      </w:r>
      <w:r w:rsidRPr="005C410E">
        <w:rPr>
          <w:rFonts w:hint="eastAsia"/>
          <w:spacing w:val="-180"/>
        </w:rPr>
        <w:t>功</w:t>
      </w:r>
      <w:r w:rsidRPr="005C410E">
        <w:rPr>
          <w:rFonts w:hint="eastAsia"/>
          <w:spacing w:val="-180"/>
          <w:position w:val="22"/>
        </w:rPr>
        <w:t>。</w:t>
      </w:r>
      <w:r>
        <w:rPr>
          <w:rFonts w:hint="eastAsia"/>
        </w:rPr>
        <w:t>望日先賜爾像與</w:t>
      </w:r>
      <w:r w:rsidRPr="005C410E">
        <w:rPr>
          <w:rFonts w:hint="eastAsia"/>
          <w:spacing w:val="-180"/>
        </w:rPr>
        <w:t>對</w:t>
      </w:r>
      <w:r w:rsidRPr="005C410E">
        <w:rPr>
          <w:rFonts w:hint="eastAsia"/>
          <w:spacing w:val="-180"/>
          <w:position w:val="22"/>
        </w:rPr>
        <w:t>。</w:t>
      </w:r>
      <w:r>
        <w:rPr>
          <w:rFonts w:hint="eastAsia"/>
        </w:rPr>
        <w:t>准列外</w:t>
      </w:r>
      <w:r w:rsidRPr="005C410E">
        <w:rPr>
          <w:rFonts w:hint="eastAsia"/>
          <w:spacing w:val="-180"/>
        </w:rPr>
        <w:t>修</w:t>
      </w:r>
      <w:r w:rsidRPr="005C410E">
        <w:rPr>
          <w:rFonts w:hint="eastAsia"/>
          <w:spacing w:val="-180"/>
          <w:position w:val="22"/>
        </w:rPr>
        <w:t>。</w:t>
      </w:r>
      <w:r>
        <w:rPr>
          <w:rFonts w:hint="eastAsia"/>
        </w:rPr>
        <w:t>謝</w:t>
      </w:r>
      <w:r w:rsidRPr="005C410E">
        <w:rPr>
          <w:rFonts w:hint="eastAsia"/>
          <w:spacing w:val="-180"/>
        </w:rPr>
        <w:t>表</w:t>
      </w:r>
      <w:r w:rsidRPr="005C410E">
        <w:rPr>
          <w:rFonts w:hint="eastAsia"/>
          <w:spacing w:val="-180"/>
          <w:position w:val="22"/>
        </w:rPr>
        <w:t>。</w:t>
      </w:r>
      <w:r>
        <w:rPr>
          <w:rFonts w:hint="eastAsia"/>
        </w:rPr>
        <w:t>望</w:t>
      </w:r>
      <w:r w:rsidRPr="005C410E">
        <w:rPr>
          <w:rFonts w:hint="eastAsia"/>
          <w:spacing w:val="-180"/>
        </w:rPr>
        <w:t>壇</w:t>
      </w:r>
      <w:r w:rsidRPr="005C410E">
        <w:rPr>
          <w:rFonts w:hint="eastAsia"/>
          <w:spacing w:val="-180"/>
          <w:position w:val="22"/>
        </w:rPr>
        <w:t>。</w:t>
      </w:r>
      <w:r>
        <w:rPr>
          <w:rFonts w:hint="eastAsia"/>
        </w:rPr>
        <w:t>未經前後是</w:t>
      </w:r>
      <w:r w:rsidRPr="005C410E">
        <w:rPr>
          <w:rFonts w:hint="eastAsia"/>
          <w:spacing w:val="-180"/>
        </w:rPr>
        <w:t>也</w:t>
      </w:r>
      <w:r w:rsidRPr="005C410E">
        <w:rPr>
          <w:rFonts w:hint="eastAsia"/>
          <w:spacing w:val="-180"/>
          <w:position w:val="22"/>
        </w:rPr>
        <w:t>。</w:t>
      </w:r>
      <w:r>
        <w:rPr>
          <w:rFonts w:hint="eastAsia"/>
        </w:rPr>
        <w:t>非朔</w:t>
      </w:r>
      <w:r w:rsidRPr="005C410E">
        <w:rPr>
          <w:rFonts w:hint="eastAsia"/>
          <w:spacing w:val="-180"/>
        </w:rPr>
        <w:t>耳</w:t>
      </w:r>
      <w:r w:rsidRPr="005C410E">
        <w:rPr>
          <w:rFonts w:hint="eastAsia"/>
          <w:spacing w:val="-180"/>
          <w:position w:val="22"/>
        </w:rPr>
        <w:t>。</w:t>
      </w:r>
      <w:r>
        <w:rPr>
          <w:rFonts w:hint="eastAsia"/>
        </w:rPr>
        <w:t>移盤幕前領</w:t>
      </w:r>
      <w:r w:rsidRPr="005C410E">
        <w:rPr>
          <w:rFonts w:hint="eastAsia"/>
          <w:spacing w:val="-180"/>
        </w:rPr>
        <w:t>承</w:t>
      </w:r>
      <w:r w:rsidRPr="005C410E">
        <w:rPr>
          <w:rFonts w:hint="eastAsia"/>
          <w:spacing w:val="-180"/>
          <w:position w:val="22"/>
        </w:rPr>
        <w:t>。</w:t>
      </w:r>
      <w:r>
        <w:rPr>
          <w:rFonts w:hint="eastAsia"/>
        </w:rPr>
        <w:t>嬰子午正開</w:t>
      </w:r>
      <w:r w:rsidRPr="005C410E">
        <w:rPr>
          <w:rFonts w:hint="eastAsia"/>
          <w:spacing w:val="-180"/>
        </w:rPr>
        <w:t>授</w:t>
      </w:r>
      <w:r w:rsidRPr="005C410E">
        <w:rPr>
          <w:rFonts w:hint="eastAsia"/>
          <w:spacing w:val="-180"/>
          <w:position w:val="22"/>
        </w:rPr>
        <w:t>。</w:t>
      </w:r>
      <w:r w:rsidRPr="00E35EF7">
        <w:rPr>
          <w:rFonts w:hint="eastAsia"/>
          <w:position w:val="4"/>
          <w:sz w:val="48"/>
          <w:eastAsianLayout w:id="1718839040" w:combine="1"/>
        </w:rPr>
        <w:t>指望日</w:t>
      </w:r>
      <w:r>
        <w:rPr>
          <w:rFonts w:hint="eastAsia"/>
        </w:rPr>
        <w:t>靜存辰正領</w:t>
      </w:r>
      <w:r w:rsidRPr="005C410E">
        <w:rPr>
          <w:rFonts w:hint="eastAsia"/>
          <w:spacing w:val="-180"/>
        </w:rPr>
        <w:t>像</w:t>
      </w:r>
      <w:r w:rsidRPr="005C410E">
        <w:rPr>
          <w:rFonts w:hint="eastAsia"/>
          <w:spacing w:val="-180"/>
          <w:position w:val="22"/>
        </w:rPr>
        <w:t>。</w:t>
      </w:r>
      <w:r>
        <w:rPr>
          <w:rFonts w:hint="eastAsia"/>
        </w:rPr>
        <w:t>福</w:t>
      </w:r>
      <w:r w:rsidRPr="005C410E">
        <w:rPr>
          <w:rFonts w:hint="eastAsia"/>
          <w:spacing w:val="-180"/>
        </w:rPr>
        <w:t>緣</w:t>
      </w:r>
      <w:r w:rsidRPr="005C410E">
        <w:rPr>
          <w:rFonts w:hint="eastAsia"/>
          <w:spacing w:val="-180"/>
          <w:position w:val="22"/>
        </w:rPr>
        <w:t>。</w:t>
      </w:r>
      <w:r>
        <w:rPr>
          <w:rFonts w:hint="eastAsia"/>
        </w:rPr>
        <w:t>吉</w:t>
      </w:r>
      <w:r w:rsidRPr="005C410E">
        <w:rPr>
          <w:rFonts w:hint="eastAsia"/>
          <w:spacing w:val="-180"/>
        </w:rPr>
        <w:t>中</w:t>
      </w:r>
      <w:r w:rsidRPr="005C410E">
        <w:rPr>
          <w:rFonts w:hint="eastAsia"/>
          <w:spacing w:val="-180"/>
          <w:position w:val="22"/>
        </w:rPr>
        <w:t>。</w:t>
      </w:r>
      <w:r>
        <w:rPr>
          <w:rFonts w:hint="eastAsia"/>
        </w:rPr>
        <w:t>和</w:t>
      </w:r>
      <w:r w:rsidRPr="005C410E">
        <w:rPr>
          <w:rFonts w:hint="eastAsia"/>
          <w:spacing w:val="-180"/>
        </w:rPr>
        <w:t>真</w:t>
      </w:r>
      <w:r w:rsidRPr="005C410E">
        <w:rPr>
          <w:rFonts w:hint="eastAsia"/>
          <w:spacing w:val="-180"/>
          <w:position w:val="22"/>
        </w:rPr>
        <w:t>。</w:t>
      </w:r>
      <w:r>
        <w:rPr>
          <w:rFonts w:hint="eastAsia"/>
        </w:rPr>
        <w:t>解</w:t>
      </w:r>
      <w:r w:rsidRPr="005C410E">
        <w:rPr>
          <w:rFonts w:hint="eastAsia"/>
          <w:spacing w:val="-180"/>
        </w:rPr>
        <w:t>空</w:t>
      </w:r>
      <w:r w:rsidRPr="005C410E">
        <w:rPr>
          <w:rFonts w:hint="eastAsia"/>
          <w:spacing w:val="-180"/>
          <w:position w:val="22"/>
        </w:rPr>
        <w:t>。</w:t>
      </w:r>
      <w:r>
        <w:rPr>
          <w:rFonts w:hint="eastAsia"/>
        </w:rPr>
        <w:t>同時領</w:t>
      </w:r>
      <w:r w:rsidRPr="005C410E">
        <w:rPr>
          <w:rFonts w:hint="eastAsia"/>
          <w:spacing w:val="-180"/>
        </w:rPr>
        <w:t>寶</w:t>
      </w:r>
      <w:r w:rsidRPr="005C410E">
        <w:rPr>
          <w:rFonts w:hint="eastAsia"/>
          <w:spacing w:val="-180"/>
          <w:position w:val="22"/>
        </w:rPr>
        <w:t>。</w:t>
      </w:r>
      <w:r>
        <w:rPr>
          <w:rFonts w:hint="eastAsia"/>
        </w:rPr>
        <w:t>無對賜</w:t>
      </w:r>
      <w:r w:rsidRPr="005C410E">
        <w:rPr>
          <w:rFonts w:hint="eastAsia"/>
          <w:spacing w:val="-180"/>
        </w:rPr>
        <w:t>對</w:t>
      </w:r>
      <w:r w:rsidRPr="005C410E">
        <w:rPr>
          <w:rFonts w:hint="eastAsia"/>
          <w:spacing w:val="-180"/>
          <w:position w:val="22"/>
        </w:rPr>
        <w:t>。</w:t>
      </w:r>
      <w:r>
        <w:rPr>
          <w:rFonts w:hint="eastAsia"/>
        </w:rPr>
        <w:t>默子領寶同日</w:t>
      </w:r>
      <w:r w:rsidRPr="005C410E">
        <w:rPr>
          <w:rFonts w:hint="eastAsia"/>
          <w:spacing w:val="-180"/>
        </w:rPr>
        <w:t>也</w:t>
      </w:r>
      <w:r w:rsidRPr="00E35EF7">
        <w:rPr>
          <w:rFonts w:hint="eastAsia"/>
          <w:spacing w:val="-60"/>
          <w:position w:val="22"/>
        </w:rPr>
        <w:t>。</w:t>
      </w:r>
      <w:r w:rsidRPr="00E35EF7">
        <w:rPr>
          <w:rFonts w:hint="eastAsia"/>
          <w:position w:val="4"/>
          <w:sz w:val="48"/>
          <w:eastAsianLayout w:id="1718839040" w:combine="1"/>
        </w:rPr>
        <w:t>默福吉和解五子。均侍壇最近之方。特賜寶籙以護靈。</w:t>
      </w:r>
      <w:r>
        <w:rPr>
          <w:rFonts w:hint="eastAsia"/>
        </w:rPr>
        <w:t>無凡來何速</w:t>
      </w:r>
      <w:r w:rsidRPr="005C410E">
        <w:rPr>
          <w:rFonts w:hint="eastAsia"/>
          <w:spacing w:val="-180"/>
        </w:rPr>
        <w:t>也</w:t>
      </w:r>
      <w:r w:rsidRPr="00E35EF7">
        <w:rPr>
          <w:rFonts w:hint="eastAsia"/>
          <w:spacing w:val="-60"/>
          <w:position w:val="22"/>
        </w:rPr>
        <w:t>。</w:t>
      </w:r>
      <w:r w:rsidRPr="00E35EF7">
        <w:rPr>
          <w:rFonts w:hint="eastAsia"/>
          <w:position w:val="4"/>
          <w:sz w:val="48"/>
          <w:eastAsianLayout w:id="1718839040" w:combine="1"/>
        </w:rPr>
        <w:t>默靖見訓。令無凡掀蓋。壇後即電召。頃復電已由天津啟程。</w:t>
      </w:r>
      <w:r>
        <w:rPr>
          <w:rFonts w:hint="eastAsia"/>
        </w:rPr>
        <w:t>卯日左</w:t>
      </w:r>
      <w:r w:rsidRPr="005C410E">
        <w:rPr>
          <w:rFonts w:hint="eastAsia"/>
          <w:spacing w:val="-180"/>
        </w:rPr>
        <w:t>右</w:t>
      </w:r>
      <w:r w:rsidRPr="005C410E">
        <w:rPr>
          <w:rFonts w:hint="eastAsia"/>
          <w:spacing w:val="-180"/>
          <w:position w:val="22"/>
        </w:rPr>
        <w:t>。</w:t>
      </w:r>
      <w:r>
        <w:rPr>
          <w:rFonts w:hint="eastAsia"/>
        </w:rPr>
        <w:t>見雪可</w:t>
      </w:r>
      <w:r w:rsidRPr="005C410E">
        <w:rPr>
          <w:rFonts w:hint="eastAsia"/>
          <w:spacing w:val="-180"/>
        </w:rPr>
        <w:t>得</w:t>
      </w:r>
      <w:r w:rsidRPr="005C410E">
        <w:rPr>
          <w:rFonts w:hint="eastAsia"/>
          <w:spacing w:val="-180"/>
          <w:position w:val="22"/>
        </w:rPr>
        <w:t>。</w:t>
      </w:r>
      <w:r>
        <w:rPr>
          <w:rFonts w:hint="eastAsia"/>
        </w:rPr>
        <w:t>無膝神潔</w:t>
      </w:r>
      <w:r w:rsidRPr="005C410E">
        <w:rPr>
          <w:rFonts w:hint="eastAsia"/>
          <w:spacing w:val="-180"/>
        </w:rPr>
        <w:t>塵</w:t>
      </w:r>
      <w:r w:rsidRPr="00E35EF7">
        <w:rPr>
          <w:rFonts w:hint="eastAsia"/>
          <w:spacing w:val="-60"/>
          <w:position w:val="22"/>
        </w:rPr>
        <w:t>。</w:t>
      </w:r>
      <w:r w:rsidRPr="00E35EF7">
        <w:rPr>
          <w:rFonts w:hint="eastAsia"/>
          <w:position w:val="4"/>
          <w:sz w:val="48"/>
          <w:eastAsianLayout w:id="1718839040" w:combine="1"/>
        </w:rPr>
        <w:t>雪神膝六郎。照像之日必須降雪。可將塵氛掩蓋。</w:t>
      </w:r>
      <w:r>
        <w:rPr>
          <w:rFonts w:hint="eastAsia"/>
        </w:rPr>
        <w:t>師固不能現真法全</w:t>
      </w:r>
      <w:r w:rsidRPr="005C410E">
        <w:rPr>
          <w:rFonts w:hint="eastAsia"/>
          <w:spacing w:val="-180"/>
        </w:rPr>
        <w:t>身</w:t>
      </w:r>
      <w:r w:rsidRPr="005C410E">
        <w:rPr>
          <w:rFonts w:hint="eastAsia"/>
          <w:spacing w:val="-180"/>
          <w:position w:val="22"/>
        </w:rPr>
        <w:t>。</w:t>
      </w:r>
      <w:r>
        <w:rPr>
          <w:rFonts w:hint="eastAsia"/>
        </w:rPr>
        <w:t>眾尊神</w:t>
      </w:r>
      <w:r w:rsidRPr="005C410E">
        <w:rPr>
          <w:rFonts w:hint="eastAsia"/>
          <w:spacing w:val="-180"/>
        </w:rPr>
        <w:t>從</w:t>
      </w:r>
      <w:r w:rsidRPr="005C410E">
        <w:rPr>
          <w:rFonts w:hint="eastAsia"/>
          <w:spacing w:val="-180"/>
          <w:position w:val="22"/>
        </w:rPr>
        <w:t>。</w:t>
      </w:r>
      <w:r>
        <w:rPr>
          <w:rFonts w:hint="eastAsia"/>
        </w:rPr>
        <w:t>亦不許爾</w:t>
      </w:r>
      <w:r w:rsidRPr="005C410E">
        <w:rPr>
          <w:rFonts w:hint="eastAsia"/>
          <w:spacing w:val="-180"/>
        </w:rPr>
        <w:t>等</w:t>
      </w:r>
      <w:r w:rsidRPr="005C410E">
        <w:rPr>
          <w:rFonts w:hint="eastAsia"/>
          <w:spacing w:val="-180"/>
          <w:position w:val="22"/>
        </w:rPr>
        <w:t>。</w:t>
      </w:r>
      <w:r>
        <w:rPr>
          <w:rFonts w:hint="eastAsia"/>
        </w:rPr>
        <w:t>至後見雪問</w:t>
      </w:r>
      <w:r w:rsidRPr="005C410E">
        <w:rPr>
          <w:rFonts w:hint="eastAsia"/>
          <w:spacing w:val="-180"/>
        </w:rPr>
        <w:t>訓</w:t>
      </w:r>
      <w:r w:rsidRPr="005C410E">
        <w:rPr>
          <w:rFonts w:hint="eastAsia"/>
          <w:spacing w:val="-180"/>
          <w:position w:val="22"/>
        </w:rPr>
        <w:t>。</w:t>
      </w:r>
      <w:r>
        <w:rPr>
          <w:rFonts w:hint="eastAsia"/>
        </w:rPr>
        <w:t>自可一奉即</w:t>
      </w:r>
      <w:r w:rsidRPr="005C410E">
        <w:rPr>
          <w:rFonts w:hint="eastAsia"/>
          <w:spacing w:val="-180"/>
        </w:rPr>
        <w:t>定</w:t>
      </w:r>
      <w:r w:rsidRPr="005C410E">
        <w:rPr>
          <w:rFonts w:hint="eastAsia"/>
          <w:spacing w:val="-180"/>
          <w:position w:val="22"/>
        </w:rPr>
        <w:t>。</w:t>
      </w:r>
      <w:r>
        <w:rPr>
          <w:rFonts w:hint="eastAsia"/>
        </w:rPr>
        <w:t>不勞再請</w:t>
      </w:r>
      <w:r w:rsidRPr="005C410E">
        <w:rPr>
          <w:rFonts w:hint="eastAsia"/>
          <w:spacing w:val="-180"/>
        </w:rPr>
        <w:t>已</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吾鶴神劉</w:t>
      </w:r>
      <w:r w:rsidRPr="005C410E">
        <w:rPr>
          <w:rFonts w:hint="eastAsia"/>
          <w:spacing w:val="-180"/>
        </w:rPr>
        <w:t>勰</w:t>
      </w:r>
      <w:r w:rsidRPr="005C410E">
        <w:rPr>
          <w:rFonts w:hint="eastAsia"/>
          <w:spacing w:val="-180"/>
          <w:position w:val="22"/>
        </w:rPr>
        <w:t>。</w:t>
      </w:r>
    </w:p>
    <w:p w:rsidR="00BB1D43" w:rsidRDefault="00BB1D43" w:rsidP="004535BC">
      <w:pPr>
        <w:pStyle w:val="a9"/>
      </w:pPr>
      <w:r>
        <w:rPr>
          <w:rFonts w:hint="eastAsia"/>
        </w:rPr>
        <w:t>十一月十一日壬子正首錄子集經在福緣壇</w:t>
      </w:r>
      <w:r w:rsidR="007D2073" w:rsidRPr="00203877">
        <w:rPr>
          <w:rFonts w:ascii="MS Gothic" w:eastAsia="MS Gothic" w:hAnsi="MS Gothic" w:cs="MS Gothic" w:hint="eastAsia"/>
          <w:position w:val="18"/>
        </w:rPr>
        <w:t> </w:t>
      </w:r>
    </w:p>
    <w:p w:rsidR="00BB1D43" w:rsidRDefault="00BB1D43" w:rsidP="00E35EF7">
      <w:pPr>
        <w:pStyle w:val="a9"/>
        <w:kinsoku w:val="0"/>
      </w:pPr>
      <w:r>
        <w:rPr>
          <w:rFonts w:hint="eastAsia"/>
        </w:rPr>
        <w:t>老祖</w:t>
      </w:r>
      <w:r w:rsidRPr="005C410E">
        <w:rPr>
          <w:rFonts w:hint="eastAsia"/>
          <w:spacing w:val="-180"/>
        </w:rPr>
        <w:t>到</w:t>
      </w:r>
      <w:r w:rsidRPr="005C410E">
        <w:rPr>
          <w:rFonts w:hint="eastAsia"/>
          <w:spacing w:val="-180"/>
          <w:position w:val="22"/>
        </w:rPr>
        <w:t>。</w:t>
      </w:r>
      <w:r>
        <w:rPr>
          <w:rFonts w:hint="eastAsia"/>
        </w:rPr>
        <w:t>補讀首</w:t>
      </w:r>
      <w:r w:rsidRPr="005C410E">
        <w:rPr>
          <w:rFonts w:hint="eastAsia"/>
          <w:spacing w:val="-180"/>
        </w:rPr>
        <w:t>錄</w:t>
      </w:r>
      <w:r w:rsidRPr="005C410E">
        <w:rPr>
          <w:rFonts w:hint="eastAsia"/>
          <w:spacing w:val="-180"/>
          <w:position w:val="22"/>
        </w:rPr>
        <w:t>。</w:t>
      </w:r>
      <w:r>
        <w:rPr>
          <w:rFonts w:hint="eastAsia"/>
        </w:rPr>
        <w:t>讀正二三兩</w:t>
      </w:r>
      <w:r w:rsidRPr="005C410E">
        <w:rPr>
          <w:rFonts w:hint="eastAsia"/>
          <w:spacing w:val="-180"/>
        </w:rPr>
        <w:t>節</w:t>
      </w:r>
      <w:r w:rsidRPr="005C410E">
        <w:rPr>
          <w:rFonts w:hint="eastAsia"/>
          <w:spacing w:val="-180"/>
          <w:position w:val="22"/>
        </w:rPr>
        <w:t>。</w:t>
      </w:r>
      <w:r w:rsidRPr="005C410E">
        <w:rPr>
          <w:rFonts w:hint="eastAsia"/>
          <w:spacing w:val="-180"/>
        </w:rPr>
        <w:t>畢</w:t>
      </w:r>
      <w:r w:rsidRPr="005C410E">
        <w:rPr>
          <w:rFonts w:hint="eastAsia"/>
          <w:spacing w:val="-180"/>
          <w:position w:val="22"/>
        </w:rPr>
        <w:t>。</w:t>
      </w:r>
      <w:r>
        <w:rPr>
          <w:rFonts w:hint="eastAsia"/>
        </w:rPr>
        <w:t>再命慧徒補</w:t>
      </w:r>
      <w:r w:rsidRPr="005C410E">
        <w:rPr>
          <w:rFonts w:hint="eastAsia"/>
          <w:spacing w:val="-180"/>
        </w:rPr>
        <w:t>箋</w:t>
      </w:r>
      <w:r w:rsidRPr="005C410E">
        <w:rPr>
          <w:rFonts w:hint="eastAsia"/>
          <w:spacing w:val="-180"/>
          <w:position w:val="22"/>
        </w:rPr>
        <w:t>。</w:t>
      </w:r>
      <w:r>
        <w:rPr>
          <w:rFonts w:hint="eastAsia"/>
        </w:rPr>
        <w:t>添鎮壇將軍回徒</w:t>
      </w:r>
      <w:r w:rsidRPr="005C410E">
        <w:rPr>
          <w:rFonts w:hint="eastAsia"/>
          <w:spacing w:val="-180"/>
        </w:rPr>
        <w:t>位</w:t>
      </w:r>
      <w:r w:rsidRPr="005C410E">
        <w:rPr>
          <w:rFonts w:hint="eastAsia"/>
          <w:spacing w:val="-180"/>
          <w:position w:val="22"/>
        </w:rPr>
        <w:t>。</w:t>
      </w:r>
      <w:r>
        <w:rPr>
          <w:rFonts w:hint="eastAsia"/>
        </w:rPr>
        <w:t>讀二節水根天乃二節上眉</w:t>
      </w:r>
      <w:r w:rsidRPr="005C410E">
        <w:rPr>
          <w:rFonts w:hint="eastAsia"/>
          <w:spacing w:val="-180"/>
        </w:rPr>
        <w:t>旨</w:t>
      </w:r>
      <w:r w:rsidRPr="005C410E">
        <w:rPr>
          <w:rFonts w:hint="eastAsia"/>
          <w:spacing w:val="-180"/>
          <w:position w:val="22"/>
        </w:rPr>
        <w:t>。</w:t>
      </w:r>
      <w:r>
        <w:rPr>
          <w:rFonts w:hint="eastAsia"/>
        </w:rPr>
        <w:t>不入篇</w:t>
      </w:r>
      <w:r w:rsidRPr="005C410E">
        <w:rPr>
          <w:rFonts w:hint="eastAsia"/>
          <w:spacing w:val="-180"/>
        </w:rPr>
        <w:t>欄</w:t>
      </w:r>
      <w:r w:rsidRPr="005C410E">
        <w:rPr>
          <w:rFonts w:hint="eastAsia"/>
          <w:spacing w:val="-180"/>
          <w:position w:val="22"/>
        </w:rPr>
        <w:t>。</w:t>
      </w:r>
      <w:r w:rsidRPr="005C410E">
        <w:rPr>
          <w:rFonts w:hint="eastAsia"/>
          <w:spacing w:val="-180"/>
        </w:rPr>
        <w:t>刪</w:t>
      </w:r>
      <w:r w:rsidRPr="005C410E">
        <w:rPr>
          <w:rFonts w:hint="eastAsia"/>
          <w:spacing w:val="-180"/>
          <w:position w:val="22"/>
        </w:rPr>
        <w:t>。</w:t>
      </w:r>
      <w:r>
        <w:rPr>
          <w:rFonts w:hint="eastAsia"/>
        </w:rPr>
        <w:t>正首句上加旨</w:t>
      </w:r>
      <w:r w:rsidRPr="005C410E">
        <w:rPr>
          <w:rFonts w:hint="eastAsia"/>
          <w:spacing w:val="-180"/>
        </w:rPr>
        <w:t>字</w:t>
      </w:r>
      <w:r w:rsidRPr="005C410E">
        <w:rPr>
          <w:rFonts w:hint="eastAsia"/>
          <w:spacing w:val="-180"/>
          <w:position w:val="22"/>
        </w:rPr>
        <w:t>。</w:t>
      </w:r>
      <w:r>
        <w:rPr>
          <w:rFonts w:hint="eastAsia"/>
        </w:rPr>
        <w:t>一人宣</w:t>
      </w:r>
      <w:r w:rsidRPr="005C410E">
        <w:rPr>
          <w:rFonts w:hint="eastAsia"/>
          <w:spacing w:val="-180"/>
        </w:rPr>
        <w:t>讀</w:t>
      </w:r>
      <w:r w:rsidRPr="005C410E">
        <w:rPr>
          <w:rFonts w:hint="eastAsia"/>
          <w:spacing w:val="-180"/>
          <w:position w:val="22"/>
        </w:rPr>
        <w:t>。</w:t>
      </w:r>
      <w:r>
        <w:rPr>
          <w:rFonts w:hint="eastAsia"/>
        </w:rPr>
        <w:t>一人記</w:t>
      </w:r>
      <w:r w:rsidRPr="005C410E">
        <w:rPr>
          <w:rFonts w:hint="eastAsia"/>
          <w:spacing w:val="-180"/>
        </w:rPr>
        <w:t>言</w:t>
      </w:r>
      <w:r w:rsidRPr="005C410E">
        <w:rPr>
          <w:rFonts w:hint="eastAsia"/>
          <w:spacing w:val="-180"/>
          <w:position w:val="22"/>
        </w:rPr>
        <w:t>。</w:t>
      </w:r>
      <w:r>
        <w:rPr>
          <w:rFonts w:hint="eastAsia"/>
        </w:rPr>
        <w:t>一人畫</w:t>
      </w:r>
      <w:r w:rsidRPr="005C410E">
        <w:rPr>
          <w:rFonts w:hint="eastAsia"/>
          <w:spacing w:val="-180"/>
        </w:rPr>
        <w:t>句</w:t>
      </w:r>
      <w:r w:rsidRPr="005C410E">
        <w:rPr>
          <w:rFonts w:hint="eastAsia"/>
          <w:spacing w:val="-180"/>
          <w:position w:val="22"/>
        </w:rPr>
        <w:t>。</w:t>
      </w:r>
      <w:r>
        <w:rPr>
          <w:rFonts w:hint="eastAsia"/>
        </w:rPr>
        <w:t>疑義正</w:t>
      </w:r>
      <w:r w:rsidRPr="005C410E">
        <w:rPr>
          <w:rFonts w:hint="eastAsia"/>
          <w:spacing w:val="-180"/>
        </w:rPr>
        <w:t>畢</w:t>
      </w:r>
      <w:r w:rsidRPr="005C410E">
        <w:rPr>
          <w:rFonts w:hint="eastAsia"/>
          <w:spacing w:val="-180"/>
          <w:position w:val="22"/>
        </w:rPr>
        <w:t>。</w:t>
      </w:r>
      <w:r>
        <w:rPr>
          <w:rFonts w:hint="eastAsia"/>
        </w:rPr>
        <w:t>復問正則爾等自</w:t>
      </w:r>
      <w:r w:rsidRPr="005C410E">
        <w:rPr>
          <w:rFonts w:hint="eastAsia"/>
          <w:spacing w:val="-180"/>
        </w:rPr>
        <w:t>擬</w:t>
      </w:r>
      <w:r w:rsidRPr="005C410E">
        <w:rPr>
          <w:rFonts w:hint="eastAsia"/>
          <w:spacing w:val="-180"/>
          <w:position w:val="22"/>
        </w:rPr>
        <w:t>。</w:t>
      </w:r>
      <w:r>
        <w:rPr>
          <w:rFonts w:hint="eastAsia"/>
        </w:rPr>
        <w:t>一開經</w:t>
      </w:r>
      <w:r w:rsidRPr="005C410E">
        <w:rPr>
          <w:rFonts w:hint="eastAsia"/>
          <w:spacing w:val="-180"/>
        </w:rPr>
        <w:t>卷</w:t>
      </w:r>
      <w:r w:rsidRPr="005C410E">
        <w:rPr>
          <w:rFonts w:hint="eastAsia"/>
          <w:spacing w:val="-180"/>
          <w:position w:val="22"/>
        </w:rPr>
        <w:t>。</w:t>
      </w:r>
      <w:r>
        <w:rPr>
          <w:rFonts w:hint="eastAsia"/>
        </w:rPr>
        <w:t>大家遵</w:t>
      </w:r>
      <w:r w:rsidRPr="005C410E">
        <w:rPr>
          <w:rFonts w:hint="eastAsia"/>
          <w:spacing w:val="-180"/>
        </w:rPr>
        <w:t>訓</w:t>
      </w:r>
      <w:r w:rsidRPr="005C410E">
        <w:rPr>
          <w:rFonts w:hint="eastAsia"/>
          <w:spacing w:val="-180"/>
          <w:position w:val="22"/>
        </w:rPr>
        <w:t>。</w:t>
      </w:r>
      <w:r>
        <w:rPr>
          <w:rFonts w:hint="eastAsia"/>
        </w:rPr>
        <w:t>守定程</w:t>
      </w:r>
      <w:r w:rsidRPr="005C410E">
        <w:rPr>
          <w:rFonts w:hint="eastAsia"/>
          <w:spacing w:val="-180"/>
        </w:rPr>
        <w:t>序</w:t>
      </w:r>
      <w:r w:rsidRPr="005C410E">
        <w:rPr>
          <w:rFonts w:hint="eastAsia"/>
          <w:spacing w:val="-180"/>
          <w:position w:val="22"/>
        </w:rPr>
        <w:t>。</w:t>
      </w:r>
      <w:r>
        <w:rPr>
          <w:rFonts w:hint="eastAsia"/>
        </w:rPr>
        <w:t>不可譁</w:t>
      </w:r>
      <w:r w:rsidRPr="005C410E">
        <w:rPr>
          <w:rFonts w:hint="eastAsia"/>
          <w:spacing w:val="-180"/>
        </w:rPr>
        <w:t>亂</w:t>
      </w:r>
      <w:r w:rsidRPr="00E35EF7">
        <w:rPr>
          <w:rFonts w:hint="eastAsia"/>
          <w:spacing w:val="-60"/>
          <w:position w:val="22"/>
        </w:rPr>
        <w:t>。</w:t>
      </w:r>
      <w:r w:rsidRPr="00E35EF7">
        <w:rPr>
          <w:rFonts w:hint="eastAsia"/>
          <w:position w:val="4"/>
          <w:sz w:val="48"/>
          <w:eastAsianLayout w:id="1718839040" w:combine="1"/>
        </w:rPr>
        <w:t>老祖正經規則。先正經。親</w:t>
      </w:r>
      <w:r w:rsidRPr="00E35EF7">
        <w:rPr>
          <w:rFonts w:hint="eastAsia"/>
          <w:spacing w:val="4"/>
          <w:position w:val="4"/>
          <w:sz w:val="48"/>
          <w:eastAsianLayout w:id="1718839040" w:combine="1"/>
        </w:rPr>
        <w:t>臨定疑。次慧聖奉命箋註。儀同前。箋註後。再命各弟子有疑問之點。隨壇請示。奉訓以釋方貫清問疑。今日奉訓。添鎮壇將軍孚聖位。遂於另案添座。</w:t>
      </w:r>
      <w:r>
        <w:rPr>
          <w:rFonts w:hint="eastAsia"/>
        </w:rPr>
        <w:t>第二</w:t>
      </w:r>
      <w:r w:rsidR="00E35EF7">
        <w:rPr>
          <w:rFonts w:ascii="TYSymbols" w:eastAsia="TYSymbols" w:hAnsi="TYSymbols" w:hint="eastAsia"/>
        </w:rPr>
        <w:t>󾒗󾒘</w:t>
      </w:r>
      <w:r w:rsidRPr="005C410E">
        <w:rPr>
          <w:rFonts w:hint="eastAsia"/>
          <w:spacing w:val="-180"/>
        </w:rPr>
        <w:t>曰</w:t>
      </w:r>
      <w:r w:rsidRPr="005C410E">
        <w:rPr>
          <w:rFonts w:hint="eastAsia"/>
          <w:spacing w:val="-180"/>
          <w:position w:val="22"/>
        </w:rPr>
        <w:t>。</w:t>
      </w:r>
      <w:r>
        <w:rPr>
          <w:rFonts w:hint="eastAsia"/>
        </w:rPr>
        <w:t>又是三節之一</w:t>
      </w:r>
      <w:r w:rsidRPr="005C410E">
        <w:rPr>
          <w:rFonts w:hint="eastAsia"/>
          <w:spacing w:val="-180"/>
        </w:rPr>
        <w:t>段</w:t>
      </w:r>
      <w:r w:rsidRPr="005C410E">
        <w:rPr>
          <w:rFonts w:hint="eastAsia"/>
          <w:spacing w:val="-180"/>
          <w:position w:val="22"/>
        </w:rPr>
        <w:t>。</w:t>
      </w:r>
      <w:r>
        <w:rPr>
          <w:rFonts w:hint="eastAsia"/>
        </w:rPr>
        <w:t>畫</w:t>
      </w:r>
      <w:r w:rsidRPr="005C410E">
        <w:rPr>
          <w:rFonts w:hint="eastAsia"/>
          <w:spacing w:val="-180"/>
        </w:rPr>
        <w:t>正</w:t>
      </w:r>
      <w:r w:rsidRPr="005C410E">
        <w:rPr>
          <w:rFonts w:hint="eastAsia"/>
          <w:spacing w:val="-180"/>
          <w:position w:val="22"/>
        </w:rPr>
        <w:t>。</w:t>
      </w:r>
    </w:p>
    <w:p w:rsidR="00BB1D43" w:rsidRDefault="00BB1D43" w:rsidP="004535BC">
      <w:pPr>
        <w:pStyle w:val="a9"/>
      </w:pPr>
      <w:r>
        <w:rPr>
          <w:rFonts w:hint="eastAsia"/>
        </w:rPr>
        <w:lastRenderedPageBreak/>
        <w:t>仙師赴珠江閱</w:t>
      </w:r>
      <w:r w:rsidRPr="005C410E">
        <w:rPr>
          <w:rFonts w:hint="eastAsia"/>
          <w:spacing w:val="-180"/>
        </w:rPr>
        <w:t>海</w:t>
      </w:r>
      <w:r w:rsidRPr="005C410E">
        <w:rPr>
          <w:rFonts w:hint="eastAsia"/>
          <w:spacing w:val="-180"/>
          <w:position w:val="22"/>
        </w:rPr>
        <w:t>。</w:t>
      </w:r>
      <w:r>
        <w:rPr>
          <w:rFonts w:hint="eastAsia"/>
        </w:rPr>
        <w:t>十度後釋</w:t>
      </w:r>
      <w:r w:rsidRPr="005C410E">
        <w:rPr>
          <w:rFonts w:hint="eastAsia"/>
          <w:spacing w:val="-180"/>
        </w:rPr>
        <w:t>經</w:t>
      </w:r>
      <w:r w:rsidRPr="005C410E">
        <w:rPr>
          <w:rFonts w:hint="eastAsia"/>
          <w:spacing w:val="-180"/>
          <w:position w:val="22"/>
        </w:rPr>
        <w:t>。</w:t>
      </w:r>
      <w:r w:rsidR="00702C4B">
        <w:t xml:space="preserve">　</w:t>
      </w:r>
      <w:r>
        <w:rPr>
          <w:rFonts w:hint="eastAsia"/>
        </w:rPr>
        <w:t>仙師過壇赴長白</w:t>
      </w:r>
      <w:r w:rsidRPr="005C410E">
        <w:rPr>
          <w:rFonts w:hint="eastAsia"/>
          <w:spacing w:val="-180"/>
        </w:rPr>
        <w:t>去</w:t>
      </w:r>
      <w:r w:rsidRPr="005C410E">
        <w:rPr>
          <w:rFonts w:hint="eastAsia"/>
          <w:spacing w:val="-180"/>
          <w:position w:val="22"/>
        </w:rPr>
        <w:t>。</w:t>
      </w:r>
      <w:r>
        <w:rPr>
          <w:rFonts w:hint="eastAsia"/>
        </w:rPr>
        <w:t>三度</w:t>
      </w:r>
      <w:r w:rsidRPr="005C410E">
        <w:rPr>
          <w:rFonts w:hint="eastAsia"/>
          <w:spacing w:val="-180"/>
        </w:rPr>
        <w:t>來</w:t>
      </w:r>
      <w:r w:rsidRPr="005C410E">
        <w:rPr>
          <w:rFonts w:hint="eastAsia"/>
          <w:spacing w:val="-180"/>
          <w:position w:val="22"/>
        </w:rPr>
        <w:t>。</w:t>
      </w:r>
      <w:r>
        <w:rPr>
          <w:rFonts w:hint="eastAsia"/>
        </w:rPr>
        <w:t>丑經俟子經箋</w:t>
      </w:r>
      <w:r w:rsidRPr="005C410E">
        <w:rPr>
          <w:rFonts w:hint="eastAsia"/>
          <w:spacing w:val="-180"/>
        </w:rPr>
        <w:t>定</w:t>
      </w:r>
      <w:r w:rsidRPr="005C410E">
        <w:rPr>
          <w:rFonts w:hint="eastAsia"/>
          <w:spacing w:val="-180"/>
          <w:position w:val="22"/>
        </w:rPr>
        <w:t>。</w:t>
      </w:r>
      <w:r>
        <w:rPr>
          <w:rFonts w:hint="eastAsia"/>
        </w:rPr>
        <w:t>付石再</w:t>
      </w:r>
      <w:r w:rsidRPr="005C410E">
        <w:rPr>
          <w:rFonts w:hint="eastAsia"/>
          <w:spacing w:val="-180"/>
        </w:rPr>
        <w:t>正</w:t>
      </w:r>
      <w:r w:rsidRPr="005C410E">
        <w:rPr>
          <w:rFonts w:hint="eastAsia"/>
          <w:spacing w:val="-180"/>
          <w:position w:val="22"/>
        </w:rPr>
        <w:t>。</w:t>
      </w:r>
      <w:r>
        <w:rPr>
          <w:rFonts w:hint="eastAsia"/>
        </w:rPr>
        <w:t>日正日</w:t>
      </w:r>
      <w:r w:rsidRPr="005C410E">
        <w:rPr>
          <w:rFonts w:hint="eastAsia"/>
          <w:spacing w:val="-180"/>
        </w:rPr>
        <w:t>印</w:t>
      </w:r>
      <w:r w:rsidRPr="005C410E">
        <w:rPr>
          <w:rFonts w:hint="eastAsia"/>
          <w:spacing w:val="-180"/>
          <w:position w:val="22"/>
        </w:rPr>
        <w:t>。</w:t>
      </w:r>
      <w:r>
        <w:rPr>
          <w:rFonts w:hint="eastAsia"/>
        </w:rPr>
        <w:t>曾經奉</w:t>
      </w:r>
      <w:r w:rsidRPr="00702C4B">
        <w:rPr>
          <w:rFonts w:hint="eastAsia"/>
          <w:spacing w:val="-180"/>
        </w:rPr>
        <w:t>過</w:t>
      </w:r>
      <w:r w:rsidR="00702C4B" w:rsidRPr="005C410E">
        <w:rPr>
          <w:rFonts w:hint="eastAsia"/>
          <w:spacing w:val="-180"/>
          <w:position w:val="22"/>
        </w:rPr>
        <w:t>。</w:t>
      </w:r>
    </w:p>
    <w:p w:rsidR="00BB1D43" w:rsidRDefault="00BB1D43" w:rsidP="004535BC">
      <w:pPr>
        <w:pStyle w:val="a9"/>
      </w:pPr>
      <w:r>
        <w:rPr>
          <w:rFonts w:hint="eastAsia"/>
        </w:rPr>
        <w:t>師</w:t>
      </w:r>
      <w:r w:rsidRPr="005C410E">
        <w:rPr>
          <w:rFonts w:hint="eastAsia"/>
          <w:spacing w:val="-180"/>
        </w:rPr>
        <w:t>訓</w:t>
      </w:r>
      <w:r w:rsidRPr="005C410E">
        <w:rPr>
          <w:rFonts w:hint="eastAsia"/>
          <w:spacing w:val="-180"/>
          <w:position w:val="22"/>
        </w:rPr>
        <w:t>。</w:t>
      </w:r>
      <w:r>
        <w:rPr>
          <w:rFonts w:hint="eastAsia"/>
        </w:rPr>
        <w:t>十五日前二</w:t>
      </w:r>
      <w:r w:rsidRPr="005C410E">
        <w:rPr>
          <w:rFonts w:hint="eastAsia"/>
          <w:spacing w:val="-180"/>
        </w:rPr>
        <w:t>日</w:t>
      </w:r>
      <w:r w:rsidRPr="005C410E">
        <w:rPr>
          <w:rFonts w:hint="eastAsia"/>
          <w:spacing w:val="-180"/>
          <w:position w:val="22"/>
        </w:rPr>
        <w:t>。</w:t>
      </w:r>
      <w:r>
        <w:rPr>
          <w:rFonts w:hint="eastAsia"/>
        </w:rPr>
        <w:t>原壇正</w:t>
      </w:r>
      <w:r w:rsidRPr="005C410E">
        <w:rPr>
          <w:rFonts w:hint="eastAsia"/>
          <w:spacing w:val="-180"/>
        </w:rPr>
        <w:t>註</w:t>
      </w:r>
      <w:r w:rsidRPr="005C410E">
        <w:rPr>
          <w:rFonts w:hint="eastAsia"/>
          <w:spacing w:val="-180"/>
          <w:position w:val="22"/>
        </w:rPr>
        <w:t>。</w:t>
      </w:r>
      <w:r>
        <w:rPr>
          <w:rFonts w:hint="eastAsia"/>
        </w:rPr>
        <w:t>日前一日上</w:t>
      </w:r>
      <w:r w:rsidRPr="005C410E">
        <w:rPr>
          <w:rFonts w:hint="eastAsia"/>
          <w:spacing w:val="-180"/>
        </w:rPr>
        <w:t>石</w:t>
      </w:r>
      <w:r w:rsidRPr="005C410E">
        <w:rPr>
          <w:rFonts w:hint="eastAsia"/>
          <w:spacing w:val="-180"/>
          <w:position w:val="22"/>
        </w:rPr>
        <w:t>。</w:t>
      </w:r>
      <w:r>
        <w:rPr>
          <w:rFonts w:hint="eastAsia"/>
        </w:rPr>
        <w:t>上石不出本</w:t>
      </w:r>
      <w:r w:rsidRPr="005C410E">
        <w:rPr>
          <w:rFonts w:hint="eastAsia"/>
          <w:spacing w:val="-180"/>
        </w:rPr>
        <w:t>壇</w:t>
      </w:r>
      <w:r w:rsidRPr="005C410E">
        <w:rPr>
          <w:rFonts w:hint="eastAsia"/>
          <w:spacing w:val="-180"/>
          <w:position w:val="22"/>
        </w:rPr>
        <w:t>。</w:t>
      </w:r>
      <w:r>
        <w:rPr>
          <w:rFonts w:hint="eastAsia"/>
        </w:rPr>
        <w:t>即原授人之壇</w:t>
      </w:r>
      <w:r w:rsidRPr="005C410E">
        <w:rPr>
          <w:rFonts w:hint="eastAsia"/>
          <w:spacing w:val="-180"/>
        </w:rPr>
        <w:t>也</w:t>
      </w:r>
      <w:r w:rsidRPr="005C410E">
        <w:rPr>
          <w:rFonts w:hint="eastAsia"/>
          <w:spacing w:val="-180"/>
          <w:position w:val="22"/>
        </w:rPr>
        <w:t>。</w:t>
      </w:r>
      <w:r>
        <w:rPr>
          <w:rFonts w:hint="eastAsia"/>
        </w:rPr>
        <w:t>默嬰平</w:t>
      </w:r>
      <w:r w:rsidRPr="005C410E">
        <w:rPr>
          <w:rFonts w:hint="eastAsia"/>
          <w:spacing w:val="-180"/>
        </w:rPr>
        <w:t>退</w:t>
      </w:r>
      <w:r w:rsidRPr="005C410E">
        <w:rPr>
          <w:rFonts w:hint="eastAsia"/>
          <w:spacing w:val="-180"/>
          <w:position w:val="22"/>
        </w:rPr>
        <w:t>。</w:t>
      </w:r>
      <w:r>
        <w:rPr>
          <w:rFonts w:hint="eastAsia"/>
        </w:rPr>
        <w:t>貫子問</w:t>
      </w:r>
      <w:r w:rsidRPr="005C410E">
        <w:rPr>
          <w:rFonts w:hint="eastAsia"/>
          <w:spacing w:val="-180"/>
        </w:rPr>
        <w:t>疑</w:t>
      </w:r>
      <w:r w:rsidRPr="005C410E">
        <w:rPr>
          <w:rFonts w:hint="eastAsia"/>
          <w:spacing w:val="-180"/>
          <w:position w:val="22"/>
        </w:rPr>
        <w:t>。</w:t>
      </w:r>
      <w:r w:rsidR="00702C4B">
        <w:t xml:space="preserve">　</w:t>
      </w:r>
      <w:r>
        <w:rPr>
          <w:rFonts w:hint="eastAsia"/>
        </w:rPr>
        <w:t>仙師示</w:t>
      </w:r>
      <w:r w:rsidRPr="00702C4B">
        <w:rPr>
          <w:rFonts w:hint="eastAsia"/>
        </w:rPr>
        <w:t>爾</w:t>
      </w:r>
    </w:p>
    <w:p w:rsidR="00BB1D43" w:rsidRDefault="00BB1D43" w:rsidP="004535BC">
      <w:pPr>
        <w:pStyle w:val="a9"/>
      </w:pPr>
      <w:r>
        <w:rPr>
          <w:rFonts w:hint="eastAsia"/>
        </w:rPr>
        <w:t>老祖到速</w:t>
      </w:r>
      <w:r w:rsidRPr="005C410E">
        <w:rPr>
          <w:rFonts w:hint="eastAsia"/>
          <w:spacing w:val="-180"/>
        </w:rPr>
        <w:t>問</w:t>
      </w:r>
      <w:r w:rsidRPr="00702C4B">
        <w:rPr>
          <w:rFonts w:hint="eastAsia"/>
          <w:spacing w:val="-60"/>
          <w:position w:val="22"/>
        </w:rPr>
        <w:t>。</w:t>
      </w:r>
      <w:r w:rsidRPr="00702C4B">
        <w:rPr>
          <w:rFonts w:hint="eastAsia"/>
          <w:spacing w:val="6"/>
          <w:position w:val="4"/>
          <w:sz w:val="48"/>
          <w:eastAsianLayout w:id="1718839040" w:combine="1"/>
        </w:rPr>
        <w:t>福緣以每次正經。在原壇正註。均無不可。惟石機到處遷動。及各庽有寬隘之不同。若將就從事。不足以昭慎重。可否即在弟子之壇。一壇正印。</w:t>
      </w:r>
      <w:r>
        <w:rPr>
          <w:rFonts w:hint="eastAsia"/>
        </w:rPr>
        <w:t>福子求在一壇正</w:t>
      </w:r>
      <w:r w:rsidRPr="005C410E">
        <w:rPr>
          <w:rFonts w:hint="eastAsia"/>
          <w:spacing w:val="-180"/>
        </w:rPr>
        <w:t>印</w:t>
      </w:r>
      <w:r w:rsidRPr="005C410E">
        <w:rPr>
          <w:rFonts w:hint="eastAsia"/>
          <w:spacing w:val="-180"/>
          <w:position w:val="22"/>
        </w:rPr>
        <w:t>。</w:t>
      </w:r>
      <w:r>
        <w:rPr>
          <w:rFonts w:hint="eastAsia"/>
        </w:rPr>
        <w:t>准消文徒前</w:t>
      </w:r>
      <w:r w:rsidRPr="005C410E">
        <w:rPr>
          <w:rFonts w:hint="eastAsia"/>
          <w:spacing w:val="-180"/>
        </w:rPr>
        <w:t>語</w:t>
      </w:r>
      <w:r w:rsidRPr="005C410E">
        <w:rPr>
          <w:rFonts w:hint="eastAsia"/>
          <w:spacing w:val="-180"/>
          <w:position w:val="22"/>
        </w:rPr>
        <w:t>。</w:t>
      </w:r>
      <w:r>
        <w:rPr>
          <w:rFonts w:hint="eastAsia"/>
        </w:rPr>
        <w:t>十五日前二</w:t>
      </w:r>
      <w:r w:rsidRPr="005C410E">
        <w:rPr>
          <w:rFonts w:hint="eastAsia"/>
          <w:spacing w:val="-180"/>
        </w:rPr>
        <w:t>日</w:t>
      </w:r>
      <w:r w:rsidRPr="005C410E">
        <w:rPr>
          <w:rFonts w:hint="eastAsia"/>
          <w:spacing w:val="-180"/>
          <w:position w:val="22"/>
        </w:rPr>
        <w:t>。</w:t>
      </w:r>
      <w:r>
        <w:rPr>
          <w:rFonts w:hint="eastAsia"/>
        </w:rPr>
        <w:t>節朝不</w:t>
      </w:r>
      <w:r w:rsidRPr="005C410E">
        <w:rPr>
          <w:rFonts w:hint="eastAsia"/>
          <w:spacing w:val="-180"/>
        </w:rPr>
        <w:t>正</w:t>
      </w:r>
      <w:r w:rsidRPr="005C410E">
        <w:rPr>
          <w:rFonts w:hint="eastAsia"/>
          <w:spacing w:val="-180"/>
          <w:position w:val="22"/>
        </w:rPr>
        <w:t>。</w:t>
      </w:r>
      <w:r>
        <w:rPr>
          <w:rFonts w:hint="eastAsia"/>
        </w:rPr>
        <w:t>展望後二日正</w:t>
      </w:r>
      <w:r w:rsidRPr="005C410E">
        <w:rPr>
          <w:rFonts w:hint="eastAsia"/>
          <w:spacing w:val="-180"/>
        </w:rPr>
        <w:t>箋</w:t>
      </w:r>
      <w:r w:rsidRPr="005C410E">
        <w:rPr>
          <w:rFonts w:hint="eastAsia"/>
          <w:spacing w:val="-180"/>
          <w:position w:val="22"/>
        </w:rPr>
        <w:t>。</w:t>
      </w:r>
      <w:r>
        <w:rPr>
          <w:rFonts w:hint="eastAsia"/>
        </w:rPr>
        <w:t>貫子跪</w:t>
      </w:r>
      <w:r w:rsidRPr="005C410E">
        <w:rPr>
          <w:rFonts w:hint="eastAsia"/>
          <w:spacing w:val="-180"/>
        </w:rPr>
        <w:t>聽</w:t>
      </w:r>
      <w:r w:rsidRPr="005C410E">
        <w:rPr>
          <w:rFonts w:hint="eastAsia"/>
          <w:spacing w:val="-180"/>
          <w:position w:val="22"/>
        </w:rPr>
        <w:t>。</w:t>
      </w:r>
      <w:r>
        <w:rPr>
          <w:rFonts w:hint="eastAsia"/>
        </w:rPr>
        <w:t>經到午集自</w:t>
      </w:r>
      <w:r w:rsidRPr="005C410E">
        <w:rPr>
          <w:rFonts w:hint="eastAsia"/>
          <w:spacing w:val="-180"/>
        </w:rPr>
        <w:t>知</w:t>
      </w:r>
      <w:r w:rsidRPr="005C410E">
        <w:rPr>
          <w:rFonts w:hint="eastAsia"/>
          <w:spacing w:val="-180"/>
          <w:position w:val="22"/>
        </w:rPr>
        <w:t>。</w:t>
      </w:r>
      <w:r>
        <w:rPr>
          <w:rFonts w:hint="eastAsia"/>
        </w:rPr>
        <w:t>功到二度自</w:t>
      </w:r>
      <w:r w:rsidRPr="005C410E">
        <w:rPr>
          <w:rFonts w:hint="eastAsia"/>
          <w:spacing w:val="-180"/>
        </w:rPr>
        <w:t>知</w:t>
      </w:r>
      <w:r w:rsidRPr="00702C4B">
        <w:rPr>
          <w:rFonts w:hint="eastAsia"/>
          <w:spacing w:val="-100"/>
          <w:position w:val="22"/>
        </w:rPr>
        <w:t>。</w:t>
      </w:r>
      <w:r w:rsidRPr="00702C4B">
        <w:rPr>
          <w:rFonts w:hint="eastAsia"/>
          <w:spacing w:val="4"/>
          <w:position w:val="4"/>
          <w:sz w:val="48"/>
          <w:eastAsianLayout w:id="1718839040" w:combine="1"/>
        </w:rPr>
        <w:t>二度有他社十六層之功</w:t>
      </w:r>
      <w:r w:rsidRPr="00702C4B">
        <w:rPr>
          <w:spacing w:val="4"/>
          <w:position w:val="4"/>
          <w:sz w:val="48"/>
          <w:eastAsianLayout w:id="1718839040" w:combine="1"/>
        </w:rPr>
        <w:t xml:space="preserve">　</w:t>
      </w:r>
      <w:r w:rsidRPr="00702C4B">
        <w:rPr>
          <w:rFonts w:hint="eastAsia"/>
          <w:spacing w:val="4"/>
          <w:position w:val="4"/>
          <w:sz w:val="48"/>
          <w:eastAsianLayout w:id="1718839040" w:combine="1"/>
        </w:rPr>
        <w:t>乩注</w:t>
      </w:r>
      <w:r>
        <w:rPr>
          <w:rFonts w:hint="eastAsia"/>
        </w:rPr>
        <w:t>鼻光見</w:t>
      </w:r>
      <w:r w:rsidRPr="005C410E">
        <w:rPr>
          <w:rFonts w:hint="eastAsia"/>
          <w:spacing w:val="-180"/>
        </w:rPr>
        <w:t>白</w:t>
      </w:r>
      <w:r w:rsidRPr="005C410E">
        <w:rPr>
          <w:rFonts w:hint="eastAsia"/>
          <w:spacing w:val="-180"/>
          <w:position w:val="22"/>
        </w:rPr>
        <w:t>。</w:t>
      </w:r>
      <w:r>
        <w:rPr>
          <w:rFonts w:hint="eastAsia"/>
        </w:rPr>
        <w:t>陽自陰</w:t>
      </w:r>
      <w:r w:rsidRPr="005C410E">
        <w:rPr>
          <w:rFonts w:hint="eastAsia"/>
          <w:spacing w:val="-180"/>
        </w:rPr>
        <w:t>出</w:t>
      </w:r>
      <w:r w:rsidRPr="005C410E">
        <w:rPr>
          <w:rFonts w:hint="eastAsia"/>
          <w:spacing w:val="-180"/>
          <w:position w:val="22"/>
        </w:rPr>
        <w:t>。</w:t>
      </w:r>
      <w:r>
        <w:rPr>
          <w:rFonts w:hint="eastAsia"/>
        </w:rPr>
        <w:t>陰集陽</w:t>
      </w:r>
      <w:r w:rsidRPr="005C410E">
        <w:rPr>
          <w:rFonts w:hint="eastAsia"/>
          <w:spacing w:val="-180"/>
        </w:rPr>
        <w:t>回</w:t>
      </w:r>
      <w:r w:rsidRPr="005C410E">
        <w:rPr>
          <w:rFonts w:hint="eastAsia"/>
          <w:spacing w:val="-180"/>
          <w:position w:val="22"/>
        </w:rPr>
        <w:t>。</w:t>
      </w:r>
      <w:r>
        <w:rPr>
          <w:rFonts w:hint="eastAsia"/>
        </w:rPr>
        <w:t>久久丹自鼻中垂玉</w:t>
      </w:r>
      <w:r w:rsidRPr="005C410E">
        <w:rPr>
          <w:rFonts w:hint="eastAsia"/>
          <w:spacing w:val="-180"/>
        </w:rPr>
        <w:t>帶</w:t>
      </w:r>
      <w:r w:rsidRPr="005C410E">
        <w:rPr>
          <w:rFonts w:hint="eastAsia"/>
          <w:spacing w:val="-180"/>
          <w:position w:val="22"/>
        </w:rPr>
        <w:t>。</w:t>
      </w:r>
      <w:r>
        <w:rPr>
          <w:rFonts w:hint="eastAsia"/>
        </w:rPr>
        <w:t>此帶脈統八合陰樞返陽之</w:t>
      </w:r>
      <w:r w:rsidRPr="005C410E">
        <w:rPr>
          <w:rFonts w:hint="eastAsia"/>
          <w:spacing w:val="-180"/>
        </w:rPr>
        <w:t>時</w:t>
      </w:r>
      <w:r w:rsidRPr="005C410E">
        <w:rPr>
          <w:rFonts w:hint="eastAsia"/>
          <w:spacing w:val="-180"/>
          <w:position w:val="22"/>
        </w:rPr>
        <w:t>。</w:t>
      </w:r>
      <w:r>
        <w:rPr>
          <w:rFonts w:hint="eastAsia"/>
        </w:rPr>
        <w:t>前箴言果抱二</w:t>
      </w:r>
      <w:r w:rsidRPr="005C410E">
        <w:rPr>
          <w:rFonts w:hint="eastAsia"/>
          <w:spacing w:val="-180"/>
        </w:rPr>
        <w:t>句</w:t>
      </w:r>
      <w:r w:rsidRPr="005C410E">
        <w:rPr>
          <w:rFonts w:hint="eastAsia"/>
          <w:spacing w:val="-180"/>
          <w:position w:val="22"/>
        </w:rPr>
        <w:t>。</w:t>
      </w:r>
      <w:r>
        <w:rPr>
          <w:rFonts w:hint="eastAsia"/>
        </w:rPr>
        <w:t>則知草木生滅陰陽之</w:t>
      </w:r>
      <w:r w:rsidRPr="005C410E">
        <w:rPr>
          <w:rFonts w:hint="eastAsia"/>
          <w:spacing w:val="-180"/>
        </w:rPr>
        <w:t>窔</w:t>
      </w:r>
      <w:r w:rsidRPr="005C410E">
        <w:rPr>
          <w:rFonts w:hint="eastAsia"/>
          <w:spacing w:val="-180"/>
          <w:position w:val="22"/>
        </w:rPr>
        <w:t>。</w:t>
      </w:r>
      <w:r>
        <w:rPr>
          <w:rFonts w:hint="eastAsia"/>
        </w:rPr>
        <w:t>全在無形捉模有形</w:t>
      </w:r>
      <w:r w:rsidRPr="005C410E">
        <w:rPr>
          <w:rFonts w:hint="eastAsia"/>
          <w:spacing w:val="-180"/>
        </w:rPr>
        <w:t>耳</w:t>
      </w:r>
      <w:r w:rsidRPr="005C410E">
        <w:rPr>
          <w:rFonts w:hint="eastAsia"/>
          <w:spacing w:val="-180"/>
          <w:position w:val="22"/>
        </w:rPr>
        <w:t>。</w:t>
      </w:r>
      <w:r w:rsidR="00702C4B">
        <w:rPr>
          <w:rFonts w:ascii="TYSymbols" w:eastAsia="TYSymbols" w:hAnsi="TYSymbols" w:hint="eastAsia"/>
        </w:rPr>
        <w:t>󾒗󾒘</w:t>
      </w:r>
      <w:r>
        <w:rPr>
          <w:rFonts w:hint="eastAsia"/>
        </w:rPr>
        <w:t>定</w:t>
      </w:r>
      <w:r w:rsidRPr="005C410E">
        <w:rPr>
          <w:rFonts w:hint="eastAsia"/>
          <w:spacing w:val="-180"/>
        </w:rPr>
        <w:t>疑</w:t>
      </w:r>
      <w:r w:rsidRPr="005C410E">
        <w:rPr>
          <w:rFonts w:hint="eastAsia"/>
          <w:spacing w:val="-180"/>
          <w:position w:val="22"/>
        </w:rPr>
        <w:t>。</w:t>
      </w:r>
      <w:r>
        <w:rPr>
          <w:rFonts w:hint="eastAsia"/>
        </w:rPr>
        <w:t>識</w:t>
      </w:r>
      <w:r w:rsidRPr="005C410E">
        <w:rPr>
          <w:rFonts w:hint="eastAsia"/>
          <w:spacing w:val="-180"/>
        </w:rPr>
        <w:t>之</w:t>
      </w:r>
      <w:r w:rsidRPr="005C410E">
        <w:rPr>
          <w:rFonts w:hint="eastAsia"/>
          <w:spacing w:val="-180"/>
          <w:position w:val="22"/>
        </w:rPr>
        <w:t>。</w:t>
      </w:r>
      <w:r>
        <w:rPr>
          <w:rFonts w:hint="eastAsia"/>
        </w:rPr>
        <w:t>鼻字下至疑上定字皆入眉注之</w:t>
      </w:r>
      <w:r w:rsidRPr="005C410E">
        <w:rPr>
          <w:rFonts w:hint="eastAsia"/>
          <w:spacing w:val="-180"/>
        </w:rPr>
        <w:t>前</w:t>
      </w:r>
      <w:r w:rsidRPr="00702C4B">
        <w:rPr>
          <w:rFonts w:hint="eastAsia"/>
          <w:spacing w:val="-100"/>
          <w:position w:val="22"/>
        </w:rPr>
        <w:t>。</w:t>
      </w:r>
      <w:r w:rsidRPr="00702C4B">
        <w:rPr>
          <w:rFonts w:hint="eastAsia"/>
          <w:spacing w:val="4"/>
          <w:position w:val="4"/>
          <w:sz w:val="48"/>
          <w:eastAsianLayout w:id="1718839040" w:combine="1"/>
        </w:rPr>
        <w:t>以上貫清問兩</w:t>
      </w:r>
      <w:r w:rsidRPr="00702C4B">
        <w:rPr>
          <w:rFonts w:hint="eastAsia"/>
          <w:spacing w:val="100"/>
          <w:sz w:val="24"/>
          <w:szCs w:val="24"/>
        </w:rPr>
        <w:t>奧</w:t>
      </w:r>
      <w:r>
        <w:rPr>
          <w:rFonts w:hint="eastAsia"/>
        </w:rPr>
        <w:t>聽</w:t>
      </w:r>
      <w:r w:rsidRPr="005C410E">
        <w:rPr>
          <w:rFonts w:hint="eastAsia"/>
          <w:spacing w:val="-180"/>
        </w:rPr>
        <w:t>定</w:t>
      </w:r>
      <w:r w:rsidRPr="005C410E">
        <w:rPr>
          <w:rFonts w:hint="eastAsia"/>
          <w:spacing w:val="-180"/>
          <w:position w:val="22"/>
        </w:rPr>
        <w:t>。</w:t>
      </w:r>
      <w:r>
        <w:rPr>
          <w:rFonts w:hint="eastAsia"/>
        </w:rPr>
        <w:t>氣有</w:t>
      </w:r>
      <w:r w:rsidRPr="005C410E">
        <w:rPr>
          <w:rFonts w:hint="eastAsia"/>
          <w:spacing w:val="-180"/>
        </w:rPr>
        <w:t>形</w:t>
      </w:r>
      <w:r w:rsidRPr="005C410E">
        <w:rPr>
          <w:rFonts w:hint="eastAsia"/>
          <w:spacing w:val="-180"/>
          <w:position w:val="22"/>
        </w:rPr>
        <w:t>。</w:t>
      </w:r>
      <w:r>
        <w:rPr>
          <w:rFonts w:hint="eastAsia"/>
        </w:rPr>
        <w:t>無氣可見而不可得者穹窮</w:t>
      </w:r>
      <w:r w:rsidRPr="005C410E">
        <w:rPr>
          <w:rFonts w:hint="eastAsia"/>
          <w:spacing w:val="-180"/>
        </w:rPr>
        <w:t>耳</w:t>
      </w:r>
      <w:r w:rsidRPr="005C410E">
        <w:rPr>
          <w:rFonts w:hint="eastAsia"/>
          <w:spacing w:val="-180"/>
          <w:position w:val="22"/>
        </w:rPr>
        <w:t>。</w:t>
      </w:r>
      <w:r>
        <w:rPr>
          <w:rFonts w:hint="eastAsia"/>
        </w:rPr>
        <w:t>包之裹</w:t>
      </w:r>
      <w:r w:rsidRPr="005C410E">
        <w:rPr>
          <w:rFonts w:hint="eastAsia"/>
          <w:spacing w:val="-180"/>
        </w:rPr>
        <w:t>膜</w:t>
      </w:r>
      <w:r w:rsidRPr="005C410E">
        <w:rPr>
          <w:rFonts w:hint="eastAsia"/>
          <w:spacing w:val="-180"/>
          <w:position w:val="22"/>
        </w:rPr>
        <w:t>。</w:t>
      </w:r>
      <w:r>
        <w:rPr>
          <w:rFonts w:hint="eastAsia"/>
        </w:rPr>
        <w:t>不可得</w:t>
      </w:r>
      <w:r w:rsidRPr="005C410E">
        <w:rPr>
          <w:rFonts w:hint="eastAsia"/>
          <w:spacing w:val="-180"/>
        </w:rPr>
        <w:t>解</w:t>
      </w:r>
      <w:r w:rsidRPr="005C410E">
        <w:rPr>
          <w:rFonts w:hint="eastAsia"/>
          <w:spacing w:val="-180"/>
          <w:position w:val="22"/>
        </w:rPr>
        <w:t>。</w:t>
      </w:r>
      <w:r>
        <w:rPr>
          <w:rFonts w:hint="eastAsia"/>
        </w:rPr>
        <w:t>諸子中如問到明明白</w:t>
      </w:r>
      <w:r w:rsidRPr="005C410E">
        <w:rPr>
          <w:rFonts w:hint="eastAsia"/>
          <w:spacing w:val="-180"/>
        </w:rPr>
        <w:t>白</w:t>
      </w:r>
      <w:r w:rsidRPr="005C410E">
        <w:rPr>
          <w:rFonts w:hint="eastAsia"/>
          <w:spacing w:val="-180"/>
          <w:position w:val="22"/>
        </w:rPr>
        <w:t>。</w:t>
      </w:r>
      <w:r>
        <w:rPr>
          <w:rFonts w:hint="eastAsia"/>
        </w:rPr>
        <w:t>何必坐</w:t>
      </w:r>
      <w:r w:rsidRPr="005C410E">
        <w:rPr>
          <w:rFonts w:hint="eastAsia"/>
          <w:spacing w:val="-180"/>
        </w:rPr>
        <w:t>悟</w:t>
      </w:r>
      <w:r w:rsidRPr="005C410E">
        <w:rPr>
          <w:rFonts w:hint="eastAsia"/>
          <w:spacing w:val="-180"/>
          <w:position w:val="22"/>
        </w:rPr>
        <w:t>。</w:t>
      </w:r>
      <w:r>
        <w:rPr>
          <w:rFonts w:hint="eastAsia"/>
        </w:rPr>
        <w:t>悟得者為上</w:t>
      </w:r>
      <w:r w:rsidRPr="005C410E">
        <w:rPr>
          <w:rFonts w:hint="eastAsia"/>
          <w:spacing w:val="-180"/>
        </w:rPr>
        <w:t>乘</w:t>
      </w:r>
      <w:r w:rsidRPr="005C410E">
        <w:rPr>
          <w:rFonts w:hint="eastAsia"/>
          <w:spacing w:val="-180"/>
          <w:position w:val="22"/>
        </w:rPr>
        <w:t>。</w:t>
      </w:r>
      <w:r>
        <w:rPr>
          <w:rFonts w:hint="eastAsia"/>
        </w:rPr>
        <w:t>易</w:t>
      </w:r>
      <w:r w:rsidRPr="005C410E">
        <w:rPr>
          <w:rFonts w:hint="eastAsia"/>
          <w:spacing w:val="-180"/>
        </w:rPr>
        <w:t>成</w:t>
      </w:r>
      <w:r w:rsidRPr="005C410E">
        <w:rPr>
          <w:rFonts w:hint="eastAsia"/>
          <w:spacing w:val="-180"/>
          <w:position w:val="22"/>
        </w:rPr>
        <w:t>。</w:t>
      </w:r>
      <w:r>
        <w:rPr>
          <w:rFonts w:hint="eastAsia"/>
        </w:rPr>
        <w:t>不善</w:t>
      </w:r>
      <w:r w:rsidRPr="005C410E">
        <w:rPr>
          <w:rFonts w:hint="eastAsia"/>
          <w:spacing w:val="-180"/>
        </w:rPr>
        <w:t>悟</w:t>
      </w:r>
      <w:r w:rsidRPr="005C410E">
        <w:rPr>
          <w:rFonts w:hint="eastAsia"/>
          <w:spacing w:val="-180"/>
          <w:position w:val="22"/>
        </w:rPr>
        <w:t>。</w:t>
      </w:r>
      <w:r>
        <w:rPr>
          <w:rFonts w:hint="eastAsia"/>
        </w:rPr>
        <w:t>雖明白示</w:t>
      </w:r>
      <w:r w:rsidRPr="005C410E">
        <w:rPr>
          <w:rFonts w:hint="eastAsia"/>
          <w:spacing w:val="-180"/>
        </w:rPr>
        <w:t>爾</w:t>
      </w:r>
      <w:r w:rsidRPr="005C410E">
        <w:rPr>
          <w:rFonts w:hint="eastAsia"/>
          <w:spacing w:val="-180"/>
          <w:position w:val="22"/>
        </w:rPr>
        <w:t>。</w:t>
      </w:r>
      <w:r>
        <w:rPr>
          <w:rFonts w:hint="eastAsia"/>
        </w:rPr>
        <w:t>亦不能書</w:t>
      </w:r>
      <w:r w:rsidRPr="005C410E">
        <w:rPr>
          <w:rFonts w:hint="eastAsia"/>
          <w:spacing w:val="-180"/>
        </w:rPr>
        <w:t>誦</w:t>
      </w:r>
      <w:r w:rsidRPr="005C410E">
        <w:rPr>
          <w:rFonts w:hint="eastAsia"/>
          <w:spacing w:val="-180"/>
          <w:position w:val="22"/>
        </w:rPr>
        <w:t>。</w:t>
      </w:r>
      <w:r>
        <w:rPr>
          <w:rFonts w:hint="eastAsia"/>
        </w:rPr>
        <w:t>即可飛</w:t>
      </w:r>
      <w:r w:rsidRPr="005C410E">
        <w:rPr>
          <w:rFonts w:hint="eastAsia"/>
          <w:spacing w:val="-180"/>
        </w:rPr>
        <w:t>昇</w:t>
      </w:r>
      <w:r w:rsidRPr="005C410E">
        <w:rPr>
          <w:rFonts w:hint="eastAsia"/>
          <w:spacing w:val="-180"/>
          <w:position w:val="22"/>
        </w:rPr>
        <w:t>。</w:t>
      </w:r>
      <w:r>
        <w:rPr>
          <w:rFonts w:hint="eastAsia"/>
        </w:rPr>
        <w:t>全在久坐久</w:t>
      </w:r>
      <w:r w:rsidRPr="005C410E">
        <w:rPr>
          <w:rFonts w:hint="eastAsia"/>
          <w:spacing w:val="-180"/>
        </w:rPr>
        <w:t>悟</w:t>
      </w:r>
      <w:r w:rsidRPr="005C410E">
        <w:rPr>
          <w:rFonts w:hint="eastAsia"/>
          <w:spacing w:val="-180"/>
          <w:position w:val="22"/>
        </w:rPr>
        <w:t>。</w:t>
      </w:r>
      <w:r>
        <w:rPr>
          <w:rFonts w:hint="eastAsia"/>
        </w:rPr>
        <w:t>此關功候丹</w:t>
      </w:r>
      <w:r w:rsidRPr="005C410E">
        <w:rPr>
          <w:rFonts w:hint="eastAsia"/>
          <w:spacing w:val="-180"/>
        </w:rPr>
        <w:t>成</w:t>
      </w:r>
      <w:r w:rsidRPr="005C410E">
        <w:rPr>
          <w:rFonts w:hint="eastAsia"/>
          <w:spacing w:val="-180"/>
          <w:position w:val="22"/>
        </w:rPr>
        <w:t>。</w:t>
      </w:r>
      <w:r>
        <w:rPr>
          <w:rFonts w:hint="eastAsia"/>
        </w:rPr>
        <w:t>則氣包即我動體上無形之動</w:t>
      </w:r>
      <w:r w:rsidRPr="005C410E">
        <w:rPr>
          <w:rFonts w:hint="eastAsia"/>
          <w:spacing w:val="-180"/>
        </w:rPr>
        <w:t>體</w:t>
      </w:r>
      <w:r w:rsidRPr="005C410E">
        <w:rPr>
          <w:rFonts w:hint="eastAsia"/>
          <w:spacing w:val="-180"/>
          <w:position w:val="22"/>
        </w:rPr>
        <w:t>。</w:t>
      </w:r>
      <w:r>
        <w:rPr>
          <w:rFonts w:hint="eastAsia"/>
        </w:rPr>
        <w:t>此體維</w:t>
      </w:r>
      <w:r w:rsidRPr="005C410E">
        <w:rPr>
          <w:rFonts w:hint="eastAsia"/>
          <w:spacing w:val="-180"/>
        </w:rPr>
        <w:t>何</w:t>
      </w:r>
      <w:r w:rsidRPr="005C410E">
        <w:rPr>
          <w:rFonts w:hint="eastAsia"/>
          <w:spacing w:val="-180"/>
          <w:position w:val="22"/>
        </w:rPr>
        <w:t>。</w:t>
      </w:r>
      <w:r>
        <w:rPr>
          <w:rFonts w:hint="eastAsia"/>
        </w:rPr>
        <w:t>靈魂</w:t>
      </w:r>
      <w:r>
        <w:rPr>
          <w:rFonts w:hint="eastAsia"/>
        </w:rPr>
        <w:lastRenderedPageBreak/>
        <w:t>之菁英</w:t>
      </w:r>
      <w:r w:rsidRPr="005C410E">
        <w:rPr>
          <w:rFonts w:hint="eastAsia"/>
          <w:spacing w:val="-180"/>
        </w:rPr>
        <w:t>也</w:t>
      </w:r>
      <w:r w:rsidRPr="005C410E">
        <w:rPr>
          <w:rFonts w:hint="eastAsia"/>
          <w:spacing w:val="-180"/>
          <w:position w:val="22"/>
        </w:rPr>
        <w:t>。</w:t>
      </w:r>
      <w:r>
        <w:rPr>
          <w:rFonts w:hint="eastAsia"/>
        </w:rPr>
        <w:t>不必</w:t>
      </w:r>
      <w:r w:rsidRPr="005C410E">
        <w:rPr>
          <w:rFonts w:hint="eastAsia"/>
          <w:spacing w:val="-180"/>
        </w:rPr>
        <w:t>註</w:t>
      </w:r>
      <w:r w:rsidRPr="005C410E">
        <w:rPr>
          <w:rFonts w:hint="eastAsia"/>
          <w:spacing w:val="-180"/>
          <w:position w:val="22"/>
        </w:rPr>
        <w:t>。</w:t>
      </w:r>
      <w:r>
        <w:rPr>
          <w:rFonts w:hint="eastAsia"/>
        </w:rPr>
        <w:t>另有圖</w:t>
      </w:r>
      <w:r w:rsidRPr="005C410E">
        <w:rPr>
          <w:rFonts w:hint="eastAsia"/>
          <w:spacing w:val="-180"/>
        </w:rPr>
        <w:t>說</w:t>
      </w:r>
      <w:r w:rsidRPr="005C410E">
        <w:rPr>
          <w:rFonts w:hint="eastAsia"/>
          <w:spacing w:val="-180"/>
          <w:position w:val="22"/>
        </w:rPr>
        <w:t>。</w:t>
      </w:r>
      <w:r>
        <w:rPr>
          <w:rFonts w:hint="eastAsia"/>
        </w:rPr>
        <w:t>經</w:t>
      </w:r>
      <w:r w:rsidRPr="005C410E">
        <w:rPr>
          <w:rFonts w:hint="eastAsia"/>
          <w:spacing w:val="-180"/>
        </w:rPr>
        <w:t>畢</w:t>
      </w:r>
      <w:r w:rsidRPr="005C410E">
        <w:rPr>
          <w:rFonts w:hint="eastAsia"/>
          <w:spacing w:val="-180"/>
          <w:position w:val="22"/>
        </w:rPr>
        <w:t>。</w:t>
      </w:r>
      <w:r>
        <w:rPr>
          <w:rFonts w:hint="eastAsia"/>
        </w:rPr>
        <w:t>坐功得進二度</w:t>
      </w:r>
      <w:r w:rsidRPr="005C410E">
        <w:rPr>
          <w:rFonts w:hint="eastAsia"/>
          <w:spacing w:val="-180"/>
        </w:rPr>
        <w:t>者</w:t>
      </w:r>
      <w:r w:rsidRPr="005C410E">
        <w:rPr>
          <w:rFonts w:hint="eastAsia"/>
          <w:spacing w:val="-180"/>
          <w:position w:val="22"/>
        </w:rPr>
        <w:t>。</w:t>
      </w:r>
      <w:r>
        <w:rPr>
          <w:rFonts w:hint="eastAsia"/>
        </w:rPr>
        <w:t>另</w:t>
      </w:r>
      <w:r w:rsidRPr="005C410E">
        <w:rPr>
          <w:rFonts w:hint="eastAsia"/>
          <w:spacing w:val="-180"/>
        </w:rPr>
        <w:t>授</w:t>
      </w:r>
      <w:r w:rsidRPr="005C410E">
        <w:rPr>
          <w:rFonts w:hint="eastAsia"/>
          <w:spacing w:val="-180"/>
          <w:position w:val="22"/>
        </w:rPr>
        <w:t>。</w:t>
      </w:r>
      <w:r>
        <w:rPr>
          <w:rFonts w:hint="eastAsia"/>
        </w:rPr>
        <w:t>非可以身心性</w:t>
      </w:r>
      <w:r w:rsidRPr="005C410E">
        <w:rPr>
          <w:rFonts w:hint="eastAsia"/>
          <w:spacing w:val="-180"/>
        </w:rPr>
        <w:t>命</w:t>
      </w:r>
      <w:r w:rsidRPr="005C410E">
        <w:rPr>
          <w:rFonts w:hint="eastAsia"/>
          <w:spacing w:val="-180"/>
          <w:position w:val="22"/>
        </w:rPr>
        <w:t>。</w:t>
      </w:r>
      <w:r>
        <w:rPr>
          <w:rFonts w:hint="eastAsia"/>
        </w:rPr>
        <w:t>作化驗品</w:t>
      </w:r>
      <w:r w:rsidRPr="005C410E">
        <w:rPr>
          <w:rFonts w:hint="eastAsia"/>
          <w:spacing w:val="-180"/>
        </w:rPr>
        <w:t>耳</w:t>
      </w:r>
      <w:r w:rsidRPr="0000400F">
        <w:rPr>
          <w:rFonts w:hint="eastAsia"/>
          <w:spacing w:val="-100"/>
          <w:position w:val="22"/>
        </w:rPr>
        <w:t>。</w:t>
      </w:r>
      <w:r w:rsidRPr="0000400F">
        <w:rPr>
          <w:rFonts w:hint="eastAsia"/>
          <w:spacing w:val="4"/>
          <w:position w:val="4"/>
          <w:sz w:val="48"/>
          <w:eastAsianLayout w:id="1718839040" w:combine="1"/>
        </w:rPr>
        <w:t>以上貫清問氣包。</w:t>
      </w:r>
      <w:r>
        <w:rPr>
          <w:rFonts w:hint="eastAsia"/>
        </w:rPr>
        <w:t>輪字不可作虛字</w:t>
      </w:r>
      <w:r w:rsidRPr="005C410E">
        <w:rPr>
          <w:rFonts w:hint="eastAsia"/>
          <w:spacing w:val="-180"/>
        </w:rPr>
        <w:t>解</w:t>
      </w:r>
      <w:r w:rsidRPr="005C410E">
        <w:rPr>
          <w:rFonts w:hint="eastAsia"/>
          <w:spacing w:val="-180"/>
          <w:position w:val="22"/>
        </w:rPr>
        <w:t>。</w:t>
      </w:r>
      <w:r>
        <w:rPr>
          <w:rFonts w:hint="eastAsia"/>
        </w:rPr>
        <w:t>譬如太極圖中</w:t>
      </w:r>
      <w:r w:rsidR="0000400F" w:rsidRPr="0000400F">
        <w:rPr>
          <w:rFonts w:ascii="TYSymbols" w:eastAsia="TYSymbols" w:hAnsi="TYSymbols" w:hint="eastAsia"/>
          <w:position w:val="18"/>
          <w:sz w:val="40"/>
        </w:rPr>
        <w:t>𐊖</w:t>
      </w:r>
      <w:r w:rsidRPr="005C410E">
        <w:rPr>
          <w:rFonts w:hint="eastAsia"/>
          <w:spacing w:val="-180"/>
        </w:rPr>
        <w:t>綫</w:t>
      </w:r>
      <w:r w:rsidRPr="005C410E">
        <w:rPr>
          <w:rFonts w:hint="eastAsia"/>
          <w:spacing w:val="-180"/>
          <w:position w:val="22"/>
        </w:rPr>
        <w:t>。</w:t>
      </w:r>
      <w:r>
        <w:rPr>
          <w:rFonts w:hint="eastAsia"/>
        </w:rPr>
        <w:t>陰陽水</w:t>
      </w:r>
      <w:r w:rsidRPr="005C410E">
        <w:rPr>
          <w:rFonts w:hint="eastAsia"/>
          <w:spacing w:val="-180"/>
        </w:rPr>
        <w:t>火</w:t>
      </w:r>
      <w:r w:rsidRPr="005C410E">
        <w:rPr>
          <w:rFonts w:hint="eastAsia"/>
          <w:spacing w:val="-180"/>
          <w:position w:val="22"/>
        </w:rPr>
        <w:t>。</w:t>
      </w:r>
      <w:r>
        <w:rPr>
          <w:rFonts w:hint="eastAsia"/>
        </w:rPr>
        <w:t>關係此</w:t>
      </w:r>
      <w:r w:rsidRPr="005C410E">
        <w:rPr>
          <w:rFonts w:hint="eastAsia"/>
          <w:spacing w:val="-180"/>
        </w:rPr>
        <w:t>間</w:t>
      </w:r>
      <w:r w:rsidRPr="005C410E">
        <w:rPr>
          <w:rFonts w:hint="eastAsia"/>
          <w:spacing w:val="-180"/>
          <w:position w:val="22"/>
        </w:rPr>
        <w:t>。</w:t>
      </w:r>
      <w:r>
        <w:rPr>
          <w:rFonts w:hint="eastAsia"/>
        </w:rPr>
        <w:t>是分輪</w:t>
      </w:r>
      <w:r w:rsidRPr="005C410E">
        <w:rPr>
          <w:rFonts w:hint="eastAsia"/>
          <w:spacing w:val="-180"/>
        </w:rPr>
        <w:t>耳</w:t>
      </w:r>
      <w:r w:rsidRPr="005C410E">
        <w:rPr>
          <w:rFonts w:hint="eastAsia"/>
          <w:spacing w:val="-180"/>
          <w:position w:val="22"/>
        </w:rPr>
        <w:t>。</w:t>
      </w:r>
      <w:r>
        <w:rPr>
          <w:rFonts w:hint="eastAsia"/>
        </w:rPr>
        <w:t>抑輪分</w:t>
      </w:r>
      <w:r w:rsidRPr="005C410E">
        <w:rPr>
          <w:rFonts w:hint="eastAsia"/>
          <w:spacing w:val="-180"/>
        </w:rPr>
        <w:t>也</w:t>
      </w:r>
      <w:r w:rsidRPr="005C410E">
        <w:rPr>
          <w:rFonts w:hint="eastAsia"/>
          <w:spacing w:val="-180"/>
          <w:position w:val="22"/>
        </w:rPr>
        <w:t>。</w:t>
      </w:r>
      <w:r>
        <w:rPr>
          <w:rFonts w:hint="eastAsia"/>
        </w:rPr>
        <w:t>如是細</w:t>
      </w:r>
      <w:r w:rsidRPr="005C410E">
        <w:rPr>
          <w:rFonts w:hint="eastAsia"/>
          <w:spacing w:val="-180"/>
        </w:rPr>
        <w:t>悟</w:t>
      </w:r>
      <w:r w:rsidRPr="005C410E">
        <w:rPr>
          <w:rFonts w:hint="eastAsia"/>
          <w:spacing w:val="-180"/>
          <w:position w:val="22"/>
        </w:rPr>
        <w:t>。</w:t>
      </w:r>
      <w:r>
        <w:rPr>
          <w:rFonts w:hint="eastAsia"/>
        </w:rPr>
        <w:t>得解此</w:t>
      </w:r>
      <w:r w:rsidRPr="005C410E">
        <w:rPr>
          <w:rFonts w:hint="eastAsia"/>
          <w:spacing w:val="-180"/>
        </w:rPr>
        <w:t>輪</w:t>
      </w:r>
      <w:r w:rsidRPr="005C410E">
        <w:rPr>
          <w:rFonts w:hint="eastAsia"/>
          <w:spacing w:val="-180"/>
          <w:position w:val="22"/>
        </w:rPr>
        <w:t>。</w:t>
      </w:r>
      <w:r>
        <w:rPr>
          <w:rFonts w:hint="eastAsia"/>
        </w:rPr>
        <w:t>即知此初度工夫</w:t>
      </w:r>
      <w:r w:rsidRPr="005C410E">
        <w:rPr>
          <w:rFonts w:hint="eastAsia"/>
          <w:spacing w:val="-180"/>
        </w:rPr>
        <w:t>矣</w:t>
      </w:r>
      <w:r w:rsidRPr="0000400F">
        <w:rPr>
          <w:rFonts w:hint="eastAsia"/>
          <w:spacing w:val="-60"/>
          <w:position w:val="22"/>
        </w:rPr>
        <w:t>。</w:t>
      </w:r>
      <w:r w:rsidRPr="0000400F">
        <w:rPr>
          <w:rFonts w:hint="eastAsia"/>
          <w:spacing w:val="20"/>
          <w:position w:val="4"/>
          <w:sz w:val="48"/>
          <w:eastAsianLayout w:id="1718839040" w:combine="1"/>
        </w:rPr>
        <w:t>以上貫清問心水輪。</w:t>
      </w:r>
      <w:r>
        <w:rPr>
          <w:rFonts w:hint="eastAsia"/>
        </w:rPr>
        <w:t>爾見釋迦四千紀</w:t>
      </w:r>
      <w:r w:rsidRPr="005C410E">
        <w:rPr>
          <w:rFonts w:hint="eastAsia"/>
          <w:spacing w:val="-180"/>
        </w:rPr>
        <w:t>註</w:t>
      </w:r>
      <w:r w:rsidRPr="005C410E">
        <w:rPr>
          <w:rFonts w:hint="eastAsia"/>
          <w:spacing w:val="-180"/>
          <w:position w:val="22"/>
        </w:rPr>
        <w:t>。</w:t>
      </w:r>
      <w:r>
        <w:rPr>
          <w:rFonts w:hint="eastAsia"/>
        </w:rPr>
        <w:t>有滋疑</w:t>
      </w:r>
      <w:r w:rsidRPr="005C410E">
        <w:rPr>
          <w:rFonts w:hint="eastAsia"/>
          <w:spacing w:val="-180"/>
        </w:rPr>
        <w:t>焉</w:t>
      </w:r>
      <w:r w:rsidRPr="005C410E">
        <w:rPr>
          <w:rFonts w:hint="eastAsia"/>
          <w:spacing w:val="-180"/>
          <w:position w:val="22"/>
        </w:rPr>
        <w:t>。</w:t>
      </w:r>
      <w:r>
        <w:rPr>
          <w:rFonts w:hint="eastAsia"/>
        </w:rPr>
        <w:t>紀字年字之誤</w:t>
      </w:r>
      <w:r w:rsidRPr="005C410E">
        <w:rPr>
          <w:rFonts w:hint="eastAsia"/>
          <w:spacing w:val="-180"/>
        </w:rPr>
        <w:t>正</w:t>
      </w:r>
      <w:r w:rsidRPr="005C410E">
        <w:rPr>
          <w:rFonts w:hint="eastAsia"/>
          <w:spacing w:val="-180"/>
          <w:position w:val="22"/>
        </w:rPr>
        <w:t>。</w:t>
      </w:r>
      <w:r>
        <w:rPr>
          <w:rFonts w:hint="eastAsia"/>
        </w:rPr>
        <w:t>到時再</w:t>
      </w:r>
      <w:r w:rsidRPr="005C410E">
        <w:rPr>
          <w:rFonts w:hint="eastAsia"/>
          <w:spacing w:val="-180"/>
        </w:rPr>
        <w:t>定</w:t>
      </w:r>
      <w:r w:rsidRPr="0000400F">
        <w:rPr>
          <w:rFonts w:hint="eastAsia"/>
          <w:spacing w:val="-100"/>
          <w:position w:val="22"/>
        </w:rPr>
        <w:t>。</w:t>
      </w:r>
      <w:r w:rsidRPr="0000400F">
        <w:rPr>
          <w:rFonts w:hint="eastAsia"/>
          <w:spacing w:val="4"/>
          <w:position w:val="4"/>
          <w:sz w:val="48"/>
          <w:eastAsianLayout w:id="1718839040" w:combine="1"/>
        </w:rPr>
        <w:t>貫清疑紀字不作十二年解。故問。</w:t>
      </w:r>
      <w:r>
        <w:rPr>
          <w:rFonts w:hint="eastAsia"/>
        </w:rPr>
        <w:t>默貫二子</w:t>
      </w:r>
      <w:r w:rsidRPr="005C410E">
        <w:rPr>
          <w:rFonts w:hint="eastAsia"/>
          <w:spacing w:val="-180"/>
        </w:rPr>
        <w:t>平</w:t>
      </w:r>
      <w:r w:rsidRPr="005C410E">
        <w:rPr>
          <w:rFonts w:hint="eastAsia"/>
          <w:spacing w:val="-180"/>
          <w:position w:val="22"/>
        </w:rPr>
        <w:t>。</w:t>
      </w:r>
      <w:r w:rsidRPr="005C410E">
        <w:rPr>
          <w:rFonts w:hint="eastAsia"/>
          <w:spacing w:val="-180"/>
        </w:rPr>
        <w:t>退</w:t>
      </w:r>
      <w:r w:rsidRPr="005C410E">
        <w:rPr>
          <w:rFonts w:hint="eastAsia"/>
          <w:spacing w:val="-180"/>
          <w:position w:val="22"/>
        </w:rPr>
        <w:t>。</w:t>
      </w:r>
    </w:p>
    <w:p w:rsidR="00BB1D43" w:rsidRDefault="00BB1D43" w:rsidP="004535BC">
      <w:pPr>
        <w:pStyle w:val="a9"/>
      </w:pPr>
      <w:r>
        <w:rPr>
          <w:rFonts w:hint="eastAsia"/>
        </w:rPr>
        <w:t>文殊護使</w:t>
      </w:r>
      <w:r w:rsidRPr="005C410E">
        <w:rPr>
          <w:rFonts w:hint="eastAsia"/>
          <w:spacing w:val="-180"/>
        </w:rPr>
        <w:t>回</w:t>
      </w:r>
      <w:r w:rsidRPr="005C410E">
        <w:rPr>
          <w:rFonts w:hint="eastAsia"/>
          <w:spacing w:val="-180"/>
          <w:position w:val="22"/>
        </w:rPr>
        <w:t>。</w:t>
      </w:r>
      <w:r>
        <w:rPr>
          <w:rFonts w:hint="eastAsia"/>
        </w:rPr>
        <w:t>奉</w:t>
      </w:r>
      <w:r w:rsidR="0000400F">
        <w:t xml:space="preserve">　</w:t>
      </w:r>
      <w:r>
        <w:rPr>
          <w:rFonts w:hint="eastAsia"/>
        </w:rPr>
        <w:t>師命語</w:t>
      </w:r>
      <w:r w:rsidRPr="005C410E">
        <w:rPr>
          <w:rFonts w:hint="eastAsia"/>
          <w:spacing w:val="-180"/>
        </w:rPr>
        <w:t>爾</w:t>
      </w:r>
      <w:r w:rsidRPr="005C410E">
        <w:rPr>
          <w:rFonts w:hint="eastAsia"/>
          <w:spacing w:val="-180"/>
          <w:position w:val="22"/>
        </w:rPr>
        <w:t>。</w:t>
      </w:r>
      <w:r>
        <w:rPr>
          <w:rFonts w:hint="eastAsia"/>
        </w:rPr>
        <w:t>默子所</w:t>
      </w:r>
      <w:r w:rsidRPr="005C410E">
        <w:rPr>
          <w:rFonts w:hint="eastAsia"/>
          <w:spacing w:val="-180"/>
        </w:rPr>
        <w:t>叩</w:t>
      </w:r>
      <w:r w:rsidRPr="005C410E">
        <w:rPr>
          <w:rFonts w:hint="eastAsia"/>
          <w:spacing w:val="-180"/>
          <w:position w:val="22"/>
        </w:rPr>
        <w:t>。</w:t>
      </w:r>
      <w:r>
        <w:rPr>
          <w:rFonts w:hint="eastAsia"/>
        </w:rPr>
        <w:t>福子所</w:t>
      </w:r>
      <w:r w:rsidRPr="005C410E">
        <w:rPr>
          <w:rFonts w:hint="eastAsia"/>
          <w:spacing w:val="-180"/>
        </w:rPr>
        <w:t>請</w:t>
      </w:r>
      <w:r w:rsidRPr="005C410E">
        <w:rPr>
          <w:rFonts w:hint="eastAsia"/>
          <w:spacing w:val="-180"/>
          <w:position w:val="22"/>
        </w:rPr>
        <w:t>。</w:t>
      </w:r>
      <w:r>
        <w:rPr>
          <w:rFonts w:hint="eastAsia"/>
        </w:rPr>
        <w:t>因集有冲年冲月冲日冲</w:t>
      </w:r>
      <w:r w:rsidRPr="005C410E">
        <w:rPr>
          <w:rFonts w:hint="eastAsia"/>
          <w:spacing w:val="-180"/>
        </w:rPr>
        <w:t>時</w:t>
      </w:r>
      <w:r w:rsidRPr="005C410E">
        <w:rPr>
          <w:rFonts w:hint="eastAsia"/>
          <w:spacing w:val="-180"/>
          <w:position w:val="22"/>
        </w:rPr>
        <w:t>。</w:t>
      </w:r>
      <w:r>
        <w:rPr>
          <w:rFonts w:hint="eastAsia"/>
        </w:rPr>
        <w:t>偏去各</w:t>
      </w:r>
      <w:r w:rsidRPr="005C410E">
        <w:rPr>
          <w:rFonts w:hint="eastAsia"/>
          <w:spacing w:val="-180"/>
        </w:rPr>
        <w:t>冲</w:t>
      </w:r>
      <w:r w:rsidRPr="005C410E">
        <w:rPr>
          <w:rFonts w:hint="eastAsia"/>
          <w:spacing w:val="-180"/>
          <w:position w:val="22"/>
        </w:rPr>
        <w:t>。</w:t>
      </w:r>
      <w:r>
        <w:rPr>
          <w:rFonts w:hint="eastAsia"/>
        </w:rPr>
        <w:t>無論如何辦</w:t>
      </w:r>
      <w:r w:rsidRPr="005C410E">
        <w:rPr>
          <w:rFonts w:hint="eastAsia"/>
          <w:spacing w:val="-180"/>
        </w:rPr>
        <w:t>理</w:t>
      </w:r>
      <w:r w:rsidRPr="005C410E">
        <w:rPr>
          <w:rFonts w:hint="eastAsia"/>
          <w:spacing w:val="-180"/>
          <w:position w:val="22"/>
        </w:rPr>
        <w:t>。</w:t>
      </w:r>
      <w:r>
        <w:rPr>
          <w:rFonts w:hint="eastAsia"/>
        </w:rPr>
        <w:t>爾等定</w:t>
      </w:r>
      <w:r w:rsidRPr="005C410E">
        <w:rPr>
          <w:rFonts w:hint="eastAsia"/>
          <w:spacing w:val="-180"/>
        </w:rPr>
        <w:t>之</w:t>
      </w:r>
      <w:r w:rsidRPr="005C410E">
        <w:rPr>
          <w:rFonts w:hint="eastAsia"/>
          <w:spacing w:val="-180"/>
          <w:position w:val="22"/>
        </w:rPr>
        <w:t>。</w:t>
      </w:r>
      <w:r>
        <w:rPr>
          <w:rFonts w:hint="eastAsia"/>
        </w:rPr>
        <w:t>只要不出壇印皆</w:t>
      </w:r>
      <w:r w:rsidRPr="005C410E">
        <w:rPr>
          <w:rFonts w:hint="eastAsia"/>
          <w:spacing w:val="-180"/>
        </w:rPr>
        <w:t>可</w:t>
      </w:r>
      <w:r w:rsidRPr="005C410E">
        <w:rPr>
          <w:rFonts w:hint="eastAsia"/>
          <w:spacing w:val="-180"/>
          <w:position w:val="22"/>
        </w:rPr>
        <w:t>。</w:t>
      </w:r>
      <w:r>
        <w:rPr>
          <w:rFonts w:hint="eastAsia"/>
        </w:rPr>
        <w:t>午子雖</w:t>
      </w:r>
      <w:r w:rsidRPr="005C410E">
        <w:rPr>
          <w:rFonts w:hint="eastAsia"/>
          <w:spacing w:val="-180"/>
        </w:rPr>
        <w:t>冲</w:t>
      </w:r>
      <w:r w:rsidRPr="005C410E">
        <w:rPr>
          <w:rFonts w:hint="eastAsia"/>
          <w:spacing w:val="-180"/>
          <w:position w:val="22"/>
        </w:rPr>
        <w:t>。</w:t>
      </w:r>
      <w:r>
        <w:rPr>
          <w:rFonts w:hint="eastAsia"/>
        </w:rPr>
        <w:t>而水火相合不</w:t>
      </w:r>
      <w:r w:rsidRPr="005C410E">
        <w:rPr>
          <w:rFonts w:hint="eastAsia"/>
          <w:spacing w:val="-180"/>
        </w:rPr>
        <w:t>禁</w:t>
      </w:r>
      <w:r w:rsidRPr="005C410E">
        <w:rPr>
          <w:rFonts w:hint="eastAsia"/>
          <w:spacing w:val="-180"/>
          <w:position w:val="22"/>
        </w:rPr>
        <w:t>。</w:t>
      </w:r>
      <w:r>
        <w:rPr>
          <w:rFonts w:hint="eastAsia"/>
        </w:rPr>
        <w:t>餘俱應</w:t>
      </w:r>
      <w:r w:rsidRPr="005C410E">
        <w:rPr>
          <w:rFonts w:hint="eastAsia"/>
          <w:spacing w:val="-180"/>
        </w:rPr>
        <w:t>忌</w:t>
      </w:r>
      <w:r w:rsidRPr="005C410E">
        <w:rPr>
          <w:rFonts w:hint="eastAsia"/>
          <w:spacing w:val="-180"/>
          <w:position w:val="22"/>
        </w:rPr>
        <w:t>。</w:t>
      </w:r>
      <w:r>
        <w:rPr>
          <w:rFonts w:hint="eastAsia"/>
        </w:rPr>
        <w:t>午經吾</w:t>
      </w:r>
    </w:p>
    <w:p w:rsidR="00BB1D43" w:rsidRDefault="00BB1D43" w:rsidP="004535BC">
      <w:pPr>
        <w:pStyle w:val="a9"/>
      </w:pPr>
      <w:r>
        <w:rPr>
          <w:rFonts w:hint="eastAsia"/>
        </w:rPr>
        <w:t>師所以改丑月授</w:t>
      </w:r>
      <w:r w:rsidRPr="005C410E">
        <w:rPr>
          <w:rFonts w:hint="eastAsia"/>
          <w:spacing w:val="-180"/>
        </w:rPr>
        <w:t>也</w:t>
      </w:r>
      <w:r w:rsidRPr="005C410E">
        <w:rPr>
          <w:rFonts w:hint="eastAsia"/>
          <w:spacing w:val="-180"/>
          <w:position w:val="22"/>
        </w:rPr>
        <w:t>。</w:t>
      </w:r>
      <w:r>
        <w:rPr>
          <w:rFonts w:hint="eastAsia"/>
        </w:rPr>
        <w:t>回宮復命</w:t>
      </w:r>
      <w:r w:rsidRPr="005C410E">
        <w:rPr>
          <w:rFonts w:hint="eastAsia"/>
          <w:spacing w:val="-180"/>
        </w:rPr>
        <w:t>去</w:t>
      </w:r>
      <w:r w:rsidRPr="005C410E">
        <w:rPr>
          <w:rFonts w:hint="eastAsia"/>
          <w:spacing w:val="-180"/>
          <w:position w:val="22"/>
        </w:rPr>
        <w:t>。</w:t>
      </w:r>
    </w:p>
    <w:p w:rsidR="00BB1D43" w:rsidRDefault="00BB1D43" w:rsidP="0000400F">
      <w:pPr>
        <w:pStyle w:val="ae"/>
      </w:pPr>
      <w:r>
        <w:rPr>
          <w:rFonts w:hint="eastAsia"/>
        </w:rPr>
        <w:t>謹案自授巳經</w:t>
      </w:r>
      <w:r w:rsidRPr="005C410E">
        <w:rPr>
          <w:rFonts w:hint="eastAsia"/>
          <w:spacing w:val="-180"/>
        </w:rPr>
        <w:t>後</w:t>
      </w:r>
      <w:r w:rsidRPr="005C410E">
        <w:rPr>
          <w:rFonts w:hint="eastAsia"/>
          <w:spacing w:val="-180"/>
          <w:position w:val="22"/>
        </w:rPr>
        <w:t>。</w:t>
      </w:r>
      <w:r>
        <w:rPr>
          <w:rFonts w:hint="eastAsia"/>
        </w:rPr>
        <w:t>初十十一兩</w:t>
      </w:r>
      <w:r w:rsidRPr="005C410E">
        <w:rPr>
          <w:rFonts w:hint="eastAsia"/>
          <w:spacing w:val="-180"/>
        </w:rPr>
        <w:t>日</w:t>
      </w:r>
      <w:r w:rsidRPr="005C410E">
        <w:rPr>
          <w:rFonts w:hint="eastAsia"/>
          <w:spacing w:val="-180"/>
          <w:position w:val="22"/>
        </w:rPr>
        <w:t>。</w:t>
      </w:r>
      <w:r>
        <w:rPr>
          <w:rFonts w:hint="eastAsia"/>
        </w:rPr>
        <w:t>連次正經定</w:t>
      </w:r>
      <w:r w:rsidRPr="005C410E">
        <w:rPr>
          <w:rFonts w:hint="eastAsia"/>
          <w:spacing w:val="-180"/>
        </w:rPr>
        <w:t>疑</w:t>
      </w:r>
      <w:r w:rsidRPr="005C410E">
        <w:rPr>
          <w:rFonts w:hint="eastAsia"/>
          <w:spacing w:val="-180"/>
          <w:position w:val="22"/>
        </w:rPr>
        <w:t>。</w:t>
      </w:r>
      <w:r>
        <w:rPr>
          <w:rFonts w:hint="eastAsia"/>
        </w:rPr>
        <w:t>及箋</w:t>
      </w:r>
      <w:r w:rsidRPr="005C410E">
        <w:rPr>
          <w:rFonts w:hint="eastAsia"/>
          <w:spacing w:val="-180"/>
        </w:rPr>
        <w:t>註</w:t>
      </w:r>
      <w:r w:rsidRPr="005C410E">
        <w:rPr>
          <w:rFonts w:hint="eastAsia"/>
          <w:spacing w:val="-180"/>
          <w:position w:val="22"/>
        </w:rPr>
        <w:t>。</w:t>
      </w:r>
      <w:r>
        <w:rPr>
          <w:rFonts w:hint="eastAsia"/>
        </w:rPr>
        <w:t>並定有規</w:t>
      </w:r>
      <w:r w:rsidRPr="005C410E">
        <w:rPr>
          <w:rFonts w:hint="eastAsia"/>
          <w:spacing w:val="-180"/>
        </w:rPr>
        <w:t>則</w:t>
      </w:r>
      <w:r w:rsidRPr="005C410E">
        <w:rPr>
          <w:rFonts w:hint="eastAsia"/>
          <w:spacing w:val="-180"/>
          <w:position w:val="22"/>
        </w:rPr>
        <w:t>。</w:t>
      </w:r>
      <w:r>
        <w:rPr>
          <w:rFonts w:hint="eastAsia"/>
        </w:rPr>
        <w:t>排日遵</w:t>
      </w:r>
      <w:r w:rsidRPr="005C410E">
        <w:rPr>
          <w:rFonts w:hint="eastAsia"/>
          <w:spacing w:val="-180"/>
        </w:rPr>
        <w:t>行</w:t>
      </w:r>
      <w:r w:rsidRPr="005C410E">
        <w:rPr>
          <w:rFonts w:hint="eastAsia"/>
          <w:spacing w:val="-180"/>
          <w:position w:val="22"/>
        </w:rPr>
        <w:t>。</w:t>
      </w:r>
      <w:r>
        <w:rPr>
          <w:rFonts w:hint="eastAsia"/>
        </w:rPr>
        <w:t>惟以文字太</w:t>
      </w:r>
      <w:r w:rsidRPr="005C410E">
        <w:rPr>
          <w:rFonts w:hint="eastAsia"/>
          <w:spacing w:val="-180"/>
        </w:rPr>
        <w:t>多</w:t>
      </w:r>
      <w:r w:rsidRPr="005C410E">
        <w:rPr>
          <w:rFonts w:hint="eastAsia"/>
          <w:spacing w:val="-180"/>
          <w:position w:val="22"/>
        </w:rPr>
        <w:t>。</w:t>
      </w:r>
      <w:r>
        <w:rPr>
          <w:rFonts w:hint="eastAsia"/>
        </w:rPr>
        <w:t>限於篇</w:t>
      </w:r>
      <w:r w:rsidRPr="005C410E">
        <w:rPr>
          <w:rFonts w:hint="eastAsia"/>
          <w:spacing w:val="-180"/>
        </w:rPr>
        <w:t>幅</w:t>
      </w:r>
      <w:r w:rsidRPr="005C410E">
        <w:rPr>
          <w:rFonts w:hint="eastAsia"/>
          <w:spacing w:val="-180"/>
          <w:position w:val="22"/>
        </w:rPr>
        <w:t>。</w:t>
      </w:r>
      <w:r>
        <w:rPr>
          <w:rFonts w:hint="eastAsia"/>
        </w:rPr>
        <w:t>不能多</w:t>
      </w:r>
      <w:r w:rsidRPr="005C410E">
        <w:rPr>
          <w:rFonts w:hint="eastAsia"/>
          <w:spacing w:val="-180"/>
        </w:rPr>
        <w:t>載</w:t>
      </w:r>
      <w:r w:rsidRPr="005C410E">
        <w:rPr>
          <w:rFonts w:hint="eastAsia"/>
          <w:spacing w:val="-180"/>
          <w:position w:val="22"/>
        </w:rPr>
        <w:t>。</w:t>
      </w:r>
      <w:r>
        <w:rPr>
          <w:rFonts w:hint="eastAsia"/>
        </w:rPr>
        <w:t>此兩日正經之文詳載</w:t>
      </w:r>
      <w:r w:rsidRPr="005C410E">
        <w:rPr>
          <w:rFonts w:hint="eastAsia"/>
          <w:spacing w:val="-180"/>
        </w:rPr>
        <w:t>者</w:t>
      </w:r>
      <w:r w:rsidRPr="005C410E">
        <w:rPr>
          <w:rFonts w:hint="eastAsia"/>
          <w:spacing w:val="-180"/>
          <w:position w:val="22"/>
        </w:rPr>
        <w:t>。</w:t>
      </w:r>
      <w:r>
        <w:rPr>
          <w:rFonts w:hint="eastAsia"/>
        </w:rPr>
        <w:t>以略舉當日授經正經之經</w:t>
      </w:r>
      <w:r w:rsidRPr="005C410E">
        <w:rPr>
          <w:rFonts w:hint="eastAsia"/>
          <w:spacing w:val="-180"/>
        </w:rPr>
        <w:t>過</w:t>
      </w:r>
      <w:r w:rsidRPr="005C410E">
        <w:rPr>
          <w:rFonts w:hint="eastAsia"/>
          <w:spacing w:val="-180"/>
          <w:position w:val="22"/>
        </w:rPr>
        <w:t>。</w:t>
      </w:r>
      <w:r>
        <w:rPr>
          <w:rFonts w:hint="eastAsia"/>
        </w:rPr>
        <w:t>使後世知有如此之情形</w:t>
      </w:r>
      <w:r w:rsidRPr="005C410E">
        <w:rPr>
          <w:rFonts w:hint="eastAsia"/>
          <w:spacing w:val="-180"/>
        </w:rPr>
        <w:t>也</w:t>
      </w:r>
      <w:r w:rsidRPr="005C410E">
        <w:rPr>
          <w:rFonts w:hint="eastAsia"/>
          <w:spacing w:val="-180"/>
          <w:position w:val="22"/>
        </w:rPr>
        <w:t>。</w:t>
      </w:r>
      <w:r>
        <w:rPr>
          <w:rFonts w:hint="eastAsia"/>
        </w:rPr>
        <w:t>以後正經壇文均</w:t>
      </w:r>
      <w:r w:rsidRPr="005C410E">
        <w:rPr>
          <w:rFonts w:hint="eastAsia"/>
          <w:spacing w:val="-180"/>
        </w:rPr>
        <w:t>略</w:t>
      </w:r>
      <w:r w:rsidRPr="005C410E">
        <w:rPr>
          <w:rFonts w:hint="eastAsia"/>
          <w:spacing w:val="-180"/>
          <w:position w:val="22"/>
        </w:rPr>
        <w:t>。</w:t>
      </w:r>
    </w:p>
    <w:p w:rsidR="00BB1D43" w:rsidRDefault="00BB1D43" w:rsidP="004535BC">
      <w:pPr>
        <w:pStyle w:val="a9"/>
      </w:pPr>
      <w:r>
        <w:rPr>
          <w:rFonts w:hint="eastAsia"/>
        </w:rPr>
        <w:t>十一月十三日甲</w:t>
      </w:r>
      <w:r w:rsidRPr="0000400F">
        <w:rPr>
          <w:rFonts w:hint="eastAsia"/>
          <w:spacing w:val="60"/>
        </w:rPr>
        <w:t>寅</w:t>
      </w:r>
      <w:r w:rsidRPr="0000400F">
        <w:rPr>
          <w:rFonts w:hint="eastAsia"/>
          <w:spacing w:val="4"/>
          <w:position w:val="4"/>
          <w:sz w:val="48"/>
          <w:eastAsianLayout w:id="1718839040" w:combine="1"/>
        </w:rPr>
        <w:t>無凡奉電回濟。天尚未雪。請示可否先回供職。在福緣壇</w:t>
      </w:r>
    </w:p>
    <w:p w:rsidR="00BB1D43" w:rsidRDefault="00BB1D43" w:rsidP="004535BC">
      <w:pPr>
        <w:pStyle w:val="a9"/>
      </w:pPr>
      <w:r>
        <w:rPr>
          <w:rFonts w:hint="eastAsia"/>
        </w:rPr>
        <w:lastRenderedPageBreak/>
        <w:t>值節神曹劉晏奉</w:t>
      </w:r>
      <w:r w:rsidR="00CC4BDD" w:rsidRPr="00203877">
        <w:rPr>
          <w:rFonts w:ascii="MS Gothic" w:eastAsia="MS Gothic" w:hAnsi="MS Gothic" w:cs="MS Gothic" w:hint="eastAsia"/>
          <w:position w:val="18"/>
        </w:rPr>
        <w:t> </w:t>
      </w:r>
    </w:p>
    <w:p w:rsidR="00BB1D43" w:rsidRDefault="00BB1D43" w:rsidP="004535BC">
      <w:pPr>
        <w:pStyle w:val="a9"/>
      </w:pPr>
      <w:r>
        <w:rPr>
          <w:rFonts w:hint="eastAsia"/>
        </w:rPr>
        <w:t>師命語</w:t>
      </w:r>
      <w:r w:rsidRPr="005C410E">
        <w:rPr>
          <w:rFonts w:hint="eastAsia"/>
          <w:spacing w:val="-180"/>
        </w:rPr>
        <w:t>汝</w:t>
      </w:r>
      <w:r w:rsidRPr="005C410E">
        <w:rPr>
          <w:rFonts w:hint="eastAsia"/>
          <w:spacing w:val="-180"/>
          <w:position w:val="22"/>
        </w:rPr>
        <w:t>。</w:t>
      </w:r>
      <w:r>
        <w:rPr>
          <w:rFonts w:hint="eastAsia"/>
        </w:rPr>
        <w:t>凡所叩</w:t>
      </w:r>
      <w:r w:rsidRPr="005C410E">
        <w:rPr>
          <w:rFonts w:hint="eastAsia"/>
          <w:spacing w:val="-180"/>
        </w:rPr>
        <w:t>准</w:t>
      </w:r>
      <w:r w:rsidRPr="005C410E">
        <w:rPr>
          <w:rFonts w:hint="eastAsia"/>
          <w:spacing w:val="-180"/>
          <w:position w:val="22"/>
        </w:rPr>
        <w:t>。</w:t>
      </w:r>
      <w:r>
        <w:rPr>
          <w:rFonts w:hint="eastAsia"/>
        </w:rPr>
        <w:t>修子代</w:t>
      </w:r>
      <w:r w:rsidRPr="005C410E">
        <w:rPr>
          <w:rFonts w:hint="eastAsia"/>
          <w:spacing w:val="-180"/>
        </w:rPr>
        <w:t>之</w:t>
      </w:r>
      <w:r w:rsidRPr="005C410E">
        <w:rPr>
          <w:rFonts w:hint="eastAsia"/>
          <w:spacing w:val="-180"/>
          <w:position w:val="22"/>
        </w:rPr>
        <w:t>。</w:t>
      </w:r>
      <w:r>
        <w:rPr>
          <w:rFonts w:hint="eastAsia"/>
        </w:rPr>
        <w:t>前言何</w:t>
      </w:r>
      <w:r w:rsidRPr="005C410E">
        <w:rPr>
          <w:rFonts w:hint="eastAsia"/>
          <w:spacing w:val="-180"/>
        </w:rPr>
        <w:t>速</w:t>
      </w:r>
      <w:r w:rsidRPr="005C410E">
        <w:rPr>
          <w:rFonts w:hint="eastAsia"/>
          <w:spacing w:val="-180"/>
          <w:position w:val="22"/>
        </w:rPr>
        <w:t>。</w:t>
      </w:r>
      <w:r>
        <w:rPr>
          <w:rFonts w:hint="eastAsia"/>
        </w:rPr>
        <w:t>急不細</w:t>
      </w:r>
      <w:r w:rsidRPr="005C410E">
        <w:rPr>
          <w:rFonts w:hint="eastAsia"/>
          <w:spacing w:val="-180"/>
        </w:rPr>
        <w:t>按</w:t>
      </w:r>
      <w:r w:rsidRPr="005C410E">
        <w:rPr>
          <w:rFonts w:hint="eastAsia"/>
          <w:spacing w:val="-180"/>
          <w:position w:val="22"/>
        </w:rPr>
        <w:t>。</w:t>
      </w:r>
      <w:r>
        <w:rPr>
          <w:rFonts w:hint="eastAsia"/>
        </w:rPr>
        <w:t>致勞往</w:t>
      </w:r>
      <w:r w:rsidRPr="005C410E">
        <w:rPr>
          <w:rFonts w:hint="eastAsia"/>
          <w:spacing w:val="-180"/>
        </w:rPr>
        <w:t>返</w:t>
      </w:r>
      <w:r w:rsidRPr="005C410E">
        <w:rPr>
          <w:rFonts w:hint="eastAsia"/>
          <w:spacing w:val="-180"/>
          <w:position w:val="22"/>
        </w:rPr>
        <w:t>。</w:t>
      </w:r>
      <w:r>
        <w:rPr>
          <w:rFonts w:hint="eastAsia"/>
        </w:rPr>
        <w:t>其順倫性可嘉許</w:t>
      </w:r>
      <w:r w:rsidRPr="005C410E">
        <w:rPr>
          <w:rFonts w:hint="eastAsia"/>
          <w:spacing w:val="-180"/>
        </w:rPr>
        <w:t>焉</w:t>
      </w:r>
      <w:r w:rsidRPr="005C410E">
        <w:rPr>
          <w:rFonts w:hint="eastAsia"/>
          <w:spacing w:val="-180"/>
          <w:position w:val="22"/>
        </w:rPr>
        <w:t>。</w:t>
      </w:r>
      <w:r w:rsidRPr="00CC4BDD">
        <w:rPr>
          <w:rFonts w:hint="eastAsia"/>
          <w:spacing w:val="10"/>
          <w:position w:val="4"/>
          <w:sz w:val="48"/>
          <w:eastAsianLayout w:id="1718839040" w:combine="1"/>
        </w:rPr>
        <w:t>無凡奉父電召即來倫性可嘉</w:t>
      </w:r>
      <w:r>
        <w:rPr>
          <w:rFonts w:hint="eastAsia"/>
        </w:rPr>
        <w:t>天籙進</w:t>
      </w:r>
      <w:r w:rsidRPr="005C410E">
        <w:rPr>
          <w:rFonts w:hint="eastAsia"/>
          <w:spacing w:val="-180"/>
        </w:rPr>
        <w:t>冊</w:t>
      </w:r>
      <w:r w:rsidRPr="005C410E">
        <w:rPr>
          <w:rFonts w:hint="eastAsia"/>
          <w:spacing w:val="-180"/>
          <w:position w:val="22"/>
        </w:rPr>
        <w:t>。</w:t>
      </w:r>
      <w:r>
        <w:rPr>
          <w:rFonts w:hint="eastAsia"/>
        </w:rPr>
        <w:t>抑亦綜核名實之天獎</w:t>
      </w:r>
      <w:r w:rsidRPr="005C410E">
        <w:rPr>
          <w:rFonts w:hint="eastAsia"/>
          <w:spacing w:val="-180"/>
        </w:rPr>
        <w:t>耳</w:t>
      </w:r>
      <w:r w:rsidRPr="005C410E">
        <w:rPr>
          <w:rFonts w:hint="eastAsia"/>
          <w:spacing w:val="-180"/>
          <w:position w:val="22"/>
        </w:rPr>
        <w:t>。</w:t>
      </w:r>
      <w:r w:rsidRPr="005C410E">
        <w:rPr>
          <w:rFonts w:hint="eastAsia"/>
          <w:spacing w:val="-180"/>
        </w:rPr>
        <w:t>去</w:t>
      </w:r>
      <w:r w:rsidRPr="005C410E">
        <w:rPr>
          <w:rFonts w:hint="eastAsia"/>
          <w:spacing w:val="-180"/>
          <w:position w:val="22"/>
        </w:rPr>
        <w:t>。</w:t>
      </w:r>
      <w:r>
        <w:rPr>
          <w:rFonts w:hint="eastAsia"/>
        </w:rPr>
        <w:t>屆時</w:t>
      </w:r>
      <w:r w:rsidRPr="0016015E">
        <w:rPr>
          <w:rFonts w:hint="eastAsia"/>
          <w:spacing w:val="60"/>
        </w:rPr>
        <w:t>修</w:t>
      </w:r>
      <w:r w:rsidRPr="0016015E">
        <w:rPr>
          <w:rFonts w:hint="eastAsia"/>
          <w:spacing w:val="60"/>
          <w:position w:val="4"/>
          <w:sz w:val="48"/>
          <w:eastAsianLayout w:id="1718839040" w:combine="1"/>
        </w:rPr>
        <w:t>慈修</w:t>
      </w:r>
      <w:r w:rsidRPr="005C410E">
        <w:rPr>
          <w:rFonts w:hint="eastAsia"/>
          <w:spacing w:val="-180"/>
        </w:rPr>
        <w:t>代</w:t>
      </w:r>
      <w:r w:rsidRPr="005C410E">
        <w:rPr>
          <w:rFonts w:hint="eastAsia"/>
          <w:spacing w:val="-180"/>
          <w:position w:val="22"/>
        </w:rPr>
        <w:t>。</w:t>
      </w:r>
      <w:r>
        <w:rPr>
          <w:rFonts w:hint="eastAsia"/>
        </w:rPr>
        <w:t>回</w:t>
      </w:r>
      <w:r w:rsidRPr="005C410E">
        <w:rPr>
          <w:rFonts w:hint="eastAsia"/>
          <w:spacing w:val="-180"/>
        </w:rPr>
        <w:t>值</w:t>
      </w:r>
      <w:r w:rsidRPr="005C410E">
        <w:rPr>
          <w:rFonts w:hint="eastAsia"/>
          <w:spacing w:val="-180"/>
          <w:position w:val="22"/>
        </w:rPr>
        <w:t>。</w:t>
      </w:r>
    </w:p>
    <w:p w:rsidR="00BB1D43" w:rsidRDefault="00BB1D43" w:rsidP="004535BC">
      <w:pPr>
        <w:pStyle w:val="a9"/>
      </w:pPr>
      <w:r>
        <w:rPr>
          <w:rFonts w:hint="eastAsia"/>
        </w:rPr>
        <w:t>十一月十五日丙辰授未集經</w:t>
      </w:r>
      <w:r w:rsidRPr="00CC4BDD">
        <w:rPr>
          <w:rFonts w:hint="eastAsia"/>
          <w:spacing w:val="60"/>
        </w:rPr>
        <w:t>壇</w:t>
      </w:r>
      <w:r w:rsidRPr="00CC4BDD">
        <w:rPr>
          <w:rFonts w:hint="eastAsia"/>
          <w:spacing w:val="4"/>
          <w:position w:val="4"/>
          <w:sz w:val="48"/>
          <w:eastAsianLayout w:id="1718839040" w:combine="1"/>
        </w:rPr>
        <w:t>在嬰芝室設壇魏家莊樹德里</w:t>
      </w:r>
      <w:r w:rsidR="00CC4BDD" w:rsidRPr="00203877">
        <w:rPr>
          <w:rFonts w:ascii="MS Gothic" w:eastAsia="MS Gothic" w:hAnsi="MS Gothic" w:cs="MS Gothic" w:hint="eastAsia"/>
          <w:position w:val="18"/>
        </w:rPr>
        <w:t> </w:t>
      </w:r>
    </w:p>
    <w:p w:rsidR="00BB1D43" w:rsidRDefault="00BB1D43" w:rsidP="004535BC">
      <w:pPr>
        <w:pStyle w:val="a9"/>
      </w:pPr>
      <w:r>
        <w:rPr>
          <w:rFonts w:hint="eastAsia"/>
        </w:rPr>
        <w:t>鶴神劉勰</w:t>
      </w:r>
      <w:r w:rsidRPr="005C410E">
        <w:rPr>
          <w:rFonts w:hint="eastAsia"/>
          <w:spacing w:val="-180"/>
        </w:rPr>
        <w:t>到</w:t>
      </w:r>
      <w:r w:rsidRPr="005C410E">
        <w:rPr>
          <w:rFonts w:hint="eastAsia"/>
          <w:spacing w:val="-180"/>
          <w:position w:val="22"/>
        </w:rPr>
        <w:t>。</w:t>
      </w:r>
      <w:r w:rsidR="00CC4BDD">
        <w:t xml:space="preserve">　</w:t>
      </w:r>
      <w:r>
        <w:rPr>
          <w:rFonts w:hint="eastAsia"/>
        </w:rPr>
        <w:t>仙師過壇赴沅辰</w:t>
      </w:r>
      <w:r w:rsidRPr="005C410E">
        <w:rPr>
          <w:rFonts w:hint="eastAsia"/>
          <w:spacing w:val="-180"/>
        </w:rPr>
        <w:t>去</w:t>
      </w:r>
      <w:r w:rsidRPr="005C410E">
        <w:rPr>
          <w:rFonts w:hint="eastAsia"/>
          <w:spacing w:val="-180"/>
          <w:position w:val="22"/>
        </w:rPr>
        <w:t>。</w:t>
      </w:r>
      <w:r>
        <w:rPr>
          <w:rFonts w:hint="eastAsia"/>
        </w:rPr>
        <w:t>十度</w:t>
      </w:r>
      <w:r w:rsidRPr="005C410E">
        <w:rPr>
          <w:rFonts w:hint="eastAsia"/>
          <w:spacing w:val="-180"/>
        </w:rPr>
        <w:t>後</w:t>
      </w:r>
      <w:r w:rsidRPr="005C410E">
        <w:rPr>
          <w:rFonts w:hint="eastAsia"/>
          <w:spacing w:val="-180"/>
          <w:position w:val="22"/>
        </w:rPr>
        <w:t>。</w:t>
      </w:r>
      <w:r>
        <w:rPr>
          <w:rFonts w:hint="eastAsia"/>
        </w:rPr>
        <w:t>先賜</w:t>
      </w:r>
      <w:r w:rsidRPr="005C410E">
        <w:rPr>
          <w:rFonts w:hint="eastAsia"/>
          <w:spacing w:val="-180"/>
        </w:rPr>
        <w:t>對</w:t>
      </w:r>
      <w:r w:rsidRPr="005C410E">
        <w:rPr>
          <w:rFonts w:hint="eastAsia"/>
          <w:spacing w:val="-180"/>
          <w:position w:val="22"/>
        </w:rPr>
        <w:t>。</w:t>
      </w:r>
      <w:r>
        <w:rPr>
          <w:rFonts w:hint="eastAsia"/>
        </w:rPr>
        <w:t>與靜</w:t>
      </w:r>
      <w:r w:rsidRPr="00CC4BDD">
        <w:rPr>
          <w:rFonts w:hint="eastAsia"/>
          <w:spacing w:val="60"/>
        </w:rPr>
        <w:t>婦</w:t>
      </w:r>
      <w:r w:rsidRPr="00CC4BDD">
        <w:rPr>
          <w:rFonts w:hint="eastAsia"/>
          <w:spacing w:val="60"/>
          <w:position w:val="4"/>
          <w:sz w:val="48"/>
          <w:eastAsianLayout w:id="1718839040" w:combine="1"/>
        </w:rPr>
        <w:t>靜存之婦</w:t>
      </w:r>
      <w:r>
        <w:rPr>
          <w:rFonts w:hint="eastAsia"/>
        </w:rPr>
        <w:t>靜如之</w:t>
      </w:r>
      <w:r w:rsidRPr="005C410E">
        <w:rPr>
          <w:rFonts w:hint="eastAsia"/>
          <w:spacing w:val="-180"/>
        </w:rPr>
        <w:t>像</w:t>
      </w:r>
      <w:r w:rsidRPr="005C410E">
        <w:rPr>
          <w:rFonts w:hint="eastAsia"/>
          <w:spacing w:val="-180"/>
          <w:position w:val="22"/>
        </w:rPr>
        <w:t>。</w:t>
      </w:r>
      <w:r>
        <w:rPr>
          <w:rFonts w:hint="eastAsia"/>
        </w:rPr>
        <w:t>像</w:t>
      </w:r>
      <w:r w:rsidRPr="005C410E">
        <w:rPr>
          <w:rFonts w:hint="eastAsia"/>
          <w:spacing w:val="-180"/>
        </w:rPr>
        <w:t>畢</w:t>
      </w:r>
      <w:r w:rsidRPr="005C410E">
        <w:rPr>
          <w:rFonts w:hint="eastAsia"/>
          <w:spacing w:val="-180"/>
          <w:position w:val="22"/>
        </w:rPr>
        <w:t>。</w:t>
      </w:r>
      <w:r>
        <w:rPr>
          <w:rFonts w:hint="eastAsia"/>
        </w:rPr>
        <w:t>訓諭寶式</w:t>
      </w:r>
      <w:r w:rsidRPr="005C410E">
        <w:rPr>
          <w:rFonts w:hint="eastAsia"/>
          <w:spacing w:val="-180"/>
        </w:rPr>
        <w:t>畢</w:t>
      </w:r>
      <w:r w:rsidRPr="005C410E">
        <w:rPr>
          <w:rFonts w:hint="eastAsia"/>
          <w:spacing w:val="-180"/>
          <w:position w:val="22"/>
        </w:rPr>
        <w:t>。</w:t>
      </w:r>
      <w:r>
        <w:rPr>
          <w:rFonts w:hint="eastAsia"/>
        </w:rPr>
        <w:t>接授未</w:t>
      </w:r>
      <w:r w:rsidRPr="005C410E">
        <w:rPr>
          <w:rFonts w:hint="eastAsia"/>
          <w:spacing w:val="-180"/>
        </w:rPr>
        <w:t>經</w:t>
      </w:r>
      <w:r w:rsidRPr="005C410E">
        <w:rPr>
          <w:rFonts w:hint="eastAsia"/>
          <w:spacing w:val="-180"/>
          <w:position w:val="22"/>
        </w:rPr>
        <w:t>。</w:t>
      </w:r>
      <w:r>
        <w:rPr>
          <w:rFonts w:hint="eastAsia"/>
        </w:rPr>
        <w:t>吾退諸方遵</w:t>
      </w:r>
      <w:r w:rsidRPr="005C410E">
        <w:rPr>
          <w:rFonts w:hint="eastAsia"/>
          <w:spacing w:val="-180"/>
        </w:rPr>
        <w:t>之</w:t>
      </w:r>
      <w:r w:rsidRPr="005C410E">
        <w:rPr>
          <w:rFonts w:hint="eastAsia"/>
          <w:spacing w:val="-180"/>
          <w:position w:val="22"/>
        </w:rPr>
        <w:t>。</w:t>
      </w:r>
    </w:p>
    <w:p w:rsidR="00BB1D43" w:rsidRDefault="00BB1D43" w:rsidP="004535BC">
      <w:pPr>
        <w:pStyle w:val="a9"/>
      </w:pPr>
      <w:r>
        <w:rPr>
          <w:rFonts w:hint="eastAsia"/>
        </w:rPr>
        <w:t>各聖神仙佛叩</w:t>
      </w:r>
      <w:r w:rsidRPr="005C410E">
        <w:rPr>
          <w:rFonts w:hint="eastAsia"/>
          <w:spacing w:val="-180"/>
        </w:rPr>
        <w:t>案</w:t>
      </w:r>
      <w:r w:rsidRPr="005C410E">
        <w:rPr>
          <w:rFonts w:hint="eastAsia"/>
          <w:spacing w:val="-180"/>
          <w:position w:val="22"/>
        </w:rPr>
        <w:t>。</w:t>
      </w:r>
    </w:p>
    <w:p w:rsidR="00BB1D43" w:rsidRDefault="00BB1D43" w:rsidP="004535BC">
      <w:pPr>
        <w:pStyle w:val="a9"/>
      </w:pPr>
      <w:r>
        <w:rPr>
          <w:rFonts w:hint="eastAsia"/>
        </w:rPr>
        <w:t>赤幢童子</w:t>
      </w:r>
      <w:r w:rsidRPr="005C410E">
        <w:rPr>
          <w:rFonts w:hint="eastAsia"/>
          <w:spacing w:val="-180"/>
        </w:rPr>
        <w:t>到</w:t>
      </w:r>
      <w:r w:rsidRPr="005C410E">
        <w:rPr>
          <w:rFonts w:hint="eastAsia"/>
          <w:spacing w:val="-180"/>
          <w:position w:val="22"/>
        </w:rPr>
        <w:t>。</w:t>
      </w:r>
    </w:p>
    <w:p w:rsidR="004E2082" w:rsidRDefault="004E2082" w:rsidP="004E2082">
      <w:pPr>
        <w:pStyle w:val="a9"/>
      </w:pPr>
      <w:r w:rsidRPr="004E2082">
        <w:rPr>
          <w:rFonts w:hint="eastAsia"/>
          <w:color w:val="FF0000"/>
        </w:rPr>
        <w:t>師命各坐新壇弟子疏</w:t>
      </w:r>
      <w:r w:rsidRPr="004E2082">
        <w:rPr>
          <w:rFonts w:hint="eastAsia"/>
          <w:color w:val="FF0000"/>
          <w:spacing w:val="-180"/>
        </w:rPr>
        <w:t>求</w:t>
      </w:r>
      <w:r w:rsidRPr="004E2082">
        <w:rPr>
          <w:rFonts w:hint="eastAsia"/>
          <w:color w:val="FF0000"/>
          <w:spacing w:val="-180"/>
          <w:position w:val="22"/>
        </w:rPr>
        <w:t>。</w:t>
      </w:r>
      <w:r w:rsidRPr="004E2082">
        <w:rPr>
          <w:rFonts w:hint="eastAsia"/>
          <w:color w:val="FF0000"/>
        </w:rPr>
        <w:t>須請監方疏准</w:t>
      </w:r>
      <w:r w:rsidRPr="004E2082">
        <w:rPr>
          <w:rFonts w:hint="eastAsia"/>
          <w:color w:val="FF0000"/>
          <w:spacing w:val="-180"/>
        </w:rPr>
        <w:t>後</w:t>
      </w:r>
      <w:r w:rsidRPr="004E2082">
        <w:rPr>
          <w:rFonts w:hint="eastAsia"/>
          <w:color w:val="FF0000"/>
          <w:spacing w:val="-180"/>
          <w:position w:val="22"/>
        </w:rPr>
        <w:t>。</w:t>
      </w:r>
      <w:r w:rsidRPr="004E2082">
        <w:rPr>
          <w:rFonts w:hint="eastAsia"/>
          <w:color w:val="FF0000"/>
        </w:rPr>
        <w:t>請主壇領疏申</w:t>
      </w:r>
      <w:r w:rsidRPr="004E2082">
        <w:rPr>
          <w:rFonts w:hint="eastAsia"/>
          <w:color w:val="FF0000"/>
          <w:spacing w:val="-180"/>
        </w:rPr>
        <w:t>謝</w:t>
      </w:r>
      <w:r w:rsidRPr="004E2082">
        <w:rPr>
          <w:rFonts w:hint="eastAsia"/>
          <w:color w:val="FF0000"/>
          <w:spacing w:val="-100"/>
          <w:position w:val="22"/>
        </w:rPr>
        <w:t>。</w:t>
      </w:r>
      <w:r w:rsidRPr="004E2082">
        <w:rPr>
          <w:rFonts w:hint="eastAsia"/>
          <w:color w:val="FF0000"/>
          <w:spacing w:val="4"/>
          <w:position w:val="4"/>
          <w:sz w:val="48"/>
          <w:eastAsianLayout w:id="1718839040" w:combine="1"/>
        </w:rPr>
        <w:t>此訓以後為新入壇者之準則。自今日始</w:t>
      </w:r>
    </w:p>
    <w:p w:rsidR="00BB1D43" w:rsidRDefault="00BB1D43" w:rsidP="004535BC">
      <w:pPr>
        <w:pStyle w:val="a9"/>
      </w:pPr>
      <w:r>
        <w:rPr>
          <w:rFonts w:hint="eastAsia"/>
        </w:rPr>
        <w:t>青玄宮一玄真宗三元始紀太乙老祖</w:t>
      </w:r>
      <w:r w:rsidRPr="005C410E">
        <w:rPr>
          <w:rFonts w:hint="eastAsia"/>
          <w:spacing w:val="-180"/>
        </w:rPr>
        <w:t>臨</w:t>
      </w:r>
      <w:r w:rsidRPr="005C410E">
        <w:rPr>
          <w:rFonts w:hint="eastAsia"/>
          <w:spacing w:val="-180"/>
          <w:position w:val="22"/>
        </w:rPr>
        <w:t>。</w:t>
      </w:r>
      <w:r>
        <w:rPr>
          <w:rFonts w:hint="eastAsia"/>
        </w:rPr>
        <w:t>退盤賜</w:t>
      </w:r>
      <w:r w:rsidRPr="005C410E">
        <w:rPr>
          <w:rFonts w:hint="eastAsia"/>
          <w:spacing w:val="-180"/>
        </w:rPr>
        <w:t>對</w:t>
      </w:r>
      <w:r w:rsidRPr="005C410E">
        <w:rPr>
          <w:rFonts w:hint="eastAsia"/>
          <w:spacing w:val="-180"/>
          <w:position w:val="22"/>
        </w:rPr>
        <w:t>。</w:t>
      </w:r>
      <w:r>
        <w:rPr>
          <w:rFonts w:hint="eastAsia"/>
        </w:rPr>
        <w:t>兩儀七氣之</w:t>
      </w:r>
      <w:r w:rsidRPr="005C410E">
        <w:rPr>
          <w:rFonts w:hint="eastAsia"/>
          <w:spacing w:val="-180"/>
        </w:rPr>
        <w:t>寶</w:t>
      </w:r>
      <w:r w:rsidRPr="00CC4BDD">
        <w:rPr>
          <w:rFonts w:hint="eastAsia"/>
          <w:spacing w:val="-100"/>
          <w:position w:val="22"/>
        </w:rPr>
        <w:t>。</w:t>
      </w:r>
      <w:r w:rsidRPr="00CC4BDD">
        <w:rPr>
          <w:rFonts w:hint="eastAsia"/>
          <w:spacing w:val="4"/>
          <w:position w:val="4"/>
          <w:sz w:val="48"/>
          <w:eastAsianLayout w:id="1718839040" w:combine="1"/>
        </w:rPr>
        <w:t>即修方所領之修寶</w:t>
      </w:r>
      <w:r>
        <w:rPr>
          <w:rFonts w:hint="eastAsia"/>
        </w:rPr>
        <w:t>初度諸</w:t>
      </w:r>
      <w:r w:rsidRPr="005C410E">
        <w:rPr>
          <w:rFonts w:hint="eastAsia"/>
          <w:spacing w:val="-180"/>
        </w:rPr>
        <w:t>子</w:t>
      </w:r>
      <w:r w:rsidRPr="005C410E">
        <w:rPr>
          <w:rFonts w:hint="eastAsia"/>
          <w:spacing w:val="-180"/>
          <w:position w:val="22"/>
        </w:rPr>
        <w:t>。</w:t>
      </w:r>
      <w:r>
        <w:rPr>
          <w:rFonts w:hint="eastAsia"/>
        </w:rPr>
        <w:t>一例准</w:t>
      </w:r>
      <w:r w:rsidRPr="005C410E">
        <w:rPr>
          <w:rFonts w:hint="eastAsia"/>
          <w:spacing w:val="-180"/>
        </w:rPr>
        <w:t>臨</w:t>
      </w:r>
      <w:r w:rsidRPr="005C410E">
        <w:rPr>
          <w:rFonts w:hint="eastAsia"/>
          <w:spacing w:val="-180"/>
          <w:position w:val="22"/>
        </w:rPr>
        <w:t>。</w:t>
      </w:r>
      <w:r>
        <w:rPr>
          <w:rFonts w:hint="eastAsia"/>
        </w:rPr>
        <w:t>凡坐過三庚無他疾</w:t>
      </w:r>
      <w:r w:rsidRPr="005C410E">
        <w:rPr>
          <w:rFonts w:hint="eastAsia"/>
          <w:spacing w:val="-180"/>
        </w:rPr>
        <w:t>病</w:t>
      </w:r>
      <w:r w:rsidRPr="005C410E">
        <w:rPr>
          <w:rFonts w:hint="eastAsia"/>
          <w:spacing w:val="-180"/>
          <w:position w:val="22"/>
        </w:rPr>
        <w:t>。</w:t>
      </w:r>
      <w:r>
        <w:rPr>
          <w:rFonts w:hint="eastAsia"/>
        </w:rPr>
        <w:t>內外附修諸</w:t>
      </w:r>
      <w:r w:rsidRPr="005C410E">
        <w:rPr>
          <w:rFonts w:hint="eastAsia"/>
          <w:spacing w:val="-180"/>
        </w:rPr>
        <w:t>子</w:t>
      </w:r>
      <w:r w:rsidRPr="005C410E">
        <w:rPr>
          <w:rFonts w:hint="eastAsia"/>
          <w:spacing w:val="-180"/>
          <w:position w:val="22"/>
        </w:rPr>
        <w:t>。</w:t>
      </w:r>
      <w:r>
        <w:rPr>
          <w:rFonts w:hint="eastAsia"/>
        </w:rPr>
        <w:t>皆可領</w:t>
      </w:r>
      <w:r w:rsidRPr="005C410E">
        <w:rPr>
          <w:rFonts w:hint="eastAsia"/>
          <w:spacing w:val="-180"/>
        </w:rPr>
        <w:t>授</w:t>
      </w:r>
      <w:r w:rsidRPr="005C410E">
        <w:rPr>
          <w:rFonts w:hint="eastAsia"/>
          <w:spacing w:val="-180"/>
          <w:position w:val="22"/>
        </w:rPr>
        <w:t>。</w:t>
      </w:r>
      <w:r>
        <w:rPr>
          <w:rFonts w:hint="eastAsia"/>
        </w:rPr>
        <w:t>前寶三界六輪之</w:t>
      </w:r>
      <w:r w:rsidRPr="005C410E">
        <w:rPr>
          <w:rFonts w:hint="eastAsia"/>
          <w:spacing w:val="-180"/>
        </w:rPr>
        <w:t>寶</w:t>
      </w:r>
      <w:r w:rsidRPr="005C410E">
        <w:rPr>
          <w:rFonts w:hint="eastAsia"/>
          <w:spacing w:val="-180"/>
          <w:position w:val="22"/>
        </w:rPr>
        <w:t>。</w:t>
      </w:r>
      <w:r>
        <w:rPr>
          <w:rFonts w:hint="eastAsia"/>
        </w:rPr>
        <w:t>職方諸</w:t>
      </w:r>
      <w:r w:rsidRPr="005C410E">
        <w:rPr>
          <w:rFonts w:hint="eastAsia"/>
          <w:spacing w:val="-180"/>
        </w:rPr>
        <w:t>子</w:t>
      </w:r>
      <w:r w:rsidRPr="005C410E">
        <w:rPr>
          <w:rFonts w:hint="eastAsia"/>
          <w:spacing w:val="-180"/>
          <w:position w:val="22"/>
        </w:rPr>
        <w:t>。</w:t>
      </w:r>
      <w:r>
        <w:rPr>
          <w:rFonts w:hint="eastAsia"/>
        </w:rPr>
        <w:t>照式銀質鑄成佩</w:t>
      </w:r>
      <w:r w:rsidRPr="005C410E">
        <w:rPr>
          <w:rFonts w:hint="eastAsia"/>
          <w:spacing w:val="-180"/>
        </w:rPr>
        <w:t>帶</w:t>
      </w:r>
      <w:r w:rsidRPr="005C410E">
        <w:rPr>
          <w:rFonts w:hint="eastAsia"/>
          <w:spacing w:val="-180"/>
          <w:position w:val="22"/>
        </w:rPr>
        <w:t>。</w:t>
      </w:r>
      <w:r>
        <w:rPr>
          <w:rFonts w:hint="eastAsia"/>
        </w:rPr>
        <w:t>如桃仁</w:t>
      </w:r>
      <w:r w:rsidRPr="005C410E">
        <w:rPr>
          <w:rFonts w:hint="eastAsia"/>
          <w:spacing w:val="-180"/>
        </w:rPr>
        <w:t>大</w:t>
      </w:r>
      <w:r w:rsidRPr="005C410E">
        <w:rPr>
          <w:rFonts w:hint="eastAsia"/>
          <w:spacing w:val="-180"/>
          <w:position w:val="22"/>
        </w:rPr>
        <w:t>。</w:t>
      </w:r>
      <w:r>
        <w:rPr>
          <w:rFonts w:hint="eastAsia"/>
        </w:rPr>
        <w:t>前寶二</w:t>
      </w:r>
      <w:r w:rsidRPr="005C410E">
        <w:rPr>
          <w:rFonts w:hint="eastAsia"/>
          <w:spacing w:val="-180"/>
        </w:rPr>
        <w:t>面</w:t>
      </w:r>
      <w:r w:rsidRPr="005C410E">
        <w:rPr>
          <w:rFonts w:hint="eastAsia"/>
          <w:spacing w:val="-180"/>
          <w:position w:val="22"/>
        </w:rPr>
        <w:t>。</w:t>
      </w:r>
      <w:r>
        <w:rPr>
          <w:rFonts w:hint="eastAsia"/>
        </w:rPr>
        <w:t>原質嵌銅</w:t>
      </w:r>
      <w:r w:rsidRPr="005C410E">
        <w:rPr>
          <w:rFonts w:hint="eastAsia"/>
          <w:spacing w:val="-180"/>
        </w:rPr>
        <w:t>絲</w:t>
      </w:r>
      <w:r w:rsidRPr="005C410E">
        <w:rPr>
          <w:rFonts w:hint="eastAsia"/>
          <w:spacing w:val="-180"/>
          <w:position w:val="22"/>
        </w:rPr>
        <w:t>。</w:t>
      </w:r>
      <w:r>
        <w:rPr>
          <w:rFonts w:hint="eastAsia"/>
        </w:rPr>
        <w:t>輪</w:t>
      </w:r>
      <w:r w:rsidR="001D3AB7" w:rsidRPr="001D3AB7">
        <w:rPr>
          <w:rFonts w:hint="eastAsia"/>
          <w:highlight w:val="yellow"/>
        </w:rPr>
        <w:t>綫</w:t>
      </w:r>
      <w:r>
        <w:rPr>
          <w:rFonts w:hint="eastAsia"/>
        </w:rPr>
        <w:t>中</w:t>
      </w:r>
      <w:r w:rsidRPr="005C410E">
        <w:rPr>
          <w:rFonts w:hint="eastAsia"/>
          <w:spacing w:val="-180"/>
        </w:rPr>
        <w:t>丹</w:t>
      </w:r>
      <w:r w:rsidRPr="005C410E">
        <w:rPr>
          <w:rFonts w:hint="eastAsia"/>
          <w:spacing w:val="-180"/>
          <w:position w:val="22"/>
        </w:rPr>
        <w:t>。</w:t>
      </w:r>
      <w:r>
        <w:rPr>
          <w:rFonts w:hint="eastAsia"/>
        </w:rPr>
        <w:t>須金一</w:t>
      </w:r>
      <w:r w:rsidRPr="005C410E">
        <w:rPr>
          <w:rFonts w:hint="eastAsia"/>
          <w:spacing w:val="-180"/>
        </w:rPr>
        <w:lastRenderedPageBreak/>
        <w:t>點</w:t>
      </w:r>
      <w:r w:rsidRPr="005C410E">
        <w:rPr>
          <w:rFonts w:hint="eastAsia"/>
          <w:spacing w:val="-180"/>
          <w:position w:val="22"/>
        </w:rPr>
        <w:t>。</w:t>
      </w:r>
      <w:r>
        <w:rPr>
          <w:rFonts w:hint="eastAsia"/>
        </w:rPr>
        <w:t>如米粒</w:t>
      </w:r>
      <w:r w:rsidRPr="005C410E">
        <w:rPr>
          <w:rFonts w:hint="eastAsia"/>
          <w:spacing w:val="-180"/>
        </w:rPr>
        <w:t>大</w:t>
      </w:r>
      <w:r w:rsidRPr="005C410E">
        <w:rPr>
          <w:rFonts w:hint="eastAsia"/>
          <w:spacing w:val="-180"/>
          <w:position w:val="22"/>
        </w:rPr>
        <w:t>。</w:t>
      </w:r>
      <w:r>
        <w:rPr>
          <w:rFonts w:hint="eastAsia"/>
        </w:rPr>
        <w:t>主壇申疏之</w:t>
      </w:r>
      <w:r w:rsidRPr="005C410E">
        <w:rPr>
          <w:rFonts w:hint="eastAsia"/>
          <w:spacing w:val="-180"/>
        </w:rPr>
        <w:t>寶</w:t>
      </w:r>
      <w:r w:rsidRPr="005C410E">
        <w:rPr>
          <w:rFonts w:hint="eastAsia"/>
          <w:spacing w:val="-180"/>
          <w:position w:val="22"/>
        </w:rPr>
        <w:t>。</w:t>
      </w:r>
      <w:r w:rsidRPr="005C410E">
        <w:rPr>
          <w:rFonts w:hint="eastAsia"/>
          <w:spacing w:val="-180"/>
        </w:rPr>
        <w:t>默</w:t>
      </w:r>
      <w:r w:rsidRPr="005C410E">
        <w:rPr>
          <w:rFonts w:hint="eastAsia"/>
          <w:spacing w:val="-180"/>
          <w:position w:val="22"/>
        </w:rPr>
        <w:t>。</w:t>
      </w:r>
      <w:r w:rsidRPr="005C410E">
        <w:rPr>
          <w:rFonts w:hint="eastAsia"/>
          <w:spacing w:val="-180"/>
        </w:rPr>
        <w:t>福</w:t>
      </w:r>
      <w:r w:rsidRPr="005C410E">
        <w:rPr>
          <w:rFonts w:hint="eastAsia"/>
          <w:spacing w:val="-180"/>
          <w:position w:val="22"/>
        </w:rPr>
        <w:t>。</w:t>
      </w:r>
      <w:r w:rsidRPr="005C410E">
        <w:rPr>
          <w:rFonts w:hint="eastAsia"/>
          <w:spacing w:val="-180"/>
        </w:rPr>
        <w:t>吉</w:t>
      </w:r>
      <w:r w:rsidRPr="005C410E">
        <w:rPr>
          <w:rFonts w:hint="eastAsia"/>
          <w:spacing w:val="-180"/>
          <w:position w:val="22"/>
        </w:rPr>
        <w:t>。</w:t>
      </w:r>
      <w:r w:rsidRPr="005C410E">
        <w:rPr>
          <w:rFonts w:hint="eastAsia"/>
          <w:spacing w:val="-180"/>
        </w:rPr>
        <w:t>解</w:t>
      </w:r>
      <w:r w:rsidRPr="005C410E">
        <w:rPr>
          <w:rFonts w:hint="eastAsia"/>
          <w:spacing w:val="-180"/>
          <w:position w:val="22"/>
        </w:rPr>
        <w:t>。</w:t>
      </w:r>
      <w:r>
        <w:rPr>
          <w:rFonts w:hint="eastAsia"/>
        </w:rPr>
        <w:t>諸</w:t>
      </w:r>
      <w:r w:rsidRPr="005C410E">
        <w:rPr>
          <w:rFonts w:hint="eastAsia"/>
          <w:spacing w:val="-180"/>
        </w:rPr>
        <w:t>子</w:t>
      </w:r>
      <w:r w:rsidRPr="005C410E">
        <w:rPr>
          <w:rFonts w:hint="eastAsia"/>
          <w:spacing w:val="-180"/>
          <w:position w:val="22"/>
        </w:rPr>
        <w:t>。</w:t>
      </w:r>
      <w:r>
        <w:rPr>
          <w:rFonts w:hint="eastAsia"/>
        </w:rPr>
        <w:t>准用職方之</w:t>
      </w:r>
      <w:r w:rsidRPr="005C410E">
        <w:rPr>
          <w:rFonts w:hint="eastAsia"/>
          <w:spacing w:val="-180"/>
        </w:rPr>
        <w:t>寶</w:t>
      </w:r>
      <w:r w:rsidRPr="005C410E">
        <w:rPr>
          <w:rFonts w:hint="eastAsia"/>
          <w:spacing w:val="-180"/>
          <w:position w:val="22"/>
        </w:rPr>
        <w:t>。</w:t>
      </w:r>
      <w:r>
        <w:rPr>
          <w:rFonts w:hint="eastAsia"/>
        </w:rPr>
        <w:t>諸子二</w:t>
      </w:r>
      <w:r w:rsidRPr="005C410E">
        <w:rPr>
          <w:rFonts w:hint="eastAsia"/>
          <w:spacing w:val="-180"/>
        </w:rPr>
        <w:t>字</w:t>
      </w:r>
      <w:r w:rsidRPr="005C410E">
        <w:rPr>
          <w:rFonts w:hint="eastAsia"/>
          <w:spacing w:val="-180"/>
          <w:position w:val="22"/>
        </w:rPr>
        <w:t>。</w:t>
      </w:r>
      <w:r>
        <w:rPr>
          <w:rFonts w:hint="eastAsia"/>
        </w:rPr>
        <w:t>已包宣校監譯釋詮而</w:t>
      </w:r>
      <w:r w:rsidRPr="005C410E">
        <w:rPr>
          <w:rFonts w:hint="eastAsia"/>
          <w:spacing w:val="-180"/>
        </w:rPr>
        <w:t>言</w:t>
      </w:r>
      <w:r w:rsidRPr="006B16ED">
        <w:rPr>
          <w:rFonts w:hint="eastAsia"/>
          <w:spacing w:val="-60"/>
          <w:position w:val="22"/>
        </w:rPr>
        <w:t>。</w:t>
      </w:r>
      <w:r w:rsidRPr="006B16ED">
        <w:rPr>
          <w:rFonts w:hint="eastAsia"/>
          <w:spacing w:val="10"/>
          <w:position w:val="4"/>
          <w:sz w:val="48"/>
          <w:eastAsianLayout w:id="1718839040" w:combine="1"/>
        </w:rPr>
        <w:t>三界六輪之寶。係傳經時職方之寶。共二十尊。職方皈道後。均繳母院保存。</w:t>
      </w:r>
      <w:r>
        <w:rPr>
          <w:rFonts w:hint="eastAsia"/>
        </w:rPr>
        <w:t>前賜申疏寶經畢</w:t>
      </w:r>
      <w:r w:rsidRPr="005C410E">
        <w:rPr>
          <w:rFonts w:hint="eastAsia"/>
          <w:spacing w:val="-180"/>
        </w:rPr>
        <w:t>後</w:t>
      </w:r>
      <w:r w:rsidRPr="005C410E">
        <w:rPr>
          <w:rFonts w:hint="eastAsia"/>
          <w:spacing w:val="-180"/>
          <w:position w:val="22"/>
        </w:rPr>
        <w:t>。</w:t>
      </w:r>
      <w:r>
        <w:rPr>
          <w:rFonts w:hint="eastAsia"/>
        </w:rPr>
        <w:t>仍用清</w:t>
      </w:r>
      <w:r w:rsidRPr="005C410E">
        <w:rPr>
          <w:rFonts w:hint="eastAsia"/>
          <w:spacing w:val="-180"/>
        </w:rPr>
        <w:t>表</w:t>
      </w:r>
      <w:r w:rsidRPr="005C410E">
        <w:rPr>
          <w:rFonts w:hint="eastAsia"/>
          <w:spacing w:val="-180"/>
          <w:position w:val="22"/>
        </w:rPr>
        <w:t>。</w:t>
      </w:r>
      <w:r>
        <w:rPr>
          <w:rFonts w:hint="eastAsia"/>
        </w:rPr>
        <w:t>畫三界六輪寶申</w:t>
      </w:r>
      <w:r w:rsidRPr="005C410E">
        <w:rPr>
          <w:rFonts w:hint="eastAsia"/>
          <w:spacing w:val="-180"/>
        </w:rPr>
        <w:t>謝</w:t>
      </w:r>
      <w:r w:rsidRPr="005C410E">
        <w:rPr>
          <w:rFonts w:hint="eastAsia"/>
          <w:spacing w:val="-180"/>
          <w:position w:val="22"/>
        </w:rPr>
        <w:t>。</w:t>
      </w:r>
      <w:r>
        <w:rPr>
          <w:rFonts w:hint="eastAsia"/>
        </w:rPr>
        <w:t>問事經間不可</w:t>
      </w:r>
      <w:r w:rsidRPr="005C410E">
        <w:rPr>
          <w:rFonts w:hint="eastAsia"/>
          <w:spacing w:val="-180"/>
        </w:rPr>
        <w:t>用</w:t>
      </w:r>
      <w:r w:rsidRPr="005C410E">
        <w:rPr>
          <w:rFonts w:hint="eastAsia"/>
          <w:spacing w:val="-180"/>
          <w:position w:val="22"/>
        </w:rPr>
        <w:t>。</w:t>
      </w:r>
      <w:r>
        <w:rPr>
          <w:rFonts w:hint="eastAsia"/>
        </w:rPr>
        <w:t>佩帶亦須經</w:t>
      </w:r>
      <w:r w:rsidRPr="005C410E">
        <w:rPr>
          <w:rFonts w:hint="eastAsia"/>
          <w:spacing w:val="-180"/>
        </w:rPr>
        <w:t>畢</w:t>
      </w:r>
      <w:r w:rsidRPr="005C410E">
        <w:rPr>
          <w:rFonts w:hint="eastAsia"/>
          <w:spacing w:val="-180"/>
          <w:position w:val="22"/>
        </w:rPr>
        <w:t>。</w:t>
      </w:r>
      <w:r>
        <w:rPr>
          <w:rFonts w:hint="eastAsia"/>
        </w:rPr>
        <w:t>速臨速</w:t>
      </w:r>
      <w:r w:rsidRPr="005C410E">
        <w:rPr>
          <w:rFonts w:hint="eastAsia"/>
          <w:spacing w:val="-180"/>
        </w:rPr>
        <w:t>記</w:t>
      </w:r>
      <w:r w:rsidRPr="005C410E">
        <w:rPr>
          <w:rFonts w:hint="eastAsia"/>
          <w:spacing w:val="-180"/>
          <w:position w:val="22"/>
        </w:rPr>
        <w:t>。</w:t>
      </w:r>
      <w:r>
        <w:rPr>
          <w:rFonts w:hint="eastAsia"/>
        </w:rPr>
        <w:t>元紙後授</w:t>
      </w:r>
      <w:r w:rsidRPr="005C410E">
        <w:rPr>
          <w:rFonts w:hint="eastAsia"/>
          <w:spacing w:val="-180"/>
        </w:rPr>
        <w:t>經</w:t>
      </w:r>
      <w:r w:rsidRPr="005C410E">
        <w:rPr>
          <w:rFonts w:hint="eastAsia"/>
          <w:spacing w:val="-180"/>
          <w:position w:val="22"/>
        </w:rPr>
        <w:t>。</w:t>
      </w:r>
      <w:r>
        <w:rPr>
          <w:rFonts w:hint="eastAsia"/>
        </w:rPr>
        <w:t>十五度</w:t>
      </w:r>
      <w:r w:rsidRPr="005C410E">
        <w:rPr>
          <w:rFonts w:hint="eastAsia"/>
          <w:spacing w:val="-180"/>
        </w:rPr>
        <w:t>前</w:t>
      </w:r>
      <w:r w:rsidRPr="005C410E">
        <w:rPr>
          <w:rFonts w:hint="eastAsia"/>
          <w:spacing w:val="-180"/>
          <w:position w:val="22"/>
        </w:rPr>
        <w:t>。</w:t>
      </w:r>
      <w:r w:rsidR="006B16ED">
        <w:br/>
      </w:r>
      <w:r>
        <w:rPr>
          <w:rFonts w:hint="eastAsia"/>
        </w:rPr>
        <w:t>老人有粵</w:t>
      </w:r>
      <w:r w:rsidRPr="005C410E">
        <w:rPr>
          <w:rFonts w:hint="eastAsia"/>
          <w:spacing w:val="-180"/>
        </w:rPr>
        <w:t>行</w:t>
      </w:r>
      <w:r w:rsidRPr="005C410E">
        <w:rPr>
          <w:rFonts w:hint="eastAsia"/>
          <w:spacing w:val="-180"/>
          <w:position w:val="22"/>
        </w:rPr>
        <w:t>。</w:t>
      </w:r>
      <w:r>
        <w:rPr>
          <w:rFonts w:hint="eastAsia"/>
        </w:rPr>
        <w:t>爾等推請一人領</w:t>
      </w:r>
      <w:r w:rsidRPr="005C410E">
        <w:rPr>
          <w:rFonts w:hint="eastAsia"/>
          <w:spacing w:val="-180"/>
        </w:rPr>
        <w:t>畫</w:t>
      </w:r>
      <w:r w:rsidRPr="005C410E">
        <w:rPr>
          <w:rFonts w:hint="eastAsia"/>
          <w:spacing w:val="-180"/>
          <w:position w:val="22"/>
        </w:rPr>
        <w:t>。</w:t>
      </w:r>
      <w:r>
        <w:rPr>
          <w:rFonts w:hint="eastAsia"/>
        </w:rPr>
        <w:t>諸子俱</w:t>
      </w:r>
      <w:r w:rsidRPr="005C410E">
        <w:rPr>
          <w:rFonts w:hint="eastAsia"/>
          <w:spacing w:val="-180"/>
        </w:rPr>
        <w:t>坐</w:t>
      </w:r>
      <w:r w:rsidRPr="005C410E">
        <w:rPr>
          <w:rFonts w:hint="eastAsia"/>
          <w:spacing w:val="-180"/>
          <w:position w:val="22"/>
        </w:rPr>
        <w:t>。</w:t>
      </w:r>
      <w:r>
        <w:rPr>
          <w:rFonts w:hint="eastAsia"/>
        </w:rPr>
        <w:t>畫</w:t>
      </w:r>
      <w:r w:rsidRPr="005C410E">
        <w:rPr>
          <w:rFonts w:hint="eastAsia"/>
          <w:spacing w:val="-180"/>
        </w:rPr>
        <w:t>畢</w:t>
      </w:r>
      <w:r w:rsidRPr="005C410E">
        <w:rPr>
          <w:rFonts w:hint="eastAsia"/>
          <w:spacing w:val="-180"/>
          <w:position w:val="22"/>
        </w:rPr>
        <w:t>。</w:t>
      </w:r>
      <w:r>
        <w:rPr>
          <w:rFonts w:hint="eastAsia"/>
        </w:rPr>
        <w:t>沙盤聽</w:t>
      </w:r>
      <w:r w:rsidRPr="005C410E">
        <w:rPr>
          <w:rFonts w:hint="eastAsia"/>
          <w:spacing w:val="-180"/>
        </w:rPr>
        <w:t>示</w:t>
      </w:r>
      <w:r w:rsidRPr="005C410E">
        <w:rPr>
          <w:rFonts w:hint="eastAsia"/>
          <w:spacing w:val="-180"/>
          <w:position w:val="22"/>
        </w:rPr>
        <w:t>。</w:t>
      </w:r>
    </w:p>
    <w:p w:rsidR="00BB1D43" w:rsidRDefault="00C253E5" w:rsidP="00C253E5">
      <w:pPr>
        <w:pStyle w:val="a9"/>
        <w:kinsoku w:val="0"/>
      </w:pPr>
      <w:r>
        <w:rPr>
          <w:rFonts w:hint="eastAsia"/>
          <w:noProof/>
        </w:rPr>
        <mc:AlternateContent>
          <mc:Choice Requires="wps">
            <w:drawing>
              <wp:anchor distT="0" distB="0" distL="114300" distR="114300" simplePos="0" relativeHeight="251664384" behindDoc="1" locked="0" layoutInCell="1" allowOverlap="1" wp14:anchorId="3E58B82C" wp14:editId="6C9E4A32">
                <wp:simplePos x="0" y="0"/>
                <wp:positionH relativeFrom="column">
                  <wp:posOffset>-1151661</wp:posOffset>
                </wp:positionH>
                <wp:positionV relativeFrom="paragraph">
                  <wp:posOffset>5404104</wp:posOffset>
                </wp:positionV>
                <wp:extent cx="667512" cy="274320"/>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667512"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78B5" w:rsidRPr="00C253E5" w:rsidRDefault="005278B5" w:rsidP="00C253E5">
                            <w:pPr>
                              <w:snapToGrid w:val="0"/>
                              <w:spacing w:after="0" w:line="194" w:lineRule="auto"/>
                              <w:rPr>
                                <w:rFonts w:ascii="標楷體" w:eastAsia="標楷體" w:hAnsi="標楷體"/>
                                <w:sz w:val="36"/>
                                <w:szCs w:val="36"/>
                              </w:rPr>
                            </w:pPr>
                            <w:r w:rsidRPr="00C253E5">
                              <w:rPr>
                                <w:rFonts w:ascii="標楷體" w:eastAsia="標楷體" w:hAnsi="標楷體" w:hint="eastAsia"/>
                                <w:sz w:val="36"/>
                                <w:szCs w:val="36"/>
                              </w:rPr>
                              <w:t>左右</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 o:spid="_x0000_s1029" type="#_x0000_t202" style="position:absolute;margin-left:-90.7pt;margin-top:425.5pt;width:52.55pt;height:21.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" filled="f" stroked="f" strokeweight=".5pt">
                <v:textbox style="layout-flow:vertical-ideographic">
                  <w:txbxContent>
                    <w:p w:rsidR="005278B5" w:rsidRPr="00C253E5" w:rsidRDefault="005278B5" w:rsidP="00C253E5">
                      <w:pPr>
                        <w:snapToGrid w:val="0"/>
                        <w:spacing w:after="0" w:line="194" w:lineRule="auto"/>
                        <w:rPr>
                          <w:rFonts w:ascii="標楷體" w:eastAsia="標楷體" w:hAnsi="標楷體"/>
                          <w:sz w:val="36"/>
                          <w:szCs w:val="36"/>
                        </w:rPr>
                      </w:pPr>
                      <w:r w:rsidRPr="00C253E5">
                        <w:rPr>
                          <w:rFonts w:ascii="標楷體" w:eastAsia="標楷體" w:hAnsi="標楷體" w:hint="eastAsia"/>
                          <w:sz w:val="36"/>
                          <w:szCs w:val="36"/>
                        </w:rPr>
                        <w:t>左右</w:t>
                      </w:r>
                    </w:p>
                  </w:txbxContent>
                </v:textbox>
              </v:shape>
            </w:pict>
          </mc:Fallback>
        </mc:AlternateContent>
      </w:r>
      <w:r w:rsidR="00BB1D43">
        <w:rPr>
          <w:rFonts w:hint="eastAsia"/>
        </w:rPr>
        <w:t>老祖</w:t>
      </w:r>
      <w:r w:rsidR="00BB1D43" w:rsidRPr="005C410E">
        <w:rPr>
          <w:rFonts w:hint="eastAsia"/>
          <w:spacing w:val="-180"/>
        </w:rPr>
        <w:t>到</w:t>
      </w:r>
      <w:r w:rsidR="00BB1D43" w:rsidRPr="00C253E5">
        <w:rPr>
          <w:rFonts w:hint="eastAsia"/>
          <w:position w:val="22"/>
        </w:rPr>
        <w:t>。</w:t>
      </w:r>
      <w:r w:rsidR="00BB1D43" w:rsidRPr="00C253E5">
        <w:rPr>
          <w:rFonts w:hint="eastAsia"/>
          <w:spacing w:val="18"/>
          <w:position w:val="4"/>
          <w:sz w:val="48"/>
          <w:eastAsianLayout w:id="1718839040" w:combine="1"/>
        </w:rPr>
        <w:t>申疏寶照臨後請正。</w:t>
      </w:r>
      <w:r w:rsidR="00BB1D43">
        <w:rPr>
          <w:rFonts w:hint="eastAsia"/>
        </w:rPr>
        <w:t>主壇用寶須</w:t>
      </w:r>
      <w:r w:rsidR="00BB1D43" w:rsidRPr="005C410E">
        <w:rPr>
          <w:rFonts w:hint="eastAsia"/>
          <w:spacing w:val="-180"/>
        </w:rPr>
        <w:t>正</w:t>
      </w:r>
      <w:r w:rsidR="00BB1D43" w:rsidRPr="005C410E">
        <w:rPr>
          <w:rFonts w:hint="eastAsia"/>
          <w:spacing w:val="-180"/>
          <w:position w:val="22"/>
        </w:rPr>
        <w:t>。</w:t>
      </w:r>
      <w:r w:rsidR="00BB1D43">
        <w:rPr>
          <w:rFonts w:hint="eastAsia"/>
        </w:rPr>
        <w:t>上輪端尖去與下</w:t>
      </w:r>
      <w:r w:rsidR="00BB1D43" w:rsidRPr="005C410E">
        <w:rPr>
          <w:rFonts w:hint="eastAsia"/>
          <w:spacing w:val="-180"/>
        </w:rPr>
        <w:t>同</w:t>
      </w:r>
      <w:r w:rsidR="00BB1D43" w:rsidRPr="005C410E">
        <w:rPr>
          <w:rFonts w:hint="eastAsia"/>
          <w:spacing w:val="-180"/>
          <w:position w:val="22"/>
        </w:rPr>
        <w:t>。</w:t>
      </w:r>
      <w:r w:rsidR="00BB1D43">
        <w:rPr>
          <w:rFonts w:hint="eastAsia"/>
        </w:rPr>
        <w:t>極象在左又</w:t>
      </w:r>
      <w:r w:rsidR="00BB1D43" w:rsidRPr="005C410E">
        <w:rPr>
          <w:rFonts w:hint="eastAsia"/>
          <w:spacing w:val="-180"/>
        </w:rPr>
        <w:t>錯</w:t>
      </w:r>
      <w:r w:rsidR="00BB1D43" w:rsidRPr="005C410E">
        <w:rPr>
          <w:rFonts w:hint="eastAsia"/>
          <w:spacing w:val="-180"/>
          <w:position w:val="22"/>
        </w:rPr>
        <w:t>。</w:t>
      </w:r>
      <w:r w:rsidR="00BB1D43">
        <w:rPr>
          <w:rFonts w:hint="eastAsia"/>
        </w:rPr>
        <w:t>仍用極象上</w:t>
      </w:r>
      <w:r w:rsidR="00BB1D43" w:rsidRPr="005C410E">
        <w:rPr>
          <w:rFonts w:hint="eastAsia"/>
          <w:spacing w:val="-180"/>
        </w:rPr>
        <w:t>仰</w:t>
      </w:r>
      <w:r w:rsidR="00BB1D43" w:rsidRPr="005C410E">
        <w:rPr>
          <w:rFonts w:hint="eastAsia"/>
          <w:spacing w:val="-180"/>
          <w:position w:val="22"/>
        </w:rPr>
        <w:t>。</w:t>
      </w:r>
      <w:r w:rsidR="00BB1D43">
        <w:rPr>
          <w:rFonts w:hint="eastAsia"/>
        </w:rPr>
        <w:t>七輪平</w:t>
      </w:r>
      <w:r w:rsidR="00BB1D43" w:rsidRPr="005C410E">
        <w:rPr>
          <w:rFonts w:hint="eastAsia"/>
          <w:spacing w:val="-180"/>
        </w:rPr>
        <w:t>分</w:t>
      </w:r>
      <w:r w:rsidR="00BB1D43" w:rsidRPr="005C410E">
        <w:rPr>
          <w:rFonts w:hint="eastAsia"/>
          <w:spacing w:val="-180"/>
          <w:position w:val="22"/>
        </w:rPr>
        <w:t>。</w:t>
      </w:r>
      <w:r w:rsidR="00BB1D43">
        <w:rPr>
          <w:rFonts w:hint="eastAsia"/>
        </w:rPr>
        <w:t>左各下</w:t>
      </w:r>
      <w:r w:rsidR="00BB1D43" w:rsidRPr="005C410E">
        <w:rPr>
          <w:rFonts w:hint="eastAsia"/>
          <w:spacing w:val="-180"/>
        </w:rPr>
        <w:t>垂</w:t>
      </w:r>
      <w:r w:rsidR="00BB1D43" w:rsidRPr="005C410E">
        <w:rPr>
          <w:rFonts w:hint="eastAsia"/>
          <w:spacing w:val="-180"/>
          <w:position w:val="22"/>
        </w:rPr>
        <w:t>。</w:t>
      </w:r>
      <w:r w:rsidR="00BB1D43">
        <w:rPr>
          <w:rFonts w:hint="eastAsia"/>
        </w:rPr>
        <w:t>無稜半圓為上</w:t>
      </w:r>
      <w:r w:rsidR="00BB1D43" w:rsidRPr="005C410E">
        <w:rPr>
          <w:rFonts w:hint="eastAsia"/>
          <w:spacing w:val="-180"/>
        </w:rPr>
        <w:t>端</w:t>
      </w:r>
      <w:r w:rsidR="00BB1D43" w:rsidRPr="005C410E">
        <w:rPr>
          <w:rFonts w:hint="eastAsia"/>
          <w:spacing w:val="-180"/>
          <w:position w:val="22"/>
        </w:rPr>
        <w:t>。</w:t>
      </w:r>
      <w:r w:rsidR="00BB1D43">
        <w:rPr>
          <w:rFonts w:hint="eastAsia"/>
        </w:rPr>
        <w:t>形另</w:t>
      </w:r>
      <w:r w:rsidR="00BB1D43" w:rsidRPr="005C410E">
        <w:rPr>
          <w:rFonts w:hint="eastAsia"/>
          <w:spacing w:val="-180"/>
        </w:rPr>
        <w:t>臨</w:t>
      </w:r>
      <w:r w:rsidR="00BB1D43" w:rsidRPr="005C410E">
        <w:rPr>
          <w:rFonts w:hint="eastAsia"/>
          <w:spacing w:val="-180"/>
          <w:position w:val="22"/>
        </w:rPr>
        <w:t>。</w:t>
      </w:r>
      <w:r w:rsidR="00BB1D43">
        <w:rPr>
          <w:rFonts w:hint="eastAsia"/>
        </w:rPr>
        <w:t>照吾盤</w:t>
      </w:r>
      <w:r w:rsidR="00BB1D43" w:rsidRPr="005C410E">
        <w:rPr>
          <w:rFonts w:hint="eastAsia"/>
          <w:spacing w:val="-180"/>
        </w:rPr>
        <w:t>臨</w:t>
      </w:r>
      <w:r w:rsidR="00BB1D43" w:rsidRPr="005C410E">
        <w:rPr>
          <w:rFonts w:hint="eastAsia"/>
          <w:spacing w:val="-180"/>
          <w:position w:val="22"/>
        </w:rPr>
        <w:t>。</w:t>
      </w:r>
      <w:r w:rsidR="00BB1D43">
        <w:rPr>
          <w:rFonts w:hint="eastAsia"/>
        </w:rPr>
        <w:t>上</w:t>
      </w:r>
      <w:r>
        <w:rPr>
          <w:rFonts w:hint="eastAsia"/>
        </w:rPr>
        <w:t xml:space="preserve">　</w:t>
      </w:r>
      <w:r w:rsidR="00BB1D43">
        <w:rPr>
          <w:rFonts w:hint="eastAsia"/>
        </w:rPr>
        <w:t>下元墨乩</w:t>
      </w:r>
      <w:r w:rsidR="00BB1D43" w:rsidRPr="005C410E">
        <w:rPr>
          <w:rFonts w:hint="eastAsia"/>
          <w:spacing w:val="-180"/>
        </w:rPr>
        <w:t>紙</w:t>
      </w:r>
      <w:r w:rsidR="00BB1D43" w:rsidRPr="005C410E">
        <w:rPr>
          <w:rFonts w:hint="eastAsia"/>
          <w:spacing w:val="-180"/>
          <w:position w:val="22"/>
        </w:rPr>
        <w:t>。</w:t>
      </w:r>
      <w:r w:rsidR="00BB1D43">
        <w:rPr>
          <w:rFonts w:hint="eastAsia"/>
        </w:rPr>
        <w:t>餘均</w:t>
      </w:r>
      <w:r w:rsidR="00BB1D43" w:rsidRPr="005C410E">
        <w:rPr>
          <w:rFonts w:hint="eastAsia"/>
          <w:spacing w:val="-180"/>
        </w:rPr>
        <w:t>是</w:t>
      </w:r>
      <w:r w:rsidR="00BB1D43" w:rsidRPr="005C410E">
        <w:rPr>
          <w:rFonts w:hint="eastAsia"/>
          <w:spacing w:val="-180"/>
          <w:position w:val="22"/>
        </w:rPr>
        <w:t>。</w:t>
      </w:r>
      <w:r w:rsidR="00BB1D43">
        <w:rPr>
          <w:rFonts w:hint="eastAsia"/>
        </w:rPr>
        <w:t>在爾等細心整</w:t>
      </w:r>
      <w:r w:rsidR="00BB1D43" w:rsidRPr="005C410E">
        <w:rPr>
          <w:rFonts w:hint="eastAsia"/>
          <w:spacing w:val="-180"/>
        </w:rPr>
        <w:t>畫</w:t>
      </w:r>
      <w:r w:rsidR="00BB1D43" w:rsidRPr="005C410E">
        <w:rPr>
          <w:rFonts w:hint="eastAsia"/>
          <w:spacing w:val="-180"/>
          <w:position w:val="22"/>
        </w:rPr>
        <w:t>。</w:t>
      </w:r>
      <w:r w:rsidR="00BB1D43">
        <w:rPr>
          <w:rFonts w:hint="eastAsia"/>
        </w:rPr>
        <w:t>無須再</w:t>
      </w:r>
      <w:r w:rsidR="00BB1D43" w:rsidRPr="005C410E">
        <w:rPr>
          <w:rFonts w:hint="eastAsia"/>
          <w:spacing w:val="-180"/>
        </w:rPr>
        <w:t>臨</w:t>
      </w:r>
      <w:r w:rsidR="00BB1D43" w:rsidRPr="005C410E">
        <w:rPr>
          <w:rFonts w:hint="eastAsia"/>
          <w:spacing w:val="-180"/>
          <w:position w:val="22"/>
        </w:rPr>
        <w:t>。</w:t>
      </w:r>
      <w:r w:rsidR="00BB1D43">
        <w:rPr>
          <w:rFonts w:hint="eastAsia"/>
        </w:rPr>
        <w:t>五子准附</w:t>
      </w:r>
      <w:r w:rsidR="00BB1D43" w:rsidRPr="005C410E">
        <w:rPr>
          <w:rFonts w:hint="eastAsia"/>
          <w:spacing w:val="-180"/>
        </w:rPr>
        <w:t>修</w:t>
      </w:r>
      <w:r w:rsidR="00BB1D43" w:rsidRPr="005C410E">
        <w:rPr>
          <w:rFonts w:hint="eastAsia"/>
          <w:spacing w:val="-180"/>
          <w:position w:val="22"/>
        </w:rPr>
        <w:t>。</w:t>
      </w:r>
      <w:r w:rsidR="00BB1D43">
        <w:rPr>
          <w:rFonts w:hint="eastAsia"/>
        </w:rPr>
        <w:t>三庚均不可闕</w:t>
      </w:r>
      <w:r w:rsidR="00BB1D43" w:rsidRPr="005C410E">
        <w:rPr>
          <w:rFonts w:hint="eastAsia"/>
          <w:spacing w:val="-180"/>
        </w:rPr>
        <w:t>壇</w:t>
      </w:r>
      <w:r w:rsidR="00BB1D43" w:rsidRPr="005C410E">
        <w:rPr>
          <w:rFonts w:hint="eastAsia"/>
          <w:spacing w:val="-180"/>
          <w:position w:val="22"/>
        </w:rPr>
        <w:t>。</w:t>
      </w:r>
      <w:r w:rsidR="00BB1D43">
        <w:rPr>
          <w:rFonts w:hint="eastAsia"/>
        </w:rPr>
        <w:t>主壇轉語示</w:t>
      </w:r>
      <w:r w:rsidR="00BB1D43" w:rsidRPr="005C410E">
        <w:rPr>
          <w:rFonts w:hint="eastAsia"/>
          <w:spacing w:val="-180"/>
        </w:rPr>
        <w:t>知</w:t>
      </w:r>
      <w:r w:rsidR="00BB1D43" w:rsidRPr="005C410E">
        <w:rPr>
          <w:rFonts w:hint="eastAsia"/>
          <w:spacing w:val="-180"/>
          <w:position w:val="22"/>
        </w:rPr>
        <w:t>。</w:t>
      </w:r>
      <w:r w:rsidR="00BB1D43">
        <w:rPr>
          <w:rFonts w:hint="eastAsia"/>
        </w:rPr>
        <w:t>各坐四</w:t>
      </w:r>
      <w:r w:rsidR="00BB1D43" w:rsidRPr="005C410E">
        <w:rPr>
          <w:rFonts w:hint="eastAsia"/>
          <w:spacing w:val="-180"/>
        </w:rPr>
        <w:t>度</w:t>
      </w:r>
      <w:r w:rsidR="00BB1D43" w:rsidRPr="005C410E">
        <w:rPr>
          <w:rFonts w:hint="eastAsia"/>
          <w:spacing w:val="-180"/>
          <w:position w:val="22"/>
        </w:rPr>
        <w:t>。</w:t>
      </w:r>
      <w:r w:rsidR="00BB1D43">
        <w:rPr>
          <w:rFonts w:hint="eastAsia"/>
        </w:rPr>
        <w:t>聽</w:t>
      </w:r>
      <w:r w:rsidR="00BB1D43" w:rsidRPr="005C410E">
        <w:rPr>
          <w:rFonts w:hint="eastAsia"/>
          <w:spacing w:val="-180"/>
        </w:rPr>
        <w:t>經</w:t>
      </w:r>
      <w:r w:rsidR="00BB1D43" w:rsidRPr="006B16ED">
        <w:rPr>
          <w:rFonts w:hint="eastAsia"/>
          <w:spacing w:val="-100"/>
          <w:position w:val="22"/>
        </w:rPr>
        <w:t>。</w:t>
      </w:r>
      <w:r w:rsidR="00BB1D43" w:rsidRPr="00C253E5">
        <w:rPr>
          <w:rFonts w:hint="eastAsia"/>
          <w:spacing w:val="2"/>
          <w:position w:val="4"/>
          <w:sz w:val="48"/>
          <w:eastAsianLayout w:id="1718839040" w:combine="1"/>
        </w:rPr>
        <w:t>經文另錄。智真由北京回。以申集經十九日在智真庽開授。請示時間。</w:t>
      </w:r>
      <w:r w:rsidR="00BB1D43">
        <w:rPr>
          <w:rFonts w:hint="eastAsia"/>
        </w:rPr>
        <w:t>智真闕壇不闕</w:t>
      </w:r>
      <w:r w:rsidR="00BB1D43" w:rsidRPr="005C410E">
        <w:rPr>
          <w:rFonts w:hint="eastAsia"/>
          <w:spacing w:val="-180"/>
        </w:rPr>
        <w:t>坐</w:t>
      </w:r>
      <w:r w:rsidR="00BB1D43" w:rsidRPr="005C410E">
        <w:rPr>
          <w:rFonts w:hint="eastAsia"/>
          <w:spacing w:val="-180"/>
          <w:position w:val="22"/>
        </w:rPr>
        <w:t>。</w:t>
      </w:r>
      <w:r w:rsidR="00BB1D43">
        <w:rPr>
          <w:rFonts w:hint="eastAsia"/>
        </w:rPr>
        <w:t>闕代有三日</w:t>
      </w:r>
      <w:r w:rsidR="00BB1D43" w:rsidRPr="005C410E">
        <w:rPr>
          <w:rFonts w:hint="eastAsia"/>
          <w:spacing w:val="-180"/>
        </w:rPr>
        <w:t>已</w:t>
      </w:r>
      <w:r w:rsidR="00BB1D43" w:rsidRPr="006B16ED">
        <w:rPr>
          <w:rFonts w:hint="eastAsia"/>
          <w:spacing w:val="-100"/>
          <w:position w:val="22"/>
        </w:rPr>
        <w:t>。</w:t>
      </w:r>
      <w:r w:rsidR="00BB1D43" w:rsidRPr="00C253E5">
        <w:rPr>
          <w:rFonts w:hint="eastAsia"/>
          <w:spacing w:val="2"/>
          <w:position w:val="4"/>
          <w:sz w:val="48"/>
          <w:eastAsianLayout w:id="1718839040" w:combine="1"/>
        </w:rPr>
        <w:t>智真請假後每壇行禮皆有人</w:t>
      </w:r>
      <w:r w:rsidR="00BB1D43" w:rsidRPr="006B16ED">
        <w:rPr>
          <w:rFonts w:hint="eastAsia"/>
          <w:spacing w:val="4"/>
          <w:position w:val="4"/>
          <w:sz w:val="48"/>
          <w:eastAsianLayout w:id="1718839040" w:combine="1"/>
        </w:rPr>
        <w:t>代。從中有三次闕代。命於申壇補之。</w:t>
      </w:r>
      <w:r w:rsidR="00BB1D43">
        <w:rPr>
          <w:rFonts w:hint="eastAsia"/>
        </w:rPr>
        <w:t>申壇十九日巳刻以</w:t>
      </w:r>
      <w:r w:rsidR="00BB1D43" w:rsidRPr="005C410E">
        <w:rPr>
          <w:rFonts w:hint="eastAsia"/>
          <w:spacing w:val="-180"/>
        </w:rPr>
        <w:t>前</w:t>
      </w:r>
      <w:r w:rsidR="00BB1D43" w:rsidRPr="005C410E">
        <w:rPr>
          <w:rFonts w:hint="eastAsia"/>
          <w:spacing w:val="-180"/>
          <w:position w:val="22"/>
        </w:rPr>
        <w:t>。</w:t>
      </w:r>
      <w:r w:rsidR="00BB1D43">
        <w:rPr>
          <w:rFonts w:hint="eastAsia"/>
        </w:rPr>
        <w:t>補行三此此壇亦可謝</w:t>
      </w:r>
      <w:r w:rsidR="00BB1D43" w:rsidRPr="005C410E">
        <w:rPr>
          <w:rFonts w:hint="eastAsia"/>
          <w:spacing w:val="-180"/>
        </w:rPr>
        <w:t>疏</w:t>
      </w:r>
      <w:r w:rsidR="00BB1D43" w:rsidRPr="005C410E">
        <w:rPr>
          <w:rFonts w:hint="eastAsia"/>
          <w:spacing w:val="-180"/>
          <w:position w:val="22"/>
        </w:rPr>
        <w:t>。</w:t>
      </w:r>
    </w:p>
    <w:p w:rsidR="00BB1D43" w:rsidRDefault="00BB1D43" w:rsidP="004535BC">
      <w:pPr>
        <w:pStyle w:val="a9"/>
      </w:pPr>
      <w:r>
        <w:rPr>
          <w:rFonts w:hint="eastAsia"/>
        </w:rPr>
        <w:t>十一月十七日戊午正丑集經壇</w:t>
      </w:r>
      <w:r w:rsidRPr="00C253E5">
        <w:rPr>
          <w:rFonts w:hint="eastAsia"/>
          <w:sz w:val="24"/>
          <w:szCs w:val="24"/>
        </w:rPr>
        <w:t>在福緣壇</w:t>
      </w:r>
      <w:r w:rsidR="00A24E34" w:rsidRPr="00203877">
        <w:rPr>
          <w:rFonts w:ascii="MS Gothic" w:eastAsia="MS Gothic" w:hAnsi="MS Gothic" w:cs="MS Gothic" w:hint="eastAsia"/>
          <w:position w:val="18"/>
        </w:rPr>
        <w:t> </w:t>
      </w:r>
    </w:p>
    <w:p w:rsidR="00BB1D43" w:rsidRDefault="00BB1D43" w:rsidP="004535BC">
      <w:pPr>
        <w:pStyle w:val="a9"/>
      </w:pPr>
      <w:r>
        <w:rPr>
          <w:rFonts w:hint="eastAsia"/>
        </w:rPr>
        <w:t>仙師二</w:t>
      </w:r>
      <w:r w:rsidRPr="005C410E">
        <w:rPr>
          <w:rFonts w:hint="eastAsia"/>
          <w:spacing w:val="-180"/>
        </w:rPr>
        <w:t>度</w:t>
      </w:r>
      <w:r w:rsidRPr="005C410E">
        <w:rPr>
          <w:rFonts w:hint="eastAsia"/>
          <w:spacing w:val="-180"/>
          <w:position w:val="22"/>
        </w:rPr>
        <w:t>。</w:t>
      </w:r>
      <w:r>
        <w:rPr>
          <w:rFonts w:hint="eastAsia"/>
        </w:rPr>
        <w:t>自辰州</w:t>
      </w:r>
      <w:r w:rsidRPr="005C410E">
        <w:rPr>
          <w:rFonts w:hint="eastAsia"/>
          <w:spacing w:val="-180"/>
        </w:rPr>
        <w:t>來</w:t>
      </w:r>
      <w:r w:rsidRPr="005C410E">
        <w:rPr>
          <w:rFonts w:hint="eastAsia"/>
          <w:spacing w:val="-180"/>
          <w:position w:val="22"/>
        </w:rPr>
        <w:t>。</w:t>
      </w:r>
      <w:r>
        <w:rPr>
          <w:rFonts w:hint="eastAsia"/>
        </w:rPr>
        <w:t>宏教真人過</w:t>
      </w:r>
      <w:r w:rsidRPr="005C410E">
        <w:rPr>
          <w:rFonts w:hint="eastAsia"/>
          <w:spacing w:val="-180"/>
        </w:rPr>
        <w:t>壇</w:t>
      </w:r>
      <w:r w:rsidRPr="005C410E">
        <w:rPr>
          <w:rFonts w:hint="eastAsia"/>
          <w:spacing w:val="-180"/>
          <w:position w:val="22"/>
        </w:rPr>
        <w:t>。</w:t>
      </w:r>
      <w:r>
        <w:rPr>
          <w:rFonts w:hint="eastAsia"/>
        </w:rPr>
        <w:t>奉命轉</w:t>
      </w:r>
      <w:r w:rsidRPr="005C410E">
        <w:rPr>
          <w:rFonts w:hint="eastAsia"/>
          <w:spacing w:val="-180"/>
        </w:rPr>
        <w:t>諭</w:t>
      </w:r>
      <w:r w:rsidRPr="005C410E">
        <w:rPr>
          <w:rFonts w:hint="eastAsia"/>
          <w:spacing w:val="-180"/>
          <w:position w:val="22"/>
        </w:rPr>
        <w:t>。</w:t>
      </w:r>
      <w:r>
        <w:rPr>
          <w:rFonts w:hint="eastAsia"/>
        </w:rPr>
        <w:t>去</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正經</w:t>
      </w:r>
      <w:r w:rsidRPr="005C410E">
        <w:rPr>
          <w:rFonts w:hint="eastAsia"/>
          <w:spacing w:val="-180"/>
        </w:rPr>
        <w:t>畢</w:t>
      </w:r>
      <w:r w:rsidRPr="005C410E">
        <w:rPr>
          <w:rFonts w:hint="eastAsia"/>
          <w:spacing w:val="-180"/>
          <w:position w:val="22"/>
        </w:rPr>
        <w:t>。</w:t>
      </w:r>
      <w:r>
        <w:rPr>
          <w:rFonts w:hint="eastAsia"/>
        </w:rPr>
        <w:t>停四度</w:t>
      </w:r>
      <w:r w:rsidRPr="005C410E">
        <w:rPr>
          <w:rFonts w:hint="eastAsia"/>
          <w:spacing w:val="-180"/>
        </w:rPr>
        <w:t>正</w:t>
      </w:r>
      <w:r w:rsidRPr="005C410E">
        <w:rPr>
          <w:rFonts w:hint="eastAsia"/>
          <w:spacing w:val="-180"/>
          <w:position w:val="22"/>
        </w:rPr>
        <w:t>。</w:t>
      </w:r>
    </w:p>
    <w:p w:rsidR="00BB1D43" w:rsidRDefault="00BB1D43" w:rsidP="004535BC">
      <w:pPr>
        <w:pStyle w:val="a9"/>
      </w:pPr>
      <w:r>
        <w:rPr>
          <w:rFonts w:hint="eastAsia"/>
        </w:rPr>
        <w:lastRenderedPageBreak/>
        <w:t>仙師命吾</w:t>
      </w:r>
      <w:r w:rsidRPr="005C410E">
        <w:rPr>
          <w:rFonts w:hint="eastAsia"/>
          <w:spacing w:val="-180"/>
        </w:rPr>
        <w:t>言</w:t>
      </w:r>
      <w:r w:rsidRPr="005C410E">
        <w:rPr>
          <w:rFonts w:hint="eastAsia"/>
          <w:spacing w:val="-180"/>
          <w:position w:val="22"/>
        </w:rPr>
        <w:t>。</w:t>
      </w:r>
      <w:r>
        <w:rPr>
          <w:rFonts w:hint="eastAsia"/>
        </w:rPr>
        <w:t>葷者避</w:t>
      </w:r>
      <w:r w:rsidRPr="005C410E">
        <w:rPr>
          <w:rFonts w:hint="eastAsia"/>
          <w:spacing w:val="-180"/>
        </w:rPr>
        <w:t>壇</w:t>
      </w:r>
      <w:r w:rsidRPr="005C410E">
        <w:rPr>
          <w:rFonts w:hint="eastAsia"/>
          <w:spacing w:val="-180"/>
          <w:position w:val="22"/>
        </w:rPr>
        <w:t>。</w:t>
      </w:r>
      <w:r>
        <w:rPr>
          <w:rFonts w:hint="eastAsia"/>
        </w:rPr>
        <w:t>速另位設</w:t>
      </w:r>
      <w:r w:rsidRPr="005C410E">
        <w:rPr>
          <w:rFonts w:hint="eastAsia"/>
          <w:spacing w:val="-180"/>
        </w:rPr>
        <w:t>案</w:t>
      </w:r>
      <w:r w:rsidRPr="005C410E">
        <w:rPr>
          <w:rFonts w:hint="eastAsia"/>
          <w:spacing w:val="-180"/>
          <w:position w:val="22"/>
        </w:rPr>
        <w:t>。</w:t>
      </w:r>
      <w:r>
        <w:rPr>
          <w:rFonts w:hint="eastAsia"/>
        </w:rPr>
        <w:t>燈水香</w:t>
      </w:r>
      <w:r w:rsidRPr="005C410E">
        <w:rPr>
          <w:rFonts w:hint="eastAsia"/>
          <w:spacing w:val="-180"/>
        </w:rPr>
        <w:t>花</w:t>
      </w:r>
      <w:r w:rsidRPr="005C410E">
        <w:rPr>
          <w:rFonts w:hint="eastAsia"/>
          <w:spacing w:val="-180"/>
          <w:position w:val="22"/>
        </w:rPr>
        <w:t>。</w:t>
      </w:r>
      <w:r>
        <w:rPr>
          <w:rFonts w:hint="eastAsia"/>
        </w:rPr>
        <w:t>供養阿彌陀</w:t>
      </w:r>
      <w:r w:rsidRPr="005C410E">
        <w:rPr>
          <w:rFonts w:hint="eastAsia"/>
          <w:spacing w:val="-180"/>
        </w:rPr>
        <w:t>佛</w:t>
      </w:r>
      <w:r w:rsidRPr="005C410E">
        <w:rPr>
          <w:rFonts w:hint="eastAsia"/>
          <w:spacing w:val="-180"/>
          <w:position w:val="22"/>
        </w:rPr>
        <w:t>。</w:t>
      </w:r>
      <w:r>
        <w:rPr>
          <w:rFonts w:hint="eastAsia"/>
        </w:rPr>
        <w:t>默子跪領如</w:t>
      </w:r>
      <w:r w:rsidRPr="005C410E">
        <w:rPr>
          <w:rFonts w:hint="eastAsia"/>
          <w:spacing w:val="-180"/>
        </w:rPr>
        <w:t>儀</w:t>
      </w:r>
      <w:r w:rsidRPr="005C410E">
        <w:rPr>
          <w:rFonts w:hint="eastAsia"/>
          <w:spacing w:val="-180"/>
          <w:position w:val="22"/>
        </w:rPr>
        <w:t>。</w:t>
      </w:r>
      <w:r>
        <w:rPr>
          <w:rFonts w:hint="eastAsia"/>
        </w:rPr>
        <w:t>上香合十頂</w:t>
      </w:r>
      <w:r w:rsidRPr="005C410E">
        <w:rPr>
          <w:rFonts w:hint="eastAsia"/>
          <w:spacing w:val="-180"/>
        </w:rPr>
        <w:t>禮</w:t>
      </w:r>
      <w:r w:rsidRPr="005C410E">
        <w:rPr>
          <w:rFonts w:hint="eastAsia"/>
          <w:spacing w:val="-180"/>
          <w:position w:val="22"/>
        </w:rPr>
        <w:t>。</w:t>
      </w:r>
      <w:r>
        <w:rPr>
          <w:rFonts w:hint="eastAsia"/>
        </w:rPr>
        <w:t>默誦佛號百</w:t>
      </w:r>
      <w:r w:rsidRPr="005C410E">
        <w:rPr>
          <w:rFonts w:hint="eastAsia"/>
          <w:spacing w:val="-180"/>
        </w:rPr>
        <w:t>稱</w:t>
      </w:r>
      <w:r w:rsidRPr="005C410E">
        <w:rPr>
          <w:rFonts w:hint="eastAsia"/>
          <w:spacing w:val="-180"/>
          <w:position w:val="22"/>
        </w:rPr>
        <w:t>。</w:t>
      </w:r>
      <w:r>
        <w:rPr>
          <w:rFonts w:hint="eastAsia"/>
        </w:rPr>
        <w:t>禮畢正</w:t>
      </w:r>
      <w:r w:rsidRPr="005C410E">
        <w:rPr>
          <w:rFonts w:hint="eastAsia"/>
          <w:spacing w:val="-180"/>
        </w:rPr>
        <w:t>經</w:t>
      </w:r>
      <w:r w:rsidRPr="005C410E">
        <w:rPr>
          <w:rFonts w:hint="eastAsia"/>
          <w:spacing w:val="-180"/>
          <w:position w:val="22"/>
        </w:rPr>
        <w:t>。</w:t>
      </w:r>
      <w:r>
        <w:rPr>
          <w:rFonts w:hint="eastAsia"/>
        </w:rPr>
        <w:t>寶幡童子</w:t>
      </w:r>
      <w:r w:rsidRPr="005C410E">
        <w:rPr>
          <w:rFonts w:hint="eastAsia"/>
          <w:spacing w:val="-180"/>
        </w:rPr>
        <w:t>去</w:t>
      </w:r>
      <w:r w:rsidRPr="005C410E">
        <w:rPr>
          <w:rFonts w:hint="eastAsia"/>
          <w:spacing w:val="-180"/>
          <w:position w:val="22"/>
        </w:rPr>
        <w:t>。</w:t>
      </w:r>
      <w:r w:rsidR="00DF7A51">
        <w:rPr>
          <w:rFonts w:hint="eastAsia"/>
        </w:rPr>
        <w:t xml:space="preserve">　</w:t>
      </w:r>
      <w:r>
        <w:rPr>
          <w:rFonts w:hint="eastAsia"/>
        </w:rPr>
        <w:t>仙師庚壇授智真申</w:t>
      </w:r>
      <w:r w:rsidRPr="005C410E">
        <w:rPr>
          <w:rFonts w:hint="eastAsia"/>
          <w:spacing w:val="-180"/>
        </w:rPr>
        <w:t>經</w:t>
      </w:r>
      <w:r w:rsidRPr="005C410E">
        <w:rPr>
          <w:rFonts w:hint="eastAsia"/>
          <w:spacing w:val="-180"/>
          <w:position w:val="22"/>
        </w:rPr>
        <w:t>。</w:t>
      </w:r>
      <w:r>
        <w:rPr>
          <w:rFonts w:hint="eastAsia"/>
        </w:rPr>
        <w:t>午正開</w:t>
      </w:r>
      <w:r w:rsidRPr="005C410E">
        <w:rPr>
          <w:rFonts w:hint="eastAsia"/>
          <w:spacing w:val="-180"/>
        </w:rPr>
        <w:t>幕</w:t>
      </w:r>
      <w:r w:rsidRPr="005C410E">
        <w:rPr>
          <w:rFonts w:hint="eastAsia"/>
          <w:spacing w:val="-180"/>
          <w:position w:val="22"/>
        </w:rPr>
        <w:t>。</w:t>
      </w:r>
      <w:r>
        <w:rPr>
          <w:rFonts w:hint="eastAsia"/>
        </w:rPr>
        <w:t>午前新求附修弟子具</w:t>
      </w:r>
      <w:r w:rsidRPr="005C410E">
        <w:rPr>
          <w:rFonts w:hint="eastAsia"/>
          <w:spacing w:val="-180"/>
        </w:rPr>
        <w:t>疏</w:t>
      </w:r>
      <w:r w:rsidRPr="005C410E">
        <w:rPr>
          <w:rFonts w:hint="eastAsia"/>
          <w:spacing w:val="-180"/>
          <w:position w:val="22"/>
        </w:rPr>
        <w:t>。</w:t>
      </w:r>
      <w:r>
        <w:rPr>
          <w:rFonts w:hint="eastAsia"/>
        </w:rPr>
        <w:t>先請乩可</w:t>
      </w:r>
      <w:r w:rsidRPr="005C410E">
        <w:rPr>
          <w:rFonts w:hint="eastAsia"/>
          <w:spacing w:val="-180"/>
        </w:rPr>
        <w:t>也</w:t>
      </w:r>
      <w:r w:rsidRPr="005C410E">
        <w:rPr>
          <w:rFonts w:hint="eastAsia"/>
          <w:spacing w:val="-180"/>
          <w:position w:val="22"/>
        </w:rPr>
        <w:t>。</w:t>
      </w:r>
      <w:r>
        <w:rPr>
          <w:rFonts w:hint="eastAsia"/>
        </w:rPr>
        <w:t>鶴神劉勰</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十一月十九日庚申授申集經</w:t>
      </w:r>
      <w:r w:rsidRPr="00DF7A51">
        <w:rPr>
          <w:rFonts w:hint="eastAsia"/>
          <w:spacing w:val="60"/>
        </w:rPr>
        <w:t>壇</w:t>
      </w:r>
      <w:r w:rsidRPr="00A24E34">
        <w:rPr>
          <w:rFonts w:hint="eastAsia"/>
          <w:spacing w:val="2"/>
          <w:position w:val="4"/>
          <w:sz w:val="48"/>
          <w:eastAsianLayout w:id="1718839040" w:combine="1"/>
        </w:rPr>
        <w:t>在智真室設壇乾健門第二虹橋</w:t>
      </w:r>
      <w:r w:rsidR="00A24E34" w:rsidRPr="00DF7A51">
        <w:rPr>
          <w:rFonts w:ascii="MS Gothic" w:eastAsia="MS Gothic" w:hAnsi="MS Gothic" w:cs="MS Gothic" w:hint="eastAsia"/>
          <w:position w:val="22"/>
        </w:rPr>
        <w:t> </w:t>
      </w:r>
    </w:p>
    <w:p w:rsidR="00BB1D43" w:rsidRDefault="00BB1D43" w:rsidP="00DF7A51">
      <w:pPr>
        <w:pStyle w:val="a9"/>
        <w:kinsoku w:val="0"/>
      </w:pPr>
      <w:r>
        <w:rPr>
          <w:rFonts w:hint="eastAsia"/>
        </w:rPr>
        <w:t>鶴神劉勰</w:t>
      </w:r>
      <w:r w:rsidRPr="005C410E">
        <w:rPr>
          <w:rFonts w:hint="eastAsia"/>
          <w:spacing w:val="-180"/>
        </w:rPr>
        <w:t>到</w:t>
      </w:r>
      <w:r w:rsidRPr="005C410E">
        <w:rPr>
          <w:rFonts w:hint="eastAsia"/>
          <w:spacing w:val="-180"/>
          <w:position w:val="22"/>
        </w:rPr>
        <w:t>。</w:t>
      </w:r>
      <w:r w:rsidR="00DF7A51">
        <w:rPr>
          <w:rFonts w:hint="eastAsia"/>
        </w:rPr>
        <w:t xml:space="preserve">　</w:t>
      </w:r>
      <w:r>
        <w:rPr>
          <w:rFonts w:hint="eastAsia"/>
        </w:rPr>
        <w:t>仙師有歷山群仙會</w:t>
      </w:r>
      <w:r w:rsidRPr="005C410E">
        <w:rPr>
          <w:rFonts w:hint="eastAsia"/>
          <w:spacing w:val="-180"/>
        </w:rPr>
        <w:t>議</w:t>
      </w:r>
      <w:r w:rsidRPr="005C410E">
        <w:rPr>
          <w:rFonts w:hint="eastAsia"/>
          <w:spacing w:val="-180"/>
          <w:position w:val="22"/>
        </w:rPr>
        <w:t>。</w:t>
      </w:r>
      <w:r>
        <w:rPr>
          <w:rFonts w:hint="eastAsia"/>
        </w:rPr>
        <w:t>未後申授申</w:t>
      </w:r>
      <w:r w:rsidRPr="005C410E">
        <w:rPr>
          <w:rFonts w:hint="eastAsia"/>
          <w:spacing w:val="-180"/>
        </w:rPr>
        <w:t>經</w:t>
      </w:r>
      <w:r w:rsidRPr="005C410E">
        <w:rPr>
          <w:rFonts w:hint="eastAsia"/>
          <w:spacing w:val="-180"/>
          <w:position w:val="22"/>
        </w:rPr>
        <w:t>。</w:t>
      </w:r>
      <w:r>
        <w:rPr>
          <w:rFonts w:hint="eastAsia"/>
        </w:rPr>
        <w:t>諸子靜修正</w:t>
      </w:r>
      <w:r w:rsidRPr="005C410E">
        <w:rPr>
          <w:rFonts w:hint="eastAsia"/>
          <w:spacing w:val="-180"/>
        </w:rPr>
        <w:t>則</w:t>
      </w:r>
      <w:r w:rsidRPr="005C410E">
        <w:rPr>
          <w:rFonts w:hint="eastAsia"/>
          <w:spacing w:val="-180"/>
          <w:position w:val="22"/>
        </w:rPr>
        <w:t>。</w:t>
      </w:r>
      <w:r w:rsidR="00DF7A51">
        <w:rPr>
          <w:rFonts w:hint="eastAsia"/>
        </w:rPr>
        <w:t xml:space="preserve">　</w:t>
      </w:r>
      <w:r>
        <w:rPr>
          <w:rFonts w:hint="eastAsia"/>
        </w:rPr>
        <w:t>師駕前諸仙俱</w:t>
      </w:r>
      <w:r w:rsidRPr="005C410E">
        <w:rPr>
          <w:rFonts w:hint="eastAsia"/>
          <w:spacing w:val="-180"/>
        </w:rPr>
        <w:t>到</w:t>
      </w:r>
      <w:r w:rsidRPr="005C410E">
        <w:rPr>
          <w:rFonts w:hint="eastAsia"/>
          <w:spacing w:val="-180"/>
          <w:position w:val="22"/>
        </w:rPr>
        <w:t>。</w:t>
      </w:r>
      <w:r>
        <w:rPr>
          <w:rFonts w:hint="eastAsia"/>
        </w:rPr>
        <w:t>儀不可</w:t>
      </w:r>
      <w:r w:rsidRPr="005C410E">
        <w:rPr>
          <w:rFonts w:hint="eastAsia"/>
          <w:spacing w:val="-180"/>
        </w:rPr>
        <w:t>紊</w:t>
      </w:r>
      <w:r w:rsidRPr="005C410E">
        <w:rPr>
          <w:rFonts w:hint="eastAsia"/>
          <w:spacing w:val="-180"/>
          <w:position w:val="22"/>
        </w:rPr>
        <w:t>。</w:t>
      </w:r>
      <w:r>
        <w:rPr>
          <w:rFonts w:hint="eastAsia"/>
        </w:rPr>
        <w:t>序不可</w:t>
      </w:r>
      <w:r w:rsidRPr="005C410E">
        <w:rPr>
          <w:rFonts w:hint="eastAsia"/>
          <w:spacing w:val="-180"/>
        </w:rPr>
        <w:t>錯</w:t>
      </w:r>
      <w:r w:rsidRPr="005C410E">
        <w:rPr>
          <w:rFonts w:hint="eastAsia"/>
          <w:spacing w:val="-180"/>
          <w:position w:val="22"/>
        </w:rPr>
        <w:t>。</w:t>
      </w:r>
      <w:r>
        <w:rPr>
          <w:rFonts w:hint="eastAsia"/>
        </w:rPr>
        <w:t>至多三</w:t>
      </w:r>
      <w:r w:rsidRPr="005C410E">
        <w:rPr>
          <w:rFonts w:hint="eastAsia"/>
          <w:spacing w:val="-180"/>
        </w:rPr>
        <w:t>人</w:t>
      </w:r>
      <w:r w:rsidRPr="005C410E">
        <w:rPr>
          <w:rFonts w:hint="eastAsia"/>
          <w:spacing w:val="-180"/>
          <w:position w:val="22"/>
        </w:rPr>
        <w:t>。</w:t>
      </w:r>
      <w:r>
        <w:rPr>
          <w:rFonts w:hint="eastAsia"/>
        </w:rPr>
        <w:t>一列行</w:t>
      </w:r>
      <w:r w:rsidRPr="005C410E">
        <w:rPr>
          <w:rFonts w:hint="eastAsia"/>
          <w:spacing w:val="-180"/>
        </w:rPr>
        <w:t>拜</w:t>
      </w:r>
      <w:r w:rsidRPr="005C410E">
        <w:rPr>
          <w:rFonts w:hint="eastAsia"/>
          <w:spacing w:val="-180"/>
          <w:position w:val="22"/>
        </w:rPr>
        <w:t>。</w:t>
      </w:r>
      <w:r>
        <w:rPr>
          <w:rFonts w:hint="eastAsia"/>
        </w:rPr>
        <w:t>不在速而在</w:t>
      </w:r>
      <w:r w:rsidRPr="005C410E">
        <w:rPr>
          <w:rFonts w:hint="eastAsia"/>
          <w:spacing w:val="-180"/>
        </w:rPr>
        <w:t>虔</w:t>
      </w:r>
      <w:r w:rsidRPr="005C410E">
        <w:rPr>
          <w:rFonts w:hint="eastAsia"/>
          <w:spacing w:val="-180"/>
          <w:position w:val="22"/>
        </w:rPr>
        <w:t>。</w:t>
      </w:r>
      <w:r>
        <w:rPr>
          <w:rFonts w:hint="eastAsia"/>
        </w:rPr>
        <w:t>不在虔而在</w:t>
      </w:r>
      <w:r w:rsidRPr="005C410E">
        <w:rPr>
          <w:rFonts w:hint="eastAsia"/>
          <w:spacing w:val="-180"/>
        </w:rPr>
        <w:t>真</w:t>
      </w:r>
      <w:r w:rsidRPr="005C410E">
        <w:rPr>
          <w:rFonts w:hint="eastAsia"/>
          <w:spacing w:val="-180"/>
          <w:position w:val="22"/>
        </w:rPr>
        <w:t>。</w:t>
      </w:r>
      <w:r>
        <w:rPr>
          <w:rFonts w:hint="eastAsia"/>
        </w:rPr>
        <w:t>各各聽</w:t>
      </w:r>
      <w:r w:rsidRPr="005C410E">
        <w:rPr>
          <w:rFonts w:hint="eastAsia"/>
          <w:spacing w:val="-180"/>
        </w:rPr>
        <w:t>遵</w:t>
      </w:r>
      <w:r w:rsidRPr="005C410E">
        <w:rPr>
          <w:rFonts w:hint="eastAsia"/>
          <w:spacing w:val="-180"/>
          <w:position w:val="22"/>
        </w:rPr>
        <w:t>。</w:t>
      </w:r>
      <w:r>
        <w:rPr>
          <w:rFonts w:hint="eastAsia"/>
        </w:rPr>
        <w:t>吾回歷山會</w:t>
      </w:r>
      <w:r w:rsidRPr="005C410E">
        <w:rPr>
          <w:rFonts w:hint="eastAsia"/>
          <w:spacing w:val="-180"/>
        </w:rPr>
        <w:t>去</w:t>
      </w:r>
      <w:r w:rsidRPr="00DF7A51">
        <w:rPr>
          <w:rFonts w:hint="eastAsia"/>
          <w:spacing w:val="-100"/>
          <w:position w:val="22"/>
        </w:rPr>
        <w:t>。</w:t>
      </w:r>
      <w:r w:rsidRPr="00DF7A51">
        <w:rPr>
          <w:rFonts w:hint="eastAsia"/>
          <w:spacing w:val="7"/>
          <w:position w:val="4"/>
          <w:sz w:val="48"/>
          <w:eastAsianLayout w:id="1718839040" w:combine="1"/>
        </w:rPr>
        <w:t>本日人數較多。一一行禮。恐延時間。集合一次行禮。敬表敬水似嫌紊亂。只求速而欠整肅。故有此訓。</w:t>
      </w:r>
      <w:r>
        <w:rPr>
          <w:rFonts w:hint="eastAsia"/>
        </w:rPr>
        <w:t>先宮群仙華蓋童子</w:t>
      </w:r>
      <w:r w:rsidRPr="005C410E">
        <w:rPr>
          <w:rFonts w:hint="eastAsia"/>
          <w:spacing w:val="-180"/>
        </w:rPr>
        <w:t>去</w:t>
      </w:r>
      <w:r w:rsidRPr="005C410E">
        <w:rPr>
          <w:rFonts w:hint="eastAsia"/>
          <w:spacing w:val="-180"/>
          <w:position w:val="22"/>
        </w:rPr>
        <w:t>。</w:t>
      </w:r>
      <w:r>
        <w:rPr>
          <w:rFonts w:hint="eastAsia"/>
        </w:rPr>
        <w:t>各敬清</w:t>
      </w:r>
      <w:r w:rsidRPr="005C410E">
        <w:rPr>
          <w:rFonts w:hint="eastAsia"/>
          <w:spacing w:val="-180"/>
        </w:rPr>
        <w:t>表</w:t>
      </w:r>
      <w:r w:rsidRPr="005C410E">
        <w:rPr>
          <w:rFonts w:hint="eastAsia"/>
          <w:spacing w:val="-180"/>
          <w:position w:val="22"/>
        </w:rPr>
        <w:t>。</w:t>
      </w:r>
      <w:r>
        <w:rPr>
          <w:rFonts w:hint="eastAsia"/>
        </w:rPr>
        <w:t>送</w:t>
      </w:r>
      <w:r w:rsidRPr="005C410E">
        <w:rPr>
          <w:rFonts w:hint="eastAsia"/>
          <w:spacing w:val="-180"/>
        </w:rPr>
        <w:t>神</w:t>
      </w:r>
      <w:r w:rsidRPr="005C410E">
        <w:rPr>
          <w:rFonts w:hint="eastAsia"/>
          <w:spacing w:val="-180"/>
          <w:position w:val="22"/>
        </w:rPr>
        <w:t>。</w:t>
      </w:r>
      <w:r>
        <w:rPr>
          <w:rFonts w:hint="eastAsia"/>
        </w:rPr>
        <w:t>禮畢聽</w:t>
      </w:r>
      <w:r w:rsidRPr="005C410E">
        <w:rPr>
          <w:rFonts w:hint="eastAsia"/>
          <w:spacing w:val="-180"/>
        </w:rPr>
        <w:t>經</w:t>
      </w:r>
      <w:r w:rsidRPr="00DF7A51">
        <w:rPr>
          <w:rFonts w:hint="eastAsia"/>
          <w:spacing w:val="-100"/>
          <w:position w:val="22"/>
        </w:rPr>
        <w:t>。</w:t>
      </w:r>
      <w:r w:rsidRPr="00A24E34">
        <w:rPr>
          <w:rFonts w:hint="eastAsia"/>
          <w:spacing w:val="2"/>
          <w:position w:val="4"/>
          <w:sz w:val="48"/>
          <w:eastAsianLayout w:id="1718839040" w:combine="1"/>
        </w:rPr>
        <w:t>正經規則。由默靖主稿呈正。</w:t>
      </w:r>
      <w:r>
        <w:rPr>
          <w:rFonts w:hint="eastAsia"/>
        </w:rPr>
        <w:t>正則爾等自</w:t>
      </w:r>
      <w:r w:rsidRPr="005C410E">
        <w:rPr>
          <w:rFonts w:hint="eastAsia"/>
          <w:spacing w:val="-180"/>
        </w:rPr>
        <w:t>定</w:t>
      </w:r>
      <w:r w:rsidRPr="005C410E">
        <w:rPr>
          <w:rFonts w:hint="eastAsia"/>
          <w:spacing w:val="-180"/>
          <w:position w:val="22"/>
        </w:rPr>
        <w:t>。</w:t>
      </w:r>
      <w:r>
        <w:rPr>
          <w:rFonts w:hint="eastAsia"/>
        </w:rPr>
        <w:t>不必</w:t>
      </w:r>
      <w:r w:rsidR="00DF7A51">
        <w:rPr>
          <w:rFonts w:hint="eastAsia"/>
        </w:rPr>
        <w:t xml:space="preserve">　</w:t>
      </w:r>
      <w:r>
        <w:rPr>
          <w:rFonts w:hint="eastAsia"/>
        </w:rPr>
        <w:t>師</w:t>
      </w:r>
      <w:r w:rsidRPr="005C410E">
        <w:rPr>
          <w:rFonts w:hint="eastAsia"/>
          <w:spacing w:val="-180"/>
        </w:rPr>
        <w:t>改</w:t>
      </w:r>
      <w:r w:rsidRPr="005C410E">
        <w:rPr>
          <w:rFonts w:hint="eastAsia"/>
          <w:spacing w:val="-180"/>
          <w:position w:val="22"/>
        </w:rPr>
        <w:t>。</w:t>
      </w:r>
      <w:r>
        <w:rPr>
          <w:rFonts w:hint="eastAsia"/>
        </w:rPr>
        <w:t>吾語爾</w:t>
      </w:r>
      <w:r w:rsidRPr="005C410E">
        <w:rPr>
          <w:rFonts w:hint="eastAsia"/>
          <w:spacing w:val="-180"/>
        </w:rPr>
        <w:t>等</w:t>
      </w:r>
      <w:r w:rsidRPr="005C410E">
        <w:rPr>
          <w:rFonts w:hint="eastAsia"/>
          <w:spacing w:val="-180"/>
          <w:position w:val="22"/>
        </w:rPr>
        <w:t>。</w:t>
      </w:r>
      <w:r>
        <w:rPr>
          <w:rFonts w:hint="eastAsia"/>
        </w:rPr>
        <w:t>本日改同</w:t>
      </w:r>
      <w:r w:rsidRPr="005C410E">
        <w:rPr>
          <w:rFonts w:hint="eastAsia"/>
          <w:spacing w:val="-180"/>
        </w:rPr>
        <w:t>日</w:t>
      </w:r>
      <w:r w:rsidRPr="005C410E">
        <w:rPr>
          <w:rFonts w:hint="eastAsia"/>
          <w:spacing w:val="-180"/>
          <w:position w:val="22"/>
        </w:rPr>
        <w:t>。</w:t>
      </w:r>
      <w:r>
        <w:rPr>
          <w:rFonts w:hint="eastAsia"/>
        </w:rPr>
        <w:t>先由譯方下加一人二</w:t>
      </w:r>
      <w:r w:rsidRPr="005C410E">
        <w:rPr>
          <w:rFonts w:hint="eastAsia"/>
          <w:spacing w:val="-180"/>
        </w:rPr>
        <w:t>字</w:t>
      </w:r>
      <w:r w:rsidRPr="005C410E">
        <w:rPr>
          <w:rFonts w:hint="eastAsia"/>
          <w:spacing w:val="-180"/>
          <w:position w:val="22"/>
        </w:rPr>
        <w:t>。</w:t>
      </w:r>
      <w:r>
        <w:rPr>
          <w:rFonts w:hint="eastAsia"/>
        </w:rPr>
        <w:t>譯上添宣方一人報</w:t>
      </w:r>
      <w:r w:rsidRPr="005C410E">
        <w:rPr>
          <w:rFonts w:hint="eastAsia"/>
          <w:spacing w:val="-180"/>
        </w:rPr>
        <w:t>沙</w:t>
      </w:r>
      <w:r w:rsidRPr="005C410E">
        <w:rPr>
          <w:rFonts w:hint="eastAsia"/>
          <w:spacing w:val="-180"/>
          <w:position w:val="22"/>
        </w:rPr>
        <w:t>。</w:t>
      </w:r>
      <w:r>
        <w:rPr>
          <w:rFonts w:hint="eastAsia"/>
        </w:rPr>
        <w:t>餘皆</w:t>
      </w:r>
      <w:r w:rsidRPr="005C410E">
        <w:rPr>
          <w:rFonts w:hint="eastAsia"/>
          <w:spacing w:val="-180"/>
        </w:rPr>
        <w:t>是</w:t>
      </w:r>
      <w:r w:rsidRPr="005C410E">
        <w:rPr>
          <w:rFonts w:hint="eastAsia"/>
          <w:spacing w:val="-180"/>
          <w:position w:val="22"/>
        </w:rPr>
        <w:t>。</w:t>
      </w:r>
      <w:r>
        <w:rPr>
          <w:rFonts w:hint="eastAsia"/>
        </w:rPr>
        <w:t>劉勰回</w:t>
      </w:r>
      <w:r w:rsidRPr="005C410E">
        <w:rPr>
          <w:rFonts w:hint="eastAsia"/>
          <w:spacing w:val="-180"/>
        </w:rPr>
        <w:t>位</w:t>
      </w:r>
      <w:r w:rsidRPr="005C410E">
        <w:rPr>
          <w:rFonts w:hint="eastAsia"/>
          <w:spacing w:val="-180"/>
          <w:position w:val="22"/>
        </w:rPr>
        <w:t>。</w:t>
      </w:r>
    </w:p>
    <w:p w:rsidR="00BB1D43" w:rsidRDefault="005E7F74" w:rsidP="004535BC">
      <w:pPr>
        <w:pStyle w:val="a9"/>
      </w:pPr>
      <w:r w:rsidRPr="005E7F74">
        <w:rPr>
          <w:rFonts w:ascii="TYSymbols" w:eastAsia="TYSymbols" w:hAnsi="TYSymbols" w:cs="標楷體" w:hint="eastAsia"/>
          <w:color w:val="FF0000"/>
        </w:rPr>
        <w:t>󾒚󾒛</w:t>
      </w:r>
      <w:r w:rsidR="00BB1D43" w:rsidRPr="005C410E">
        <w:rPr>
          <w:rFonts w:hint="eastAsia"/>
          <w:spacing w:val="-180"/>
        </w:rPr>
        <w:t>到</w:t>
      </w:r>
      <w:r w:rsidR="00BB1D43" w:rsidRPr="005C410E">
        <w:rPr>
          <w:rFonts w:hint="eastAsia"/>
          <w:spacing w:val="-180"/>
          <w:position w:val="22"/>
        </w:rPr>
        <w:t>。</w:t>
      </w:r>
      <w:r w:rsidR="00BB1D43">
        <w:rPr>
          <w:rFonts w:hint="eastAsia"/>
        </w:rPr>
        <w:t>謝疏均</w:t>
      </w:r>
      <w:r w:rsidR="00BB1D43" w:rsidRPr="005C410E">
        <w:rPr>
          <w:rFonts w:hint="eastAsia"/>
          <w:spacing w:val="-180"/>
        </w:rPr>
        <w:t>退</w:t>
      </w:r>
      <w:r w:rsidR="00BB1D43" w:rsidRPr="005C410E">
        <w:rPr>
          <w:rFonts w:hint="eastAsia"/>
          <w:spacing w:val="-180"/>
          <w:position w:val="22"/>
        </w:rPr>
        <w:t>。</w:t>
      </w:r>
      <w:r w:rsidR="00BB1D43">
        <w:rPr>
          <w:rFonts w:hint="eastAsia"/>
        </w:rPr>
        <w:t>主壇寶作何用</w:t>
      </w:r>
      <w:r w:rsidR="00BB1D43" w:rsidRPr="005C410E">
        <w:rPr>
          <w:rFonts w:hint="eastAsia"/>
          <w:spacing w:val="-180"/>
        </w:rPr>
        <w:t>耶</w:t>
      </w:r>
      <w:r w:rsidR="00BB1D43" w:rsidRPr="005C410E">
        <w:rPr>
          <w:rFonts w:hint="eastAsia"/>
          <w:spacing w:val="-180"/>
          <w:position w:val="22"/>
        </w:rPr>
        <w:t>。</w:t>
      </w:r>
      <w:r w:rsidR="00BB1D43">
        <w:rPr>
          <w:rFonts w:hint="eastAsia"/>
        </w:rPr>
        <w:t>速另</w:t>
      </w:r>
      <w:r w:rsidR="00BB1D43" w:rsidRPr="005C410E">
        <w:rPr>
          <w:rFonts w:hint="eastAsia"/>
          <w:spacing w:val="-180"/>
        </w:rPr>
        <w:t>具</w:t>
      </w:r>
      <w:r w:rsidR="00BB1D43" w:rsidRPr="005C410E">
        <w:rPr>
          <w:rFonts w:hint="eastAsia"/>
          <w:spacing w:val="-180"/>
          <w:position w:val="22"/>
        </w:rPr>
        <w:t>。</w:t>
      </w:r>
      <w:r w:rsidR="00BB1D43">
        <w:rPr>
          <w:rFonts w:hint="eastAsia"/>
        </w:rPr>
        <w:t>登領籙要</w:t>
      </w:r>
      <w:r w:rsidR="00BB1D43" w:rsidRPr="005C410E">
        <w:rPr>
          <w:rFonts w:hint="eastAsia"/>
          <w:spacing w:val="-180"/>
        </w:rPr>
        <w:t>註</w:t>
      </w:r>
      <w:r w:rsidR="00BB1D43" w:rsidRPr="005C410E">
        <w:rPr>
          <w:rFonts w:hint="eastAsia"/>
          <w:spacing w:val="-180"/>
          <w:position w:val="22"/>
        </w:rPr>
        <w:t>。</w:t>
      </w:r>
      <w:r w:rsidR="00BB1D43">
        <w:rPr>
          <w:rFonts w:hint="eastAsia"/>
        </w:rPr>
        <w:t>以後勿</w:t>
      </w:r>
      <w:r w:rsidR="00BB1D43" w:rsidRPr="005C410E">
        <w:rPr>
          <w:rFonts w:hint="eastAsia"/>
          <w:spacing w:val="-180"/>
        </w:rPr>
        <w:t>忘</w:t>
      </w:r>
      <w:r w:rsidR="00BB1D43" w:rsidRPr="00DF7A51">
        <w:rPr>
          <w:rFonts w:hint="eastAsia"/>
          <w:spacing w:val="-100"/>
          <w:position w:val="22"/>
        </w:rPr>
        <w:t>。</w:t>
      </w:r>
      <w:r w:rsidR="00BB1D43" w:rsidRPr="00BA131C">
        <w:rPr>
          <w:rFonts w:hint="eastAsia"/>
          <w:position w:val="4"/>
          <w:sz w:val="48"/>
          <w:eastAsianLayout w:id="1718839040" w:combine="1"/>
        </w:rPr>
        <w:t>授未經賜三界六輪之寶為職方寶。具謝疏應由主壇親畫。今疏忽未用奉訓補具</w:t>
      </w:r>
      <w:r w:rsidR="00BB1D43">
        <w:rPr>
          <w:rFonts w:hint="eastAsia"/>
        </w:rPr>
        <w:t>南極老人過此</w:t>
      </w:r>
      <w:r w:rsidR="00BB1D43" w:rsidRPr="005C410E">
        <w:rPr>
          <w:rFonts w:hint="eastAsia"/>
          <w:spacing w:val="-180"/>
        </w:rPr>
        <w:t>去</w:t>
      </w:r>
      <w:r w:rsidR="00BB1D43" w:rsidRPr="005C410E">
        <w:rPr>
          <w:rFonts w:hint="eastAsia"/>
          <w:spacing w:val="-180"/>
          <w:position w:val="22"/>
        </w:rPr>
        <w:t>。</w:t>
      </w:r>
      <w:r w:rsidR="00BB1D43">
        <w:rPr>
          <w:rFonts w:hint="eastAsia"/>
        </w:rPr>
        <w:t>四度</w:t>
      </w:r>
      <w:r w:rsidR="00BB1D43" w:rsidRPr="004E2082">
        <w:rPr>
          <w:rFonts w:hint="eastAsia"/>
          <w:color w:val="FF0000"/>
          <w:position w:val="4"/>
          <w:sz w:val="48"/>
          <w:eastAsianLayout w:id="1718839040" w:combine="1"/>
        </w:rPr>
        <w:t>授未經。賜三界六輪之寶。為職方寶。疏謝應由主壇親畫。今疏忽未用。奉訓後補具。</w:t>
      </w:r>
      <w:r w:rsidR="00BB1D43">
        <w:rPr>
          <w:rFonts w:hint="eastAsia"/>
        </w:rPr>
        <w:t>授申</w:t>
      </w:r>
      <w:r w:rsidR="00BB1D43" w:rsidRPr="00DF7A51">
        <w:rPr>
          <w:rFonts w:hint="eastAsia"/>
          <w:spacing w:val="60"/>
        </w:rPr>
        <w:t>經</w:t>
      </w:r>
      <w:r w:rsidR="00BB1D43" w:rsidRPr="00A24E34">
        <w:rPr>
          <w:rFonts w:hint="eastAsia"/>
          <w:spacing w:val="2"/>
          <w:position w:val="4"/>
          <w:sz w:val="48"/>
          <w:eastAsianLayout w:id="1718839040" w:combine="1"/>
        </w:rPr>
        <w:t>經文另錄</w:t>
      </w:r>
    </w:p>
    <w:p w:rsidR="004E2082" w:rsidRDefault="004E2082" w:rsidP="004535BC">
      <w:pPr>
        <w:pStyle w:val="a9"/>
      </w:pPr>
    </w:p>
    <w:p w:rsidR="00BB1D43" w:rsidRDefault="00BB1D43" w:rsidP="004535BC">
      <w:pPr>
        <w:pStyle w:val="a9"/>
      </w:pPr>
      <w:r>
        <w:rPr>
          <w:rFonts w:hint="eastAsia"/>
        </w:rPr>
        <w:lastRenderedPageBreak/>
        <w:t>鶴神劉勰</w:t>
      </w:r>
      <w:r w:rsidRPr="005C410E">
        <w:rPr>
          <w:rFonts w:hint="eastAsia"/>
          <w:spacing w:val="-180"/>
        </w:rPr>
        <w:t>到</w:t>
      </w:r>
      <w:r w:rsidRPr="00DF7A51">
        <w:rPr>
          <w:rFonts w:hint="eastAsia"/>
          <w:spacing w:val="-100"/>
          <w:position w:val="22"/>
        </w:rPr>
        <w:t>。</w:t>
      </w:r>
      <w:r w:rsidRPr="00BA131C">
        <w:rPr>
          <w:rFonts w:hint="eastAsia"/>
          <w:position w:val="4"/>
          <w:sz w:val="48"/>
          <w:eastAsianLayout w:id="1718839040" w:combine="1"/>
        </w:rPr>
        <w:t>傳經時。向係解空侍右。福緣侍左。初不知有正助之分。休後福右解左。沙字筆畫。變為翻書。致受申飭。當即更易原位。</w:t>
      </w:r>
      <w:r>
        <w:rPr>
          <w:rFonts w:hint="eastAsia"/>
        </w:rPr>
        <w:t>經盤不可易</w:t>
      </w:r>
      <w:r w:rsidRPr="005C410E">
        <w:rPr>
          <w:rFonts w:hint="eastAsia"/>
          <w:spacing w:val="-180"/>
        </w:rPr>
        <w:t>手</w:t>
      </w:r>
      <w:r w:rsidRPr="005C410E">
        <w:rPr>
          <w:rFonts w:hint="eastAsia"/>
          <w:spacing w:val="-180"/>
          <w:position w:val="22"/>
        </w:rPr>
        <w:t>。</w:t>
      </w:r>
      <w:r>
        <w:rPr>
          <w:rFonts w:hint="eastAsia"/>
        </w:rPr>
        <w:t>氣分道</w:t>
      </w:r>
      <w:r w:rsidRPr="005C410E">
        <w:rPr>
          <w:rFonts w:hint="eastAsia"/>
          <w:spacing w:val="-180"/>
        </w:rPr>
        <w:t>背</w:t>
      </w:r>
      <w:r w:rsidRPr="005C410E">
        <w:rPr>
          <w:rFonts w:hint="eastAsia"/>
          <w:spacing w:val="-180"/>
          <w:position w:val="22"/>
        </w:rPr>
        <w:t>。</w:t>
      </w:r>
      <w:r>
        <w:rPr>
          <w:rFonts w:hint="eastAsia"/>
        </w:rPr>
        <w:t>必多中</w:t>
      </w:r>
      <w:r w:rsidRPr="005C410E">
        <w:rPr>
          <w:rFonts w:hint="eastAsia"/>
          <w:spacing w:val="-180"/>
        </w:rPr>
        <w:t>變</w:t>
      </w:r>
      <w:r w:rsidRPr="005C410E">
        <w:rPr>
          <w:rFonts w:hint="eastAsia"/>
          <w:spacing w:val="-180"/>
          <w:position w:val="22"/>
        </w:rPr>
        <w:t>。</w:t>
      </w:r>
      <w:r>
        <w:rPr>
          <w:rFonts w:hint="eastAsia"/>
        </w:rPr>
        <w:t>福解慎</w:t>
      </w:r>
      <w:r w:rsidRPr="005C410E">
        <w:rPr>
          <w:rFonts w:hint="eastAsia"/>
          <w:spacing w:val="-180"/>
        </w:rPr>
        <w:t>遵</w:t>
      </w:r>
      <w:r w:rsidRPr="005C410E">
        <w:rPr>
          <w:rFonts w:hint="eastAsia"/>
          <w:spacing w:val="-180"/>
          <w:position w:val="22"/>
        </w:rPr>
        <w:t>。</w:t>
      </w:r>
    </w:p>
    <w:p w:rsidR="00BB1D43" w:rsidRDefault="00BB1D43" w:rsidP="00BA131C">
      <w:pPr>
        <w:pStyle w:val="ae"/>
      </w:pPr>
      <w:r>
        <w:rPr>
          <w:rFonts w:hint="eastAsia"/>
        </w:rPr>
        <w:t>謹按吾道乃氣一而成之胞</w:t>
      </w:r>
      <w:r w:rsidRPr="005C410E">
        <w:rPr>
          <w:rFonts w:hint="eastAsia"/>
          <w:spacing w:val="-180"/>
        </w:rPr>
        <w:t>系</w:t>
      </w:r>
      <w:r w:rsidRPr="005C410E">
        <w:rPr>
          <w:rFonts w:hint="eastAsia"/>
          <w:spacing w:val="-180"/>
          <w:position w:val="22"/>
        </w:rPr>
        <w:t>。</w:t>
      </w:r>
      <w:r>
        <w:rPr>
          <w:rFonts w:hint="eastAsia"/>
        </w:rPr>
        <w:t>天地人物無不在一氣之</w:t>
      </w:r>
      <w:r w:rsidRPr="005C410E">
        <w:rPr>
          <w:rFonts w:hint="eastAsia"/>
          <w:spacing w:val="-180"/>
        </w:rPr>
        <w:t>中</w:t>
      </w:r>
      <w:r w:rsidRPr="005C410E">
        <w:rPr>
          <w:rFonts w:hint="eastAsia"/>
          <w:spacing w:val="-180"/>
          <w:position w:val="22"/>
        </w:rPr>
        <w:t>。</w:t>
      </w:r>
      <w:r>
        <w:rPr>
          <w:rFonts w:hint="eastAsia"/>
        </w:rPr>
        <w:t>人生之</w:t>
      </w:r>
      <w:r w:rsidRPr="005C410E">
        <w:rPr>
          <w:rFonts w:hint="eastAsia"/>
          <w:spacing w:val="-180"/>
        </w:rPr>
        <w:t>初</w:t>
      </w:r>
      <w:r w:rsidRPr="005C410E">
        <w:rPr>
          <w:rFonts w:hint="eastAsia"/>
          <w:spacing w:val="-180"/>
          <w:position w:val="22"/>
        </w:rPr>
        <w:t>。</w:t>
      </w:r>
      <w:r>
        <w:rPr>
          <w:rFonts w:hint="eastAsia"/>
        </w:rPr>
        <w:t>原本渾渾噩</w:t>
      </w:r>
      <w:r w:rsidRPr="005C410E">
        <w:rPr>
          <w:rFonts w:hint="eastAsia"/>
          <w:spacing w:val="-180"/>
        </w:rPr>
        <w:t>噩</w:t>
      </w:r>
      <w:r w:rsidRPr="005C410E">
        <w:rPr>
          <w:rFonts w:hint="eastAsia"/>
          <w:spacing w:val="-180"/>
          <w:position w:val="22"/>
        </w:rPr>
        <w:t>。</w:t>
      </w:r>
      <w:r>
        <w:rPr>
          <w:rFonts w:hint="eastAsia"/>
        </w:rPr>
        <w:t>無所謂</w:t>
      </w:r>
      <w:r w:rsidRPr="005C410E">
        <w:rPr>
          <w:rFonts w:hint="eastAsia"/>
          <w:spacing w:val="-180"/>
        </w:rPr>
        <w:t>道</w:t>
      </w:r>
      <w:r w:rsidRPr="005C410E">
        <w:rPr>
          <w:rFonts w:hint="eastAsia"/>
          <w:spacing w:val="-180"/>
          <w:position w:val="22"/>
        </w:rPr>
        <w:t>。</w:t>
      </w:r>
      <w:r>
        <w:rPr>
          <w:rFonts w:hint="eastAsia"/>
        </w:rPr>
        <w:t>無所謂非</w:t>
      </w:r>
      <w:r w:rsidRPr="005C410E">
        <w:rPr>
          <w:rFonts w:hint="eastAsia"/>
          <w:spacing w:val="-180"/>
        </w:rPr>
        <w:t>道</w:t>
      </w:r>
      <w:r w:rsidRPr="005C410E">
        <w:rPr>
          <w:rFonts w:hint="eastAsia"/>
          <w:spacing w:val="-180"/>
          <w:position w:val="22"/>
        </w:rPr>
        <w:t>。</w:t>
      </w:r>
      <w:r>
        <w:rPr>
          <w:rFonts w:hint="eastAsia"/>
        </w:rPr>
        <w:t>無所謂是</w:t>
      </w:r>
      <w:r w:rsidRPr="005C410E">
        <w:rPr>
          <w:rFonts w:hint="eastAsia"/>
          <w:spacing w:val="-180"/>
        </w:rPr>
        <w:t>非</w:t>
      </w:r>
      <w:r w:rsidRPr="005C410E">
        <w:rPr>
          <w:rFonts w:hint="eastAsia"/>
          <w:spacing w:val="-180"/>
          <w:position w:val="22"/>
        </w:rPr>
        <w:t>。</w:t>
      </w:r>
      <w:r>
        <w:rPr>
          <w:rFonts w:hint="eastAsia"/>
        </w:rPr>
        <w:t>無所謂善</w:t>
      </w:r>
      <w:r w:rsidRPr="005C410E">
        <w:rPr>
          <w:rFonts w:hint="eastAsia"/>
          <w:spacing w:val="-180"/>
        </w:rPr>
        <w:t>惡</w:t>
      </w:r>
      <w:r w:rsidRPr="005C410E">
        <w:rPr>
          <w:rFonts w:hint="eastAsia"/>
          <w:spacing w:val="-180"/>
          <w:position w:val="22"/>
        </w:rPr>
        <w:t>。</w:t>
      </w:r>
      <w:r>
        <w:rPr>
          <w:rFonts w:hint="eastAsia"/>
        </w:rPr>
        <w:t>不過一輪之</w:t>
      </w:r>
      <w:r w:rsidRPr="005C410E">
        <w:rPr>
          <w:rFonts w:hint="eastAsia"/>
          <w:spacing w:val="-180"/>
        </w:rPr>
        <w:t>運</w:t>
      </w:r>
      <w:r w:rsidRPr="005C410E">
        <w:rPr>
          <w:rFonts w:hint="eastAsia"/>
          <w:spacing w:val="-180"/>
          <w:position w:val="22"/>
        </w:rPr>
        <w:t>。</w:t>
      </w:r>
      <w:r>
        <w:rPr>
          <w:rFonts w:hint="eastAsia"/>
        </w:rPr>
        <w:t>適乎氣化之秉</w:t>
      </w:r>
      <w:r w:rsidRPr="005C410E">
        <w:rPr>
          <w:rFonts w:hint="eastAsia"/>
          <w:spacing w:val="-180"/>
        </w:rPr>
        <w:t>拘</w:t>
      </w:r>
      <w:r w:rsidRPr="005C410E">
        <w:rPr>
          <w:rFonts w:hint="eastAsia"/>
          <w:spacing w:val="-180"/>
          <w:position w:val="22"/>
        </w:rPr>
        <w:t>。</w:t>
      </w:r>
      <w:r>
        <w:rPr>
          <w:rFonts w:hint="eastAsia"/>
        </w:rPr>
        <w:t>乃有彼彼此此之等等相</w:t>
      </w:r>
      <w:r w:rsidRPr="005C410E">
        <w:rPr>
          <w:rFonts w:hint="eastAsia"/>
          <w:spacing w:val="-180"/>
        </w:rPr>
        <w:t>也</w:t>
      </w:r>
      <w:r w:rsidRPr="005C410E">
        <w:rPr>
          <w:rFonts w:hint="eastAsia"/>
          <w:spacing w:val="-180"/>
          <w:position w:val="22"/>
        </w:rPr>
        <w:t>。</w:t>
      </w:r>
      <w:r>
        <w:rPr>
          <w:rFonts w:hint="eastAsia"/>
        </w:rPr>
        <w:t>因有彼此之</w:t>
      </w:r>
      <w:r w:rsidRPr="005C410E">
        <w:rPr>
          <w:rFonts w:hint="eastAsia"/>
          <w:spacing w:val="-180"/>
        </w:rPr>
        <w:t>分</w:t>
      </w:r>
      <w:r w:rsidRPr="005C410E">
        <w:rPr>
          <w:rFonts w:hint="eastAsia"/>
          <w:spacing w:val="-180"/>
          <w:position w:val="22"/>
        </w:rPr>
        <w:t>。</w:t>
      </w:r>
      <w:r>
        <w:rPr>
          <w:rFonts w:hint="eastAsia"/>
        </w:rPr>
        <w:t>漸昧氣一之</w:t>
      </w:r>
      <w:r w:rsidRPr="005C410E">
        <w:rPr>
          <w:rFonts w:hint="eastAsia"/>
          <w:spacing w:val="-180"/>
        </w:rPr>
        <w:t>理</w:t>
      </w:r>
      <w:r w:rsidRPr="005C410E">
        <w:rPr>
          <w:rFonts w:hint="eastAsia"/>
          <w:spacing w:val="-180"/>
          <w:position w:val="22"/>
        </w:rPr>
        <w:t>。</w:t>
      </w:r>
      <w:r>
        <w:rPr>
          <w:rFonts w:hint="eastAsia"/>
        </w:rPr>
        <w:t>則氣一</w:t>
      </w:r>
      <w:r w:rsidRPr="005C410E">
        <w:rPr>
          <w:rFonts w:hint="eastAsia"/>
          <w:spacing w:val="-180"/>
        </w:rPr>
        <w:t>分</w:t>
      </w:r>
      <w:r w:rsidRPr="005C410E">
        <w:rPr>
          <w:rFonts w:hint="eastAsia"/>
          <w:spacing w:val="-180"/>
          <w:position w:val="22"/>
        </w:rPr>
        <w:t>。</w:t>
      </w:r>
      <w:r>
        <w:rPr>
          <w:rFonts w:hint="eastAsia"/>
        </w:rPr>
        <w:t>而道背</w:t>
      </w:r>
      <w:r w:rsidRPr="005C410E">
        <w:rPr>
          <w:rFonts w:hint="eastAsia"/>
          <w:spacing w:val="-180"/>
        </w:rPr>
        <w:t>矣</w:t>
      </w:r>
      <w:r w:rsidRPr="005C410E">
        <w:rPr>
          <w:rFonts w:hint="eastAsia"/>
          <w:spacing w:val="-180"/>
          <w:position w:val="22"/>
        </w:rPr>
        <w:t>。</w:t>
      </w:r>
      <w:r>
        <w:rPr>
          <w:rFonts w:hint="eastAsia"/>
        </w:rPr>
        <w:t>願吾修人秉大公之</w:t>
      </w:r>
      <w:r w:rsidRPr="005C410E">
        <w:rPr>
          <w:rFonts w:hint="eastAsia"/>
          <w:spacing w:val="-180"/>
        </w:rPr>
        <w:t>旨</w:t>
      </w:r>
      <w:r w:rsidRPr="005C410E">
        <w:rPr>
          <w:rFonts w:hint="eastAsia"/>
          <w:spacing w:val="-180"/>
          <w:position w:val="22"/>
        </w:rPr>
        <w:t>。</w:t>
      </w:r>
      <w:r>
        <w:rPr>
          <w:rFonts w:hint="eastAsia"/>
        </w:rPr>
        <w:t>泯彼此之</w:t>
      </w:r>
      <w:r w:rsidRPr="005C410E">
        <w:rPr>
          <w:rFonts w:hint="eastAsia"/>
          <w:spacing w:val="-180"/>
        </w:rPr>
        <w:t>見</w:t>
      </w:r>
      <w:r w:rsidRPr="005C410E">
        <w:rPr>
          <w:rFonts w:hint="eastAsia"/>
          <w:spacing w:val="-180"/>
          <w:position w:val="22"/>
        </w:rPr>
        <w:t>。</w:t>
      </w:r>
      <w:r>
        <w:rPr>
          <w:rFonts w:hint="eastAsia"/>
        </w:rPr>
        <w:t>納軓物於一</w:t>
      </w:r>
      <w:r w:rsidRPr="005C410E">
        <w:rPr>
          <w:rFonts w:hint="eastAsia"/>
          <w:spacing w:val="-180"/>
        </w:rPr>
        <w:t>胞</w:t>
      </w:r>
      <w:r w:rsidRPr="005C410E">
        <w:rPr>
          <w:rFonts w:hint="eastAsia"/>
          <w:spacing w:val="-180"/>
          <w:position w:val="22"/>
        </w:rPr>
        <w:t>。</w:t>
      </w:r>
      <w:r>
        <w:rPr>
          <w:rFonts w:hint="eastAsia"/>
        </w:rPr>
        <w:t>為萬有之主</w:t>
      </w:r>
      <w:r w:rsidRPr="005C410E">
        <w:rPr>
          <w:rFonts w:hint="eastAsia"/>
          <w:spacing w:val="-180"/>
        </w:rPr>
        <w:t>宰</w:t>
      </w:r>
      <w:r w:rsidRPr="005C410E">
        <w:rPr>
          <w:rFonts w:hint="eastAsia"/>
          <w:spacing w:val="-180"/>
          <w:position w:val="22"/>
        </w:rPr>
        <w:t>。</w:t>
      </w:r>
      <w:r>
        <w:rPr>
          <w:rFonts w:hint="eastAsia"/>
        </w:rPr>
        <w:t>勿使氣分道</w:t>
      </w:r>
      <w:r w:rsidRPr="005C410E">
        <w:rPr>
          <w:rFonts w:hint="eastAsia"/>
          <w:spacing w:val="-180"/>
        </w:rPr>
        <w:t>背</w:t>
      </w:r>
      <w:r w:rsidRPr="005C410E">
        <w:rPr>
          <w:rFonts w:hint="eastAsia"/>
          <w:spacing w:val="-180"/>
          <w:position w:val="22"/>
        </w:rPr>
        <w:t>。</w:t>
      </w:r>
      <w:r>
        <w:rPr>
          <w:rFonts w:hint="eastAsia"/>
        </w:rPr>
        <w:t>必多中變之訓見於後</w:t>
      </w:r>
      <w:r w:rsidRPr="005C410E">
        <w:rPr>
          <w:rFonts w:hint="eastAsia"/>
          <w:spacing w:val="-180"/>
        </w:rPr>
        <w:t>世</w:t>
      </w:r>
      <w:r w:rsidRPr="005C410E">
        <w:rPr>
          <w:rFonts w:hint="eastAsia"/>
          <w:spacing w:val="-180"/>
          <w:position w:val="22"/>
        </w:rPr>
        <w:t>。</w:t>
      </w:r>
      <w:r>
        <w:rPr>
          <w:rFonts w:hint="eastAsia"/>
        </w:rPr>
        <w:t>以重福解之</w:t>
      </w:r>
      <w:r w:rsidRPr="005C410E">
        <w:rPr>
          <w:rFonts w:hint="eastAsia"/>
          <w:spacing w:val="-180"/>
        </w:rPr>
        <w:t>罪</w:t>
      </w:r>
      <w:r w:rsidRPr="005C410E">
        <w:rPr>
          <w:rFonts w:hint="eastAsia"/>
          <w:spacing w:val="-180"/>
          <w:position w:val="22"/>
        </w:rPr>
        <w:t>。</w:t>
      </w:r>
      <w:r>
        <w:rPr>
          <w:rFonts w:hint="eastAsia"/>
        </w:rPr>
        <w:t>是皆為吾道立德立</w:t>
      </w:r>
      <w:r w:rsidRPr="005C410E">
        <w:rPr>
          <w:rFonts w:hint="eastAsia"/>
          <w:spacing w:val="-180"/>
        </w:rPr>
        <w:t>功</w:t>
      </w:r>
      <w:r w:rsidRPr="005C410E">
        <w:rPr>
          <w:rFonts w:hint="eastAsia"/>
          <w:spacing w:val="-180"/>
          <w:position w:val="22"/>
        </w:rPr>
        <w:t>。</w:t>
      </w:r>
      <w:r>
        <w:rPr>
          <w:rFonts w:hint="eastAsia"/>
        </w:rPr>
        <w:t>必有大成之望</w:t>
      </w:r>
      <w:r w:rsidRPr="005C410E">
        <w:rPr>
          <w:rFonts w:hint="eastAsia"/>
          <w:spacing w:val="-180"/>
        </w:rPr>
        <w:t>也</w:t>
      </w:r>
      <w:r w:rsidRPr="005C410E">
        <w:rPr>
          <w:rFonts w:hint="eastAsia"/>
          <w:spacing w:val="-180"/>
          <w:position w:val="22"/>
        </w:rPr>
        <w:t>。</w:t>
      </w:r>
      <w:r>
        <w:rPr>
          <w:rFonts w:hint="eastAsia"/>
        </w:rPr>
        <w:t>謹</w:t>
      </w:r>
      <w:r w:rsidRPr="005C410E">
        <w:rPr>
          <w:rFonts w:hint="eastAsia"/>
          <w:spacing w:val="-180"/>
        </w:rPr>
        <w:t>註</w:t>
      </w:r>
      <w:r w:rsidRPr="005C410E">
        <w:rPr>
          <w:rFonts w:hint="eastAsia"/>
          <w:spacing w:val="-180"/>
          <w:position w:val="22"/>
        </w:rPr>
        <w:t>。</w:t>
      </w:r>
    </w:p>
    <w:p w:rsidR="00BB1D43" w:rsidRDefault="00BB1D43" w:rsidP="004535BC">
      <w:pPr>
        <w:pStyle w:val="a9"/>
      </w:pPr>
      <w:r>
        <w:rPr>
          <w:rFonts w:hint="eastAsia"/>
        </w:rPr>
        <w:t>師</w:t>
      </w:r>
      <w:r w:rsidRPr="005C410E">
        <w:rPr>
          <w:rFonts w:hint="eastAsia"/>
          <w:spacing w:val="-180"/>
        </w:rPr>
        <w:t>回</w:t>
      </w:r>
      <w:r w:rsidRPr="005C410E">
        <w:rPr>
          <w:rFonts w:hint="eastAsia"/>
          <w:spacing w:val="-180"/>
          <w:position w:val="22"/>
        </w:rPr>
        <w:t>。</w:t>
      </w:r>
      <w:r>
        <w:rPr>
          <w:rFonts w:hint="eastAsia"/>
        </w:rPr>
        <w:t>下集酉</w:t>
      </w:r>
      <w:r w:rsidRPr="005C410E">
        <w:rPr>
          <w:rFonts w:hint="eastAsia"/>
          <w:spacing w:val="-180"/>
        </w:rPr>
        <w:t>經</w:t>
      </w:r>
      <w:r w:rsidRPr="005C410E">
        <w:rPr>
          <w:rFonts w:hint="eastAsia"/>
          <w:spacing w:val="-180"/>
          <w:position w:val="22"/>
        </w:rPr>
        <w:t>。</w:t>
      </w:r>
      <w:r>
        <w:rPr>
          <w:rFonts w:hint="eastAsia"/>
        </w:rPr>
        <w:t>卯前開</w:t>
      </w:r>
      <w:r w:rsidRPr="005C410E">
        <w:rPr>
          <w:rFonts w:hint="eastAsia"/>
          <w:spacing w:val="-180"/>
        </w:rPr>
        <w:t>幕</w:t>
      </w:r>
      <w:r w:rsidRPr="005C410E">
        <w:rPr>
          <w:rFonts w:hint="eastAsia"/>
          <w:spacing w:val="-180"/>
          <w:position w:val="22"/>
        </w:rPr>
        <w:t>。</w:t>
      </w:r>
      <w:r>
        <w:rPr>
          <w:rFonts w:hint="eastAsia"/>
        </w:rPr>
        <w:t>巳刻授</w:t>
      </w:r>
      <w:r w:rsidRPr="005C410E">
        <w:rPr>
          <w:rFonts w:hint="eastAsia"/>
          <w:spacing w:val="-180"/>
        </w:rPr>
        <w:t>經</w:t>
      </w:r>
      <w:r w:rsidRPr="005C410E">
        <w:rPr>
          <w:rFonts w:hint="eastAsia"/>
          <w:spacing w:val="-180"/>
          <w:position w:val="22"/>
        </w:rPr>
        <w:t>。</w:t>
      </w:r>
      <w:r>
        <w:rPr>
          <w:rFonts w:hint="eastAsia"/>
        </w:rPr>
        <w:t>謝表已</w:t>
      </w:r>
      <w:r w:rsidRPr="005C410E">
        <w:rPr>
          <w:rFonts w:hint="eastAsia"/>
          <w:spacing w:val="-180"/>
        </w:rPr>
        <w:t>登</w:t>
      </w:r>
      <w:r w:rsidRPr="005C410E">
        <w:rPr>
          <w:rFonts w:hint="eastAsia"/>
          <w:spacing w:val="-180"/>
          <w:position w:val="22"/>
        </w:rPr>
        <w:t>。</w:t>
      </w:r>
      <w:r>
        <w:rPr>
          <w:rFonts w:hint="eastAsia"/>
        </w:rPr>
        <w:t>後均遵前訓用</w:t>
      </w:r>
      <w:r w:rsidRPr="005C410E">
        <w:rPr>
          <w:rFonts w:hint="eastAsia"/>
          <w:spacing w:val="-180"/>
        </w:rPr>
        <w:t>之</w:t>
      </w:r>
      <w:r w:rsidRPr="005C410E">
        <w:rPr>
          <w:rFonts w:hint="eastAsia"/>
          <w:spacing w:val="-180"/>
          <w:position w:val="22"/>
        </w:rPr>
        <w:t>。</w:t>
      </w:r>
      <w:r>
        <w:rPr>
          <w:rFonts w:hint="eastAsia"/>
        </w:rPr>
        <w:t>為</w:t>
      </w:r>
      <w:r w:rsidRPr="005C410E">
        <w:rPr>
          <w:rFonts w:hint="eastAsia"/>
          <w:spacing w:val="-180"/>
        </w:rPr>
        <w:t>要</w:t>
      </w:r>
      <w:r w:rsidRPr="005C410E">
        <w:rPr>
          <w:rFonts w:hint="eastAsia"/>
          <w:spacing w:val="-180"/>
          <w:position w:val="22"/>
        </w:rPr>
        <w:t>。</w:t>
      </w:r>
      <w:r>
        <w:rPr>
          <w:rFonts w:hint="eastAsia"/>
        </w:rPr>
        <w:t>吾回南天門</w:t>
      </w:r>
      <w:r w:rsidRPr="005C410E">
        <w:rPr>
          <w:rFonts w:hint="eastAsia"/>
          <w:spacing w:val="-180"/>
        </w:rPr>
        <w:t>去</w:t>
      </w:r>
      <w:r w:rsidRPr="005C410E">
        <w:rPr>
          <w:rFonts w:hint="eastAsia"/>
          <w:spacing w:val="-180"/>
          <w:position w:val="22"/>
        </w:rPr>
        <w:t>。</w:t>
      </w:r>
      <w:r>
        <w:rPr>
          <w:rFonts w:hint="eastAsia"/>
        </w:rPr>
        <w:t>四度</w:t>
      </w:r>
      <w:r w:rsidRPr="005C410E">
        <w:rPr>
          <w:rFonts w:hint="eastAsia"/>
          <w:spacing w:val="-180"/>
        </w:rPr>
        <w:t>後</w:t>
      </w:r>
      <w:r w:rsidRPr="005C410E">
        <w:rPr>
          <w:rFonts w:hint="eastAsia"/>
          <w:spacing w:val="-180"/>
          <w:position w:val="22"/>
        </w:rPr>
        <w:t>。</w:t>
      </w:r>
      <w:r>
        <w:rPr>
          <w:rFonts w:hint="eastAsia"/>
        </w:rPr>
        <w:t>南極老人</w:t>
      </w:r>
      <w:r w:rsidRPr="005C410E">
        <w:rPr>
          <w:rFonts w:hint="eastAsia"/>
          <w:spacing w:val="-180"/>
        </w:rPr>
        <w:t>來</w:t>
      </w:r>
      <w:r w:rsidRPr="005C410E">
        <w:rPr>
          <w:rFonts w:hint="eastAsia"/>
          <w:spacing w:val="-180"/>
          <w:position w:val="22"/>
        </w:rPr>
        <w:t>。</w:t>
      </w:r>
      <w:r>
        <w:rPr>
          <w:rFonts w:hint="eastAsia"/>
        </w:rPr>
        <w:t>為吾像題</w:t>
      </w:r>
      <w:r w:rsidRPr="005C410E">
        <w:rPr>
          <w:rFonts w:hint="eastAsia"/>
          <w:spacing w:val="-180"/>
        </w:rPr>
        <w:t>詞</w:t>
      </w:r>
      <w:r w:rsidRPr="005C410E">
        <w:rPr>
          <w:rFonts w:hint="eastAsia"/>
          <w:spacing w:val="-180"/>
          <w:position w:val="22"/>
        </w:rPr>
        <w:t>。</w:t>
      </w:r>
      <w:r>
        <w:rPr>
          <w:rFonts w:hint="eastAsia"/>
        </w:rPr>
        <w:t>赤幢童子</w:t>
      </w:r>
      <w:r w:rsidRPr="005C410E">
        <w:rPr>
          <w:rFonts w:hint="eastAsia"/>
          <w:spacing w:val="-180"/>
        </w:rPr>
        <w:t>到</w:t>
      </w:r>
      <w:r w:rsidRPr="00BA131C">
        <w:rPr>
          <w:rFonts w:hint="eastAsia"/>
          <w:spacing w:val="-60"/>
          <w:position w:val="22"/>
        </w:rPr>
        <w:t>。</w:t>
      </w:r>
      <w:r w:rsidRPr="00BA131C">
        <w:rPr>
          <w:rFonts w:hint="eastAsia"/>
          <w:spacing w:val="10"/>
          <w:position w:val="4"/>
          <w:sz w:val="48"/>
          <w:eastAsianLayout w:id="1718839040" w:combine="1"/>
        </w:rPr>
        <w:t>佛鳳問酉經何時開幕</w:t>
      </w:r>
      <w:r>
        <w:rPr>
          <w:rFonts w:hint="eastAsia"/>
        </w:rPr>
        <w:t>先期前一日佛子垂</w:t>
      </w:r>
      <w:r w:rsidRPr="005C410E">
        <w:rPr>
          <w:rFonts w:hint="eastAsia"/>
          <w:spacing w:val="-180"/>
        </w:rPr>
        <w:t>幕</w:t>
      </w:r>
      <w:r w:rsidRPr="005C410E">
        <w:rPr>
          <w:rFonts w:hint="eastAsia"/>
          <w:spacing w:val="-180"/>
          <w:position w:val="22"/>
        </w:rPr>
        <w:t>。</w:t>
      </w:r>
      <w:r>
        <w:rPr>
          <w:rFonts w:hint="eastAsia"/>
        </w:rPr>
        <w:t>輪拜可</w:t>
      </w:r>
      <w:r w:rsidRPr="005C410E">
        <w:rPr>
          <w:rFonts w:hint="eastAsia"/>
          <w:spacing w:val="-180"/>
        </w:rPr>
        <w:t>准</w:t>
      </w:r>
      <w:r w:rsidRPr="005C410E">
        <w:rPr>
          <w:rFonts w:hint="eastAsia"/>
          <w:spacing w:val="-180"/>
          <w:position w:val="22"/>
        </w:rPr>
        <w:t>。</w:t>
      </w:r>
      <w:r>
        <w:rPr>
          <w:rFonts w:hint="eastAsia"/>
        </w:rPr>
        <w:t>不拘何</w:t>
      </w:r>
      <w:r w:rsidRPr="005C410E">
        <w:rPr>
          <w:rFonts w:hint="eastAsia"/>
          <w:spacing w:val="-180"/>
        </w:rPr>
        <w:t>時</w:t>
      </w:r>
      <w:r w:rsidRPr="005C410E">
        <w:rPr>
          <w:rFonts w:hint="eastAsia"/>
          <w:spacing w:val="-180"/>
          <w:position w:val="22"/>
        </w:rPr>
        <w:t>。</w:t>
      </w:r>
      <w:r>
        <w:rPr>
          <w:rFonts w:hint="eastAsia"/>
        </w:rPr>
        <w:t>巳刻最</w:t>
      </w:r>
      <w:r w:rsidRPr="005C410E">
        <w:rPr>
          <w:rFonts w:hint="eastAsia"/>
          <w:spacing w:val="-180"/>
        </w:rPr>
        <w:t>合</w:t>
      </w:r>
      <w:r w:rsidRPr="005C410E">
        <w:rPr>
          <w:rFonts w:hint="eastAsia"/>
          <w:spacing w:val="-180"/>
          <w:position w:val="22"/>
        </w:rPr>
        <w:t>。</w:t>
      </w:r>
      <w:r>
        <w:rPr>
          <w:rFonts w:hint="eastAsia"/>
        </w:rPr>
        <w:t>庚日授</w:t>
      </w:r>
      <w:r w:rsidRPr="005C410E">
        <w:rPr>
          <w:rFonts w:hint="eastAsia"/>
          <w:spacing w:val="-180"/>
        </w:rPr>
        <w:t>經</w:t>
      </w:r>
      <w:r w:rsidRPr="005C410E">
        <w:rPr>
          <w:rFonts w:hint="eastAsia"/>
          <w:spacing w:val="-180"/>
          <w:position w:val="22"/>
        </w:rPr>
        <w:t>。</w:t>
      </w:r>
      <w:r>
        <w:rPr>
          <w:rFonts w:hint="eastAsia"/>
        </w:rPr>
        <w:t>授經</w:t>
      </w:r>
      <w:r w:rsidRPr="005C410E">
        <w:rPr>
          <w:rFonts w:hint="eastAsia"/>
          <w:spacing w:val="-180"/>
        </w:rPr>
        <w:t>畢</w:t>
      </w:r>
      <w:r w:rsidRPr="005C410E">
        <w:rPr>
          <w:rFonts w:hint="eastAsia"/>
          <w:spacing w:val="-180"/>
          <w:position w:val="22"/>
        </w:rPr>
        <w:t>。</w:t>
      </w:r>
      <w:r>
        <w:rPr>
          <w:rFonts w:hint="eastAsia"/>
        </w:rPr>
        <w:t>諸子坐</w:t>
      </w:r>
      <w:r w:rsidRPr="005C410E">
        <w:rPr>
          <w:rFonts w:hint="eastAsia"/>
          <w:spacing w:val="-180"/>
        </w:rPr>
        <w:t>壇</w:t>
      </w:r>
      <w:r w:rsidRPr="005C410E">
        <w:rPr>
          <w:rFonts w:hint="eastAsia"/>
          <w:spacing w:val="-180"/>
          <w:position w:val="22"/>
        </w:rPr>
        <w:t>。</w:t>
      </w:r>
      <w:r>
        <w:rPr>
          <w:rFonts w:hint="eastAsia"/>
        </w:rPr>
        <w:t>垂慕時不必請訓問</w:t>
      </w:r>
      <w:r w:rsidRPr="005C410E">
        <w:rPr>
          <w:rFonts w:hint="eastAsia"/>
          <w:spacing w:val="-180"/>
        </w:rPr>
        <w:t>事</w:t>
      </w:r>
      <w:r w:rsidRPr="005C410E">
        <w:rPr>
          <w:rFonts w:hint="eastAsia"/>
          <w:spacing w:val="-180"/>
          <w:position w:val="22"/>
        </w:rPr>
        <w:t>。</w:t>
      </w:r>
      <w:r>
        <w:rPr>
          <w:rFonts w:hint="eastAsia"/>
        </w:rPr>
        <w:t>祇須拜</w:t>
      </w:r>
      <w:r w:rsidRPr="005C410E">
        <w:rPr>
          <w:rFonts w:hint="eastAsia"/>
          <w:spacing w:val="-180"/>
        </w:rPr>
        <w:t>像</w:t>
      </w:r>
      <w:r w:rsidRPr="005C410E">
        <w:rPr>
          <w:rFonts w:hint="eastAsia"/>
          <w:spacing w:val="-180"/>
          <w:position w:val="22"/>
        </w:rPr>
        <w:t>。</w:t>
      </w:r>
      <w:r>
        <w:rPr>
          <w:rFonts w:hint="eastAsia"/>
        </w:rPr>
        <w:t>勿庸列</w:t>
      </w:r>
      <w:r w:rsidRPr="005C410E">
        <w:rPr>
          <w:rFonts w:hint="eastAsia"/>
          <w:spacing w:val="-180"/>
        </w:rPr>
        <w:t>坐</w:t>
      </w:r>
      <w:r w:rsidRPr="005C410E">
        <w:rPr>
          <w:rFonts w:hint="eastAsia"/>
          <w:spacing w:val="-180"/>
          <w:position w:val="22"/>
        </w:rPr>
        <w:t>。</w:t>
      </w:r>
      <w:r>
        <w:rPr>
          <w:rFonts w:hint="eastAsia"/>
        </w:rPr>
        <w:t>智子問</w:t>
      </w:r>
      <w:r w:rsidRPr="005C410E">
        <w:rPr>
          <w:rFonts w:hint="eastAsia"/>
          <w:spacing w:val="-180"/>
        </w:rPr>
        <w:t>事</w:t>
      </w:r>
      <w:r w:rsidRPr="00DF7A51">
        <w:rPr>
          <w:rFonts w:hint="eastAsia"/>
          <w:spacing w:val="-100"/>
          <w:position w:val="22"/>
        </w:rPr>
        <w:t>。</w:t>
      </w:r>
      <w:r w:rsidRPr="00A24E34">
        <w:rPr>
          <w:rFonts w:hint="eastAsia"/>
          <w:spacing w:val="2"/>
          <w:position w:val="4"/>
          <w:sz w:val="48"/>
          <w:eastAsianLayout w:id="1718839040" w:combine="1"/>
        </w:rPr>
        <w:t>智真問題詞是否用硃筆抑用沙</w:t>
      </w:r>
    </w:p>
    <w:p w:rsidR="00BB1D43" w:rsidRDefault="00BB1D43" w:rsidP="004535BC">
      <w:pPr>
        <w:pStyle w:val="a9"/>
      </w:pPr>
      <w:r>
        <w:rPr>
          <w:rFonts w:hint="eastAsia"/>
        </w:rPr>
        <w:lastRenderedPageBreak/>
        <w:t>老人到</w:t>
      </w:r>
      <w:r w:rsidRPr="005C410E">
        <w:rPr>
          <w:rFonts w:hint="eastAsia"/>
          <w:spacing w:val="-180"/>
        </w:rPr>
        <w:t>壇</w:t>
      </w:r>
      <w:r w:rsidRPr="005C410E">
        <w:rPr>
          <w:rFonts w:hint="eastAsia"/>
          <w:spacing w:val="-180"/>
          <w:position w:val="22"/>
        </w:rPr>
        <w:t>。</w:t>
      </w:r>
      <w:r>
        <w:rPr>
          <w:rFonts w:hint="eastAsia"/>
        </w:rPr>
        <w:t>題沙錄</w:t>
      </w:r>
      <w:r w:rsidRPr="005C410E">
        <w:rPr>
          <w:rFonts w:hint="eastAsia"/>
          <w:spacing w:val="-180"/>
        </w:rPr>
        <w:t>之</w:t>
      </w:r>
      <w:r w:rsidRPr="005C410E">
        <w:rPr>
          <w:rFonts w:hint="eastAsia"/>
          <w:spacing w:val="-180"/>
          <w:position w:val="22"/>
        </w:rPr>
        <w:t>。</w:t>
      </w:r>
      <w:r>
        <w:rPr>
          <w:rFonts w:hint="eastAsia"/>
        </w:rPr>
        <w:t>以誌勿</w:t>
      </w:r>
      <w:r w:rsidRPr="005C410E">
        <w:rPr>
          <w:rFonts w:hint="eastAsia"/>
          <w:spacing w:val="-180"/>
        </w:rPr>
        <w:t>忘</w:t>
      </w:r>
      <w:r w:rsidRPr="005C410E">
        <w:rPr>
          <w:rFonts w:hint="eastAsia"/>
          <w:spacing w:val="-180"/>
          <w:position w:val="22"/>
        </w:rPr>
        <w:t>。</w:t>
      </w:r>
    </w:p>
    <w:p w:rsidR="00BB1D43" w:rsidRDefault="00BB1D43" w:rsidP="004535BC">
      <w:pPr>
        <w:pStyle w:val="a9"/>
      </w:pPr>
      <w:r>
        <w:rPr>
          <w:rFonts w:hint="eastAsia"/>
        </w:rPr>
        <w:t>南極老人</w:t>
      </w:r>
      <w:r w:rsidRPr="005C410E">
        <w:rPr>
          <w:rFonts w:hint="eastAsia"/>
          <w:spacing w:val="-180"/>
        </w:rPr>
        <w:t>到</w:t>
      </w:r>
      <w:r w:rsidRPr="005C410E">
        <w:rPr>
          <w:rFonts w:hint="eastAsia"/>
          <w:spacing w:val="-180"/>
          <w:position w:val="22"/>
        </w:rPr>
        <w:t>。</w:t>
      </w:r>
      <w:r>
        <w:rPr>
          <w:rFonts w:hint="eastAsia"/>
        </w:rPr>
        <w:t>曰若無</w:t>
      </w:r>
      <w:r w:rsidRPr="005C410E">
        <w:rPr>
          <w:rFonts w:hint="eastAsia"/>
          <w:spacing w:val="-180"/>
        </w:rPr>
        <w:t>疆</w:t>
      </w:r>
      <w:r w:rsidRPr="005C410E">
        <w:rPr>
          <w:rFonts w:hint="eastAsia"/>
          <w:spacing w:val="-180"/>
          <w:position w:val="22"/>
        </w:rPr>
        <w:t>。</w:t>
      </w:r>
      <w:r>
        <w:rPr>
          <w:rFonts w:hint="eastAsia"/>
        </w:rPr>
        <w:t>惟壽而</w:t>
      </w:r>
      <w:r w:rsidRPr="005C410E">
        <w:rPr>
          <w:rFonts w:hint="eastAsia"/>
          <w:spacing w:val="-180"/>
        </w:rPr>
        <w:t>康</w:t>
      </w:r>
      <w:r w:rsidRPr="005C410E">
        <w:rPr>
          <w:rFonts w:hint="eastAsia"/>
          <w:spacing w:val="-180"/>
          <w:position w:val="22"/>
        </w:rPr>
        <w:t>。</w:t>
      </w:r>
      <w:r>
        <w:rPr>
          <w:rFonts w:hint="eastAsia"/>
        </w:rPr>
        <w:t>生矣不</w:t>
      </w:r>
      <w:r w:rsidRPr="005C410E">
        <w:rPr>
          <w:rFonts w:hint="eastAsia"/>
          <w:spacing w:val="-180"/>
        </w:rPr>
        <w:t>息</w:t>
      </w:r>
      <w:r w:rsidRPr="005C410E">
        <w:rPr>
          <w:rFonts w:hint="eastAsia"/>
          <w:spacing w:val="-180"/>
          <w:position w:val="22"/>
        </w:rPr>
        <w:t>。</w:t>
      </w:r>
      <w:r>
        <w:rPr>
          <w:rFonts w:hint="eastAsia"/>
        </w:rPr>
        <w:t>于世有</w:t>
      </w:r>
      <w:r w:rsidRPr="005C410E">
        <w:rPr>
          <w:rFonts w:hint="eastAsia"/>
          <w:spacing w:val="-180"/>
        </w:rPr>
        <w:t>光</w:t>
      </w:r>
      <w:r w:rsidRPr="005C410E">
        <w:rPr>
          <w:rFonts w:hint="eastAsia"/>
          <w:spacing w:val="-180"/>
          <w:position w:val="22"/>
        </w:rPr>
        <w:t>。</w:t>
      </w:r>
      <w:r>
        <w:rPr>
          <w:rFonts w:hint="eastAsia"/>
        </w:rPr>
        <w:t>強健何</w:t>
      </w:r>
      <w:r w:rsidRPr="005C410E">
        <w:rPr>
          <w:rFonts w:hint="eastAsia"/>
          <w:spacing w:val="-180"/>
        </w:rPr>
        <w:t>德</w:t>
      </w:r>
      <w:r w:rsidRPr="005C410E">
        <w:rPr>
          <w:rFonts w:hint="eastAsia"/>
          <w:spacing w:val="-180"/>
          <w:position w:val="22"/>
        </w:rPr>
        <w:t>。</w:t>
      </w:r>
      <w:r>
        <w:rPr>
          <w:rFonts w:hint="eastAsia"/>
        </w:rPr>
        <w:t>繁衍何</w:t>
      </w:r>
      <w:r w:rsidRPr="005C410E">
        <w:rPr>
          <w:rFonts w:hint="eastAsia"/>
          <w:spacing w:val="-180"/>
        </w:rPr>
        <w:t>昌</w:t>
      </w:r>
      <w:r w:rsidRPr="005C410E">
        <w:rPr>
          <w:rFonts w:hint="eastAsia"/>
          <w:spacing w:val="-180"/>
          <w:position w:val="22"/>
        </w:rPr>
        <w:t>。</w:t>
      </w:r>
      <w:r>
        <w:rPr>
          <w:rFonts w:hint="eastAsia"/>
        </w:rPr>
        <w:t>有</w:t>
      </w:r>
    </w:p>
    <w:p w:rsidR="00BB1D43" w:rsidRDefault="00BB1D43" w:rsidP="004535BC">
      <w:pPr>
        <w:pStyle w:val="a9"/>
      </w:pPr>
      <w:r>
        <w:rPr>
          <w:rFonts w:hint="eastAsia"/>
        </w:rPr>
        <w:t>老人</w:t>
      </w:r>
      <w:r w:rsidRPr="005C410E">
        <w:rPr>
          <w:rFonts w:hint="eastAsia"/>
          <w:spacing w:val="-180"/>
        </w:rPr>
        <w:t>像</w:t>
      </w:r>
      <w:r w:rsidRPr="005C410E">
        <w:rPr>
          <w:rFonts w:hint="eastAsia"/>
          <w:spacing w:val="-180"/>
          <w:position w:val="22"/>
        </w:rPr>
        <w:t>。</w:t>
      </w:r>
      <w:r>
        <w:rPr>
          <w:rFonts w:hint="eastAsia"/>
        </w:rPr>
        <w:t>前後茫</w:t>
      </w:r>
      <w:r w:rsidRPr="005C410E">
        <w:rPr>
          <w:rFonts w:hint="eastAsia"/>
          <w:spacing w:val="-180"/>
        </w:rPr>
        <w:t>茫</w:t>
      </w:r>
      <w:r w:rsidRPr="005C410E">
        <w:rPr>
          <w:rFonts w:hint="eastAsia"/>
          <w:spacing w:val="-180"/>
          <w:position w:val="22"/>
        </w:rPr>
        <w:t>。</w:t>
      </w:r>
      <w:r>
        <w:rPr>
          <w:rFonts w:hint="eastAsia"/>
        </w:rPr>
        <w:t>永念妙</w:t>
      </w:r>
      <w:r w:rsidRPr="005C410E">
        <w:rPr>
          <w:rFonts w:hint="eastAsia"/>
          <w:spacing w:val="-180"/>
        </w:rPr>
        <w:t>山</w:t>
      </w:r>
      <w:r w:rsidRPr="005C410E">
        <w:rPr>
          <w:rFonts w:hint="eastAsia"/>
          <w:spacing w:val="-180"/>
          <w:position w:val="22"/>
        </w:rPr>
        <w:t>。</w:t>
      </w:r>
      <w:r>
        <w:rPr>
          <w:rFonts w:hint="eastAsia"/>
        </w:rPr>
        <w:t>有懷其</w:t>
      </w:r>
      <w:r w:rsidRPr="005C410E">
        <w:rPr>
          <w:rFonts w:hint="eastAsia"/>
          <w:spacing w:val="-180"/>
        </w:rPr>
        <w:t>將</w:t>
      </w:r>
      <w:r w:rsidRPr="005C410E">
        <w:rPr>
          <w:rFonts w:hint="eastAsia"/>
          <w:spacing w:val="-180"/>
          <w:position w:val="22"/>
        </w:rPr>
        <w:t>。</w:t>
      </w:r>
      <w:r>
        <w:rPr>
          <w:rFonts w:hint="eastAsia"/>
        </w:rPr>
        <w:t>智水仁</w:t>
      </w:r>
      <w:r w:rsidRPr="005C410E">
        <w:rPr>
          <w:rFonts w:hint="eastAsia"/>
          <w:spacing w:val="-180"/>
        </w:rPr>
        <w:t>山</w:t>
      </w:r>
      <w:r w:rsidRPr="005C410E">
        <w:rPr>
          <w:rFonts w:hint="eastAsia"/>
          <w:spacing w:val="-180"/>
          <w:position w:val="22"/>
        </w:rPr>
        <w:t>。</w:t>
      </w:r>
      <w:r>
        <w:rPr>
          <w:rFonts w:hint="eastAsia"/>
        </w:rPr>
        <w:t>勿忽真</w:t>
      </w:r>
      <w:r w:rsidRPr="005C410E">
        <w:rPr>
          <w:rFonts w:hint="eastAsia"/>
          <w:spacing w:val="-180"/>
        </w:rPr>
        <w:t>藏</w:t>
      </w:r>
      <w:r w:rsidRPr="005C410E">
        <w:rPr>
          <w:rFonts w:hint="eastAsia"/>
          <w:spacing w:val="-180"/>
          <w:position w:val="22"/>
        </w:rPr>
        <w:t>。</w:t>
      </w:r>
      <w:r>
        <w:rPr>
          <w:rFonts w:hint="eastAsia"/>
        </w:rPr>
        <w:t>南極老人題</w:t>
      </w:r>
      <w:r w:rsidRPr="005C410E">
        <w:rPr>
          <w:rFonts w:hint="eastAsia"/>
          <w:spacing w:val="-180"/>
        </w:rPr>
        <w:t>祝</w:t>
      </w:r>
      <w:r w:rsidRPr="005C410E">
        <w:rPr>
          <w:rFonts w:hint="eastAsia"/>
          <w:spacing w:val="-180"/>
          <w:position w:val="22"/>
        </w:rPr>
        <w:t>。</w:t>
      </w:r>
    </w:p>
    <w:p w:rsidR="00BB1D43" w:rsidRDefault="00BB1D43" w:rsidP="004535BC">
      <w:pPr>
        <w:pStyle w:val="a9"/>
      </w:pPr>
      <w:r>
        <w:rPr>
          <w:rFonts w:hint="eastAsia"/>
        </w:rPr>
        <w:t>老人</w:t>
      </w:r>
      <w:r w:rsidRPr="005C410E">
        <w:rPr>
          <w:rFonts w:hint="eastAsia"/>
          <w:spacing w:val="-180"/>
        </w:rPr>
        <w:t>到</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南極老人來為吾題</w:t>
      </w:r>
      <w:r w:rsidRPr="005C410E">
        <w:rPr>
          <w:rFonts w:hint="eastAsia"/>
          <w:spacing w:val="-180"/>
        </w:rPr>
        <w:t>像</w:t>
      </w:r>
      <w:r w:rsidRPr="005C410E">
        <w:rPr>
          <w:rFonts w:hint="eastAsia"/>
          <w:spacing w:val="-180"/>
          <w:position w:val="22"/>
        </w:rPr>
        <w:t>。</w:t>
      </w:r>
      <w:r>
        <w:rPr>
          <w:rFonts w:hint="eastAsia"/>
        </w:rPr>
        <w:t>諸子可將末句二</w:t>
      </w:r>
      <w:r w:rsidRPr="005C410E">
        <w:rPr>
          <w:rFonts w:hint="eastAsia"/>
          <w:spacing w:val="-180"/>
        </w:rPr>
        <w:t>字</w:t>
      </w:r>
      <w:r w:rsidRPr="005C410E">
        <w:rPr>
          <w:rFonts w:hint="eastAsia"/>
          <w:spacing w:val="-180"/>
          <w:position w:val="22"/>
        </w:rPr>
        <w:t>。</w:t>
      </w:r>
      <w:r>
        <w:rPr>
          <w:rFonts w:hint="eastAsia"/>
        </w:rPr>
        <w:t>改正心</w:t>
      </w:r>
      <w:r w:rsidRPr="005C410E">
        <w:rPr>
          <w:rFonts w:hint="eastAsia"/>
          <w:spacing w:val="-180"/>
        </w:rPr>
        <w:t>字</w:t>
      </w:r>
      <w:r w:rsidRPr="00BA131C">
        <w:rPr>
          <w:rFonts w:hint="eastAsia"/>
          <w:spacing w:val="-60"/>
          <w:position w:val="22"/>
        </w:rPr>
        <w:t>。</w:t>
      </w:r>
      <w:r w:rsidRPr="00BA131C">
        <w:rPr>
          <w:rFonts w:hint="eastAsia"/>
          <w:spacing w:val="2"/>
          <w:position w:val="4"/>
          <w:sz w:val="48"/>
          <w:eastAsianLayout w:id="1718839040" w:combine="1"/>
        </w:rPr>
        <w:t>是將勿忽真藏之真字改正心字</w:t>
      </w:r>
      <w:r>
        <w:rPr>
          <w:rFonts w:hint="eastAsia"/>
        </w:rPr>
        <w:t>另紙臨</w:t>
      </w:r>
      <w:r w:rsidRPr="005C410E">
        <w:rPr>
          <w:rFonts w:hint="eastAsia"/>
          <w:spacing w:val="-180"/>
        </w:rPr>
        <w:t>繕</w:t>
      </w:r>
      <w:r w:rsidRPr="005C410E">
        <w:rPr>
          <w:rFonts w:hint="eastAsia"/>
          <w:spacing w:val="-180"/>
          <w:position w:val="22"/>
        </w:rPr>
        <w:t>。</w:t>
      </w:r>
      <w:r>
        <w:rPr>
          <w:rFonts w:hint="eastAsia"/>
        </w:rPr>
        <w:t>准同像裝</w:t>
      </w:r>
      <w:r w:rsidRPr="005C410E">
        <w:rPr>
          <w:rFonts w:hint="eastAsia"/>
          <w:spacing w:val="-180"/>
        </w:rPr>
        <w:t>附</w:t>
      </w:r>
      <w:r w:rsidRPr="005C410E">
        <w:rPr>
          <w:rFonts w:hint="eastAsia"/>
          <w:spacing w:val="-180"/>
          <w:position w:val="22"/>
        </w:rPr>
        <w:t>。</w:t>
      </w:r>
      <w:r>
        <w:rPr>
          <w:rFonts w:hint="eastAsia"/>
        </w:rPr>
        <w:t>切</w:t>
      </w:r>
      <w:r w:rsidRPr="005C410E">
        <w:rPr>
          <w:rFonts w:hint="eastAsia"/>
          <w:spacing w:val="-180"/>
        </w:rPr>
        <w:t>註</w:t>
      </w:r>
      <w:r w:rsidRPr="005C410E">
        <w:rPr>
          <w:rFonts w:hint="eastAsia"/>
          <w:spacing w:val="-180"/>
          <w:position w:val="22"/>
        </w:rPr>
        <w:t>。</w:t>
      </w:r>
      <w:r>
        <w:rPr>
          <w:rFonts w:hint="eastAsia"/>
        </w:rPr>
        <w:t>回北天門</w:t>
      </w:r>
      <w:r w:rsidRPr="005C410E">
        <w:rPr>
          <w:rFonts w:hint="eastAsia"/>
          <w:spacing w:val="-180"/>
        </w:rPr>
        <w:t>去</w:t>
      </w:r>
      <w:r w:rsidRPr="005C410E">
        <w:rPr>
          <w:rFonts w:hint="eastAsia"/>
          <w:spacing w:val="-180"/>
          <w:position w:val="22"/>
        </w:rPr>
        <w:t>。</w:t>
      </w:r>
    </w:p>
    <w:p w:rsidR="00BB1D43" w:rsidRPr="00F05730" w:rsidRDefault="00BB1D43" w:rsidP="004535BC">
      <w:pPr>
        <w:pStyle w:val="a9"/>
        <w:rPr>
          <w:rFonts w:asciiTheme="majorHAnsi" w:hAnsiTheme="majorHAnsi"/>
        </w:rPr>
      </w:pPr>
      <w:r>
        <w:rPr>
          <w:rFonts w:hint="eastAsia"/>
        </w:rPr>
        <w:t>十一月二十日辛酉正寅集經</w:t>
      </w:r>
      <w:r w:rsidRPr="00BA131C">
        <w:rPr>
          <w:rFonts w:hint="eastAsia"/>
          <w:spacing w:val="60"/>
        </w:rPr>
        <w:t>壇</w:t>
      </w:r>
      <w:r w:rsidRPr="00A24E34">
        <w:rPr>
          <w:rFonts w:hint="eastAsia"/>
          <w:spacing w:val="2"/>
          <w:position w:val="4"/>
          <w:sz w:val="48"/>
          <w:eastAsianLayout w:id="1718839040" w:combine="1"/>
        </w:rPr>
        <w:t>先正寶式在福緣壇</w:t>
      </w:r>
      <w:r w:rsidR="00BA131C" w:rsidRPr="00F05730">
        <w:rPr>
          <w:rFonts w:asciiTheme="majorHAnsi" w:hAnsiTheme="majorHAnsi"/>
          <w:spacing w:val="-180"/>
          <w:position w:val="22"/>
        </w:rPr>
        <w:t> </w:t>
      </w:r>
    </w:p>
    <w:p w:rsidR="00BB1D43" w:rsidRPr="00F05730" w:rsidRDefault="00BB1D43" w:rsidP="004535BC">
      <w:pPr>
        <w:pStyle w:val="a9"/>
        <w:rPr>
          <w:rFonts w:asciiTheme="majorHAnsi" w:hAnsiTheme="majorHAnsi"/>
        </w:rPr>
      </w:pPr>
      <w:r>
        <w:rPr>
          <w:rFonts w:hint="eastAsia"/>
        </w:rPr>
        <w:t>寶笈童子復</w:t>
      </w:r>
      <w:r w:rsidR="00A24E34" w:rsidRPr="00F05730">
        <w:rPr>
          <w:rFonts w:asciiTheme="majorHAnsi" w:hAnsiTheme="majorHAnsi"/>
          <w:spacing w:val="-180"/>
          <w:position w:val="22"/>
        </w:rPr>
        <w:t> </w:t>
      </w:r>
    </w:p>
    <w:p w:rsidR="00BB1D43" w:rsidRDefault="00BB1D43" w:rsidP="004535BC">
      <w:pPr>
        <w:pStyle w:val="a9"/>
      </w:pPr>
      <w:r>
        <w:rPr>
          <w:rFonts w:hint="eastAsia"/>
        </w:rPr>
        <w:t>師</w:t>
      </w:r>
      <w:r w:rsidRPr="005C410E">
        <w:rPr>
          <w:rFonts w:hint="eastAsia"/>
          <w:spacing w:val="-180"/>
        </w:rPr>
        <w:t>命</w:t>
      </w:r>
      <w:r w:rsidRPr="005C410E">
        <w:rPr>
          <w:rFonts w:hint="eastAsia"/>
          <w:spacing w:val="-180"/>
          <w:position w:val="22"/>
        </w:rPr>
        <w:t>。</w:t>
      </w:r>
      <w:r>
        <w:rPr>
          <w:rFonts w:hint="eastAsia"/>
        </w:rPr>
        <w:t>寶式大小相</w:t>
      </w:r>
      <w:r w:rsidRPr="005C410E">
        <w:rPr>
          <w:rFonts w:hint="eastAsia"/>
          <w:spacing w:val="-180"/>
        </w:rPr>
        <w:t>宜</w:t>
      </w:r>
      <w:r w:rsidRPr="005C410E">
        <w:rPr>
          <w:rFonts w:hint="eastAsia"/>
          <w:spacing w:val="-180"/>
          <w:position w:val="22"/>
        </w:rPr>
        <w:t>。</w:t>
      </w:r>
      <w:r>
        <w:rPr>
          <w:rFonts w:hint="eastAsia"/>
        </w:rPr>
        <w:t>中</w:t>
      </w:r>
      <w:r w:rsidRPr="005C410E">
        <w:rPr>
          <w:rFonts w:hint="eastAsia"/>
          <w:spacing w:val="-180"/>
        </w:rPr>
        <w:t>丹</w:t>
      </w:r>
      <w:r w:rsidRPr="005C410E">
        <w:rPr>
          <w:rFonts w:hint="eastAsia"/>
          <w:spacing w:val="-180"/>
          <w:position w:val="22"/>
        </w:rPr>
        <w:t>。</w:t>
      </w:r>
      <w:r>
        <w:rPr>
          <w:rFonts w:hint="eastAsia"/>
        </w:rPr>
        <w:t>外輪接</w:t>
      </w:r>
      <w:r w:rsidRPr="005C410E">
        <w:rPr>
          <w:rFonts w:hint="eastAsia"/>
          <w:spacing w:val="-180"/>
        </w:rPr>
        <w:t>下</w:t>
      </w:r>
      <w:r w:rsidRPr="005C410E">
        <w:rPr>
          <w:rFonts w:hint="eastAsia"/>
          <w:spacing w:val="-180"/>
          <w:position w:val="22"/>
        </w:rPr>
        <w:t>。</w:t>
      </w:r>
      <w:r>
        <w:rPr>
          <w:rFonts w:hint="eastAsia"/>
        </w:rPr>
        <w:t>坎陰太</w:t>
      </w:r>
      <w:r w:rsidRPr="005C410E">
        <w:rPr>
          <w:rFonts w:hint="eastAsia"/>
          <w:spacing w:val="-180"/>
        </w:rPr>
        <w:t>滿</w:t>
      </w:r>
      <w:r w:rsidRPr="005C410E">
        <w:rPr>
          <w:rFonts w:hint="eastAsia"/>
          <w:spacing w:val="-180"/>
          <w:position w:val="22"/>
        </w:rPr>
        <w:t>。</w:t>
      </w:r>
      <w:r>
        <w:rPr>
          <w:rFonts w:hint="eastAsia"/>
        </w:rPr>
        <w:t>仍倣前</w:t>
      </w:r>
      <w:r w:rsidRPr="005C410E">
        <w:rPr>
          <w:rFonts w:hint="eastAsia"/>
          <w:spacing w:val="-180"/>
        </w:rPr>
        <w:t>圖</w:t>
      </w:r>
      <w:r w:rsidRPr="005C410E">
        <w:rPr>
          <w:rFonts w:hint="eastAsia"/>
          <w:spacing w:val="-180"/>
          <w:position w:val="22"/>
        </w:rPr>
        <w:t>。</w:t>
      </w:r>
      <w:r>
        <w:t xml:space="preserve">　</w:t>
      </w:r>
      <w:r>
        <w:rPr>
          <w:rFonts w:hint="eastAsia"/>
        </w:rPr>
        <w:t>坎離相</w:t>
      </w:r>
      <w:r w:rsidRPr="005C410E">
        <w:rPr>
          <w:rFonts w:hint="eastAsia"/>
          <w:spacing w:val="-180"/>
        </w:rPr>
        <w:t>濟</w:t>
      </w:r>
      <w:r w:rsidRPr="005C410E">
        <w:rPr>
          <w:rFonts w:hint="eastAsia"/>
          <w:spacing w:val="-180"/>
          <w:position w:val="22"/>
        </w:rPr>
        <w:t>。</w:t>
      </w:r>
      <w:r>
        <w:rPr>
          <w:rFonts w:hint="eastAsia"/>
        </w:rPr>
        <w:t>式照</w:t>
      </w:r>
      <w:r w:rsidRPr="005C410E">
        <w:rPr>
          <w:rFonts w:hint="eastAsia"/>
          <w:spacing w:val="-180"/>
        </w:rPr>
        <w:t>鐫</w:t>
      </w:r>
      <w:r w:rsidRPr="005C410E">
        <w:rPr>
          <w:rFonts w:hint="eastAsia"/>
          <w:spacing w:val="-180"/>
          <w:position w:val="22"/>
        </w:rPr>
        <w:t>。</w:t>
      </w:r>
      <w:r>
        <w:rPr>
          <w:rFonts w:hint="eastAsia"/>
        </w:rPr>
        <w:t>陰銅陽</w:t>
      </w:r>
      <w:r w:rsidRPr="005C410E">
        <w:rPr>
          <w:rFonts w:hint="eastAsia"/>
          <w:spacing w:val="-180"/>
        </w:rPr>
        <w:t>銀</w:t>
      </w:r>
      <w:r w:rsidRPr="005C410E">
        <w:rPr>
          <w:rFonts w:hint="eastAsia"/>
          <w:spacing w:val="-180"/>
          <w:position w:val="22"/>
        </w:rPr>
        <w:t>。</w:t>
      </w:r>
      <w:r>
        <w:rPr>
          <w:rFonts w:hint="eastAsia"/>
        </w:rPr>
        <w:t>不可畫</w:t>
      </w:r>
      <w:r w:rsidRPr="005C410E">
        <w:rPr>
          <w:rFonts w:hint="eastAsia"/>
          <w:spacing w:val="-180"/>
        </w:rPr>
        <w:t>點</w:t>
      </w:r>
      <w:r w:rsidRPr="005C410E">
        <w:rPr>
          <w:rFonts w:hint="eastAsia"/>
          <w:spacing w:val="-180"/>
          <w:position w:val="22"/>
        </w:rPr>
        <w:t>。</w:t>
      </w:r>
      <w:r>
        <w:rPr>
          <w:rFonts w:hint="eastAsia"/>
        </w:rPr>
        <w:t>平線填滿即</w:t>
      </w:r>
      <w:r w:rsidRPr="005C410E">
        <w:rPr>
          <w:rFonts w:hint="eastAsia"/>
          <w:spacing w:val="-180"/>
        </w:rPr>
        <w:t>是</w:t>
      </w:r>
      <w:r w:rsidRPr="005C410E">
        <w:rPr>
          <w:rFonts w:hint="eastAsia"/>
          <w:spacing w:val="-180"/>
          <w:position w:val="22"/>
        </w:rPr>
        <w:t>。</w:t>
      </w:r>
      <w:r>
        <w:rPr>
          <w:rFonts w:hint="eastAsia"/>
        </w:rPr>
        <w:t>此乃職方諸子佩膺之</w:t>
      </w:r>
      <w:r w:rsidRPr="005C410E">
        <w:rPr>
          <w:rFonts w:hint="eastAsia"/>
          <w:spacing w:val="-180"/>
        </w:rPr>
        <w:t>寶</w:t>
      </w:r>
      <w:r w:rsidRPr="005C410E">
        <w:rPr>
          <w:rFonts w:hint="eastAsia"/>
          <w:spacing w:val="-180"/>
          <w:position w:val="22"/>
        </w:rPr>
        <w:t>。</w:t>
      </w:r>
      <w:r>
        <w:rPr>
          <w:rFonts w:hint="eastAsia"/>
        </w:rPr>
        <w:t>上組</w:t>
      </w:r>
      <w:r w:rsidRPr="005C410E">
        <w:rPr>
          <w:rFonts w:hint="eastAsia"/>
          <w:spacing w:val="-180"/>
        </w:rPr>
        <w:t>紐</w:t>
      </w:r>
      <w:r w:rsidRPr="005C410E">
        <w:rPr>
          <w:rFonts w:hint="eastAsia"/>
          <w:spacing w:val="-180"/>
          <w:position w:val="22"/>
        </w:rPr>
        <w:t>。</w:t>
      </w:r>
      <w:r>
        <w:rPr>
          <w:rFonts w:hint="eastAsia"/>
        </w:rPr>
        <w:t>用銀片空捲雲</w:t>
      </w:r>
      <w:r w:rsidRPr="005C410E">
        <w:rPr>
          <w:rFonts w:hint="eastAsia"/>
          <w:spacing w:val="-180"/>
        </w:rPr>
        <w:t>花</w:t>
      </w:r>
      <w:r w:rsidRPr="005C410E">
        <w:rPr>
          <w:rFonts w:hint="eastAsia"/>
          <w:spacing w:val="-180"/>
          <w:position w:val="22"/>
        </w:rPr>
        <w:t>。</w:t>
      </w:r>
      <w:r>
        <w:rPr>
          <w:rFonts w:hint="eastAsia"/>
        </w:rPr>
        <w:t>組縷赤黑二絲組</w:t>
      </w:r>
      <w:r w:rsidRPr="005C410E">
        <w:rPr>
          <w:rFonts w:hint="eastAsia"/>
          <w:spacing w:val="-180"/>
        </w:rPr>
        <w:t>之</w:t>
      </w:r>
      <w:r w:rsidRPr="005C410E">
        <w:rPr>
          <w:rFonts w:hint="eastAsia"/>
          <w:spacing w:val="-180"/>
          <w:position w:val="22"/>
        </w:rPr>
        <w:t>。</w:t>
      </w:r>
      <w:r>
        <w:rPr>
          <w:rFonts w:hint="eastAsia"/>
        </w:rPr>
        <w:t>穿雲佩襲衣外襟心</w:t>
      </w:r>
      <w:r w:rsidRPr="005C410E">
        <w:rPr>
          <w:rFonts w:hint="eastAsia"/>
          <w:spacing w:val="-180"/>
        </w:rPr>
        <w:t>前</w:t>
      </w:r>
      <w:r w:rsidRPr="005C410E">
        <w:rPr>
          <w:rFonts w:hint="eastAsia"/>
          <w:spacing w:val="-180"/>
          <w:position w:val="22"/>
        </w:rPr>
        <w:t>。</w:t>
      </w:r>
      <w:r>
        <w:rPr>
          <w:rFonts w:hint="eastAsia"/>
        </w:rPr>
        <w:t>不能污</w:t>
      </w:r>
      <w:r w:rsidRPr="005C410E">
        <w:rPr>
          <w:rFonts w:hint="eastAsia"/>
          <w:spacing w:val="-180"/>
        </w:rPr>
        <w:t>褻</w:t>
      </w:r>
      <w:r w:rsidRPr="005C410E">
        <w:rPr>
          <w:rFonts w:hint="eastAsia"/>
          <w:spacing w:val="-180"/>
          <w:position w:val="22"/>
        </w:rPr>
        <w:t>。</w:t>
      </w:r>
      <w:r>
        <w:rPr>
          <w:rFonts w:hint="eastAsia"/>
        </w:rPr>
        <w:t>旅行疾病到壇坐功</w:t>
      </w:r>
      <w:r w:rsidRPr="005C410E">
        <w:rPr>
          <w:rFonts w:hint="eastAsia"/>
          <w:spacing w:val="-180"/>
        </w:rPr>
        <w:t>時</w:t>
      </w:r>
      <w:r w:rsidRPr="005C410E">
        <w:rPr>
          <w:rFonts w:hint="eastAsia"/>
          <w:spacing w:val="-180"/>
          <w:position w:val="22"/>
        </w:rPr>
        <w:t>。</w:t>
      </w:r>
      <w:r>
        <w:rPr>
          <w:rFonts w:hint="eastAsia"/>
        </w:rPr>
        <w:t>皆不可</w:t>
      </w:r>
      <w:r w:rsidRPr="005C410E">
        <w:rPr>
          <w:rFonts w:hint="eastAsia"/>
          <w:spacing w:val="-180"/>
        </w:rPr>
        <w:t>忘</w:t>
      </w:r>
      <w:r w:rsidRPr="005C410E">
        <w:rPr>
          <w:rFonts w:hint="eastAsia"/>
          <w:spacing w:val="-180"/>
          <w:position w:val="22"/>
        </w:rPr>
        <w:t>。</w:t>
      </w:r>
      <w:r>
        <w:rPr>
          <w:rFonts w:hint="eastAsia"/>
        </w:rPr>
        <w:t>卯集避寅冲</w:t>
      </w:r>
      <w:r w:rsidRPr="005C410E">
        <w:rPr>
          <w:rFonts w:hint="eastAsia"/>
          <w:spacing w:val="-180"/>
        </w:rPr>
        <w:t>日</w:t>
      </w:r>
      <w:r w:rsidRPr="005C410E">
        <w:rPr>
          <w:rFonts w:hint="eastAsia"/>
          <w:spacing w:val="-180"/>
          <w:position w:val="22"/>
        </w:rPr>
        <w:t>。</w:t>
      </w:r>
      <w:r>
        <w:rPr>
          <w:rFonts w:hint="eastAsia"/>
        </w:rPr>
        <w:t>先正未得</w:t>
      </w:r>
      <w:r w:rsidR="00BA131C">
        <w:rPr>
          <w:rFonts w:hint="eastAsia"/>
        </w:rPr>
        <w:t xml:space="preserve">　</w:t>
      </w:r>
      <w:r>
        <w:rPr>
          <w:rFonts w:hint="eastAsia"/>
        </w:rPr>
        <w:t>師</w:t>
      </w:r>
      <w:r w:rsidRPr="005C410E">
        <w:rPr>
          <w:rFonts w:hint="eastAsia"/>
          <w:spacing w:val="-180"/>
        </w:rPr>
        <w:t>准</w:t>
      </w:r>
      <w:r w:rsidRPr="005C410E">
        <w:rPr>
          <w:rFonts w:hint="eastAsia"/>
          <w:spacing w:val="-180"/>
          <w:position w:val="22"/>
        </w:rPr>
        <w:t>。</w:t>
      </w:r>
      <w:r>
        <w:rPr>
          <w:rFonts w:hint="eastAsia"/>
        </w:rPr>
        <w:t>今夜子初仍正寅</w:t>
      </w:r>
      <w:r w:rsidRPr="005C410E">
        <w:rPr>
          <w:rFonts w:hint="eastAsia"/>
          <w:spacing w:val="-180"/>
        </w:rPr>
        <w:t>經</w:t>
      </w:r>
      <w:r w:rsidRPr="005C410E">
        <w:rPr>
          <w:rFonts w:hint="eastAsia"/>
          <w:spacing w:val="-180"/>
          <w:position w:val="22"/>
        </w:rPr>
        <w:t>。</w:t>
      </w:r>
      <w:r>
        <w:rPr>
          <w:rFonts w:hint="eastAsia"/>
        </w:rPr>
        <w:t>各坐抽</w:t>
      </w:r>
      <w:r w:rsidRPr="005C410E">
        <w:rPr>
          <w:rFonts w:hint="eastAsia"/>
          <w:spacing w:val="-180"/>
        </w:rPr>
        <w:t>疑</w:t>
      </w:r>
      <w:r w:rsidRPr="005C410E">
        <w:rPr>
          <w:rFonts w:hint="eastAsia"/>
          <w:spacing w:val="-180"/>
          <w:position w:val="22"/>
        </w:rPr>
        <w:t>。</w:t>
      </w:r>
      <w:r>
        <w:rPr>
          <w:rFonts w:hint="eastAsia"/>
        </w:rPr>
        <w:t>不可錯</w:t>
      </w:r>
      <w:r w:rsidRPr="005C410E">
        <w:rPr>
          <w:rFonts w:hint="eastAsia"/>
          <w:spacing w:val="-180"/>
        </w:rPr>
        <w:t>亂</w:t>
      </w:r>
      <w:r w:rsidRPr="005C410E">
        <w:rPr>
          <w:rFonts w:hint="eastAsia"/>
          <w:spacing w:val="-180"/>
          <w:position w:val="22"/>
        </w:rPr>
        <w:t>。</w:t>
      </w:r>
    </w:p>
    <w:p w:rsidR="00BB1D43" w:rsidRDefault="00BB1D43" w:rsidP="004535BC">
      <w:pPr>
        <w:pStyle w:val="a9"/>
      </w:pPr>
      <w:r>
        <w:rPr>
          <w:rFonts w:hint="eastAsia"/>
        </w:rPr>
        <w:t>師亥正十度</w:t>
      </w:r>
      <w:r w:rsidRPr="005C410E">
        <w:rPr>
          <w:rFonts w:hint="eastAsia"/>
          <w:spacing w:val="-180"/>
        </w:rPr>
        <w:t>來</w:t>
      </w:r>
      <w:r w:rsidRPr="005C410E">
        <w:rPr>
          <w:rFonts w:hint="eastAsia"/>
          <w:spacing w:val="-180"/>
          <w:position w:val="22"/>
        </w:rPr>
        <w:t>。</w:t>
      </w:r>
    </w:p>
    <w:p w:rsidR="00BB1D43" w:rsidRDefault="005E7F74" w:rsidP="004535BC">
      <w:pPr>
        <w:pStyle w:val="a9"/>
      </w:pPr>
      <w:r w:rsidRPr="005E7F74">
        <w:rPr>
          <w:rFonts w:ascii="TYSymbols" w:eastAsia="TYSymbols" w:hAnsi="TYSymbols" w:cs="標楷體" w:hint="eastAsia"/>
          <w:color w:val="FF0000"/>
        </w:rPr>
        <w:lastRenderedPageBreak/>
        <w:t>󾒚󾒛</w:t>
      </w:r>
      <w:r w:rsidR="00BB1D43" w:rsidRPr="005C410E">
        <w:rPr>
          <w:rFonts w:hint="eastAsia"/>
          <w:spacing w:val="-180"/>
        </w:rPr>
        <w:t>到</w:t>
      </w:r>
      <w:r w:rsidR="00BB1D43" w:rsidRPr="005C410E">
        <w:rPr>
          <w:rFonts w:hint="eastAsia"/>
          <w:spacing w:val="-180"/>
          <w:position w:val="22"/>
        </w:rPr>
        <w:t>。</w:t>
      </w:r>
      <w:r w:rsidR="00BB1D43">
        <w:rPr>
          <w:rFonts w:hint="eastAsia"/>
        </w:rPr>
        <w:t>寶鈕雲</w:t>
      </w:r>
      <w:r w:rsidR="00BB1D43" w:rsidRPr="005C410E">
        <w:rPr>
          <w:rFonts w:hint="eastAsia"/>
          <w:spacing w:val="-180"/>
        </w:rPr>
        <w:t>式</w:t>
      </w:r>
      <w:r w:rsidR="00BB1D43" w:rsidRPr="005C410E">
        <w:rPr>
          <w:rFonts w:hint="eastAsia"/>
          <w:spacing w:val="-180"/>
          <w:position w:val="22"/>
        </w:rPr>
        <w:t>。</w:t>
      </w:r>
      <w:r w:rsidR="00BB1D43">
        <w:rPr>
          <w:rFonts w:hint="eastAsia"/>
        </w:rPr>
        <w:t>占半弧二分</w:t>
      </w:r>
      <w:r w:rsidR="00BB1D43" w:rsidRPr="005C410E">
        <w:rPr>
          <w:rFonts w:hint="eastAsia"/>
          <w:spacing w:val="-180"/>
        </w:rPr>
        <w:t>一</w:t>
      </w:r>
      <w:r w:rsidR="00BB1D43" w:rsidRPr="005C410E">
        <w:rPr>
          <w:rFonts w:hint="eastAsia"/>
          <w:spacing w:val="-180"/>
          <w:position w:val="22"/>
        </w:rPr>
        <w:t>。</w:t>
      </w:r>
      <w:r w:rsidR="00BB1D43">
        <w:rPr>
          <w:rFonts w:hint="eastAsia"/>
        </w:rPr>
        <w:t>居中加紐穿</w:t>
      </w:r>
      <w:r w:rsidR="00BB1D43" w:rsidRPr="005C410E">
        <w:rPr>
          <w:rFonts w:hint="eastAsia"/>
          <w:spacing w:val="-180"/>
        </w:rPr>
        <w:t>佩</w:t>
      </w:r>
      <w:r w:rsidR="00BB1D43" w:rsidRPr="005C410E">
        <w:rPr>
          <w:rFonts w:hint="eastAsia"/>
          <w:spacing w:val="-180"/>
          <w:position w:val="22"/>
        </w:rPr>
        <w:t>。</w:t>
      </w:r>
      <w:r w:rsidR="00BB1D43">
        <w:rPr>
          <w:rFonts w:hint="eastAsia"/>
        </w:rPr>
        <w:t>組式中交編</w:t>
      </w:r>
      <w:r w:rsidR="00BB1D43" w:rsidRPr="005C410E">
        <w:rPr>
          <w:rFonts w:hint="eastAsia"/>
          <w:spacing w:val="-180"/>
        </w:rPr>
        <w:t>合</w:t>
      </w:r>
      <w:r w:rsidR="00BB1D43" w:rsidRPr="005C410E">
        <w:rPr>
          <w:rFonts w:hint="eastAsia"/>
          <w:spacing w:val="-180"/>
          <w:position w:val="22"/>
        </w:rPr>
        <w:t>。</w:t>
      </w:r>
      <w:r w:rsidR="00BB1D43">
        <w:rPr>
          <w:rFonts w:hint="eastAsia"/>
        </w:rPr>
        <w:t>下與鈕</w:t>
      </w:r>
      <w:r w:rsidR="00BB1D43" w:rsidRPr="005C410E">
        <w:rPr>
          <w:rFonts w:hint="eastAsia"/>
          <w:spacing w:val="-180"/>
        </w:rPr>
        <w:t>齊</w:t>
      </w:r>
      <w:r w:rsidR="00BB1D43" w:rsidRPr="005C410E">
        <w:rPr>
          <w:rFonts w:hint="eastAsia"/>
          <w:spacing w:val="-180"/>
          <w:position w:val="22"/>
        </w:rPr>
        <w:t>。</w:t>
      </w:r>
      <w:r w:rsidR="00BB1D43">
        <w:rPr>
          <w:rFonts w:hint="eastAsia"/>
        </w:rPr>
        <w:t>上空如鈕鼻</w:t>
      </w:r>
      <w:r w:rsidR="00BB1D43" w:rsidRPr="005C410E">
        <w:rPr>
          <w:rFonts w:hint="eastAsia"/>
          <w:spacing w:val="-180"/>
        </w:rPr>
        <w:t>式</w:t>
      </w:r>
      <w:r w:rsidR="00BB1D43" w:rsidRPr="00DF7A51">
        <w:rPr>
          <w:rFonts w:hint="eastAsia"/>
          <w:spacing w:val="-100"/>
          <w:position w:val="22"/>
        </w:rPr>
        <w:t>。</w:t>
      </w:r>
      <w:r w:rsidR="00BB1D43" w:rsidRPr="00A24E34">
        <w:rPr>
          <w:rFonts w:hint="eastAsia"/>
          <w:spacing w:val="2"/>
          <w:position w:val="4"/>
          <w:sz w:val="48"/>
          <w:eastAsianLayout w:id="1718839040" w:combine="1"/>
        </w:rPr>
        <w:t>襟紐也</w:t>
      </w:r>
      <w:r w:rsidR="001D1921">
        <w:rPr>
          <w:rFonts w:hint="eastAsia"/>
        </w:rPr>
        <w:t>○</w:t>
      </w:r>
      <w:r w:rsidR="00BB1D43" w:rsidRPr="00A24E34">
        <w:rPr>
          <w:rFonts w:hint="eastAsia"/>
          <w:spacing w:val="2"/>
          <w:position w:val="4"/>
          <w:sz w:val="48"/>
          <w:eastAsianLayout w:id="1718839040" w:combine="1"/>
        </w:rPr>
        <w:t>乩注</w:t>
      </w:r>
      <w:r w:rsidR="00BB1D43">
        <w:rPr>
          <w:rFonts w:hint="eastAsia"/>
        </w:rPr>
        <w:t>寶中圓徑四分為</w:t>
      </w:r>
      <w:r w:rsidR="00BB1D43" w:rsidRPr="005C410E">
        <w:rPr>
          <w:rFonts w:hint="eastAsia"/>
          <w:spacing w:val="-180"/>
        </w:rPr>
        <w:t>度</w:t>
      </w:r>
      <w:r w:rsidR="00BB1D43" w:rsidRPr="005C410E">
        <w:rPr>
          <w:rFonts w:hint="eastAsia"/>
          <w:spacing w:val="-180"/>
          <w:position w:val="22"/>
        </w:rPr>
        <w:t>。</w:t>
      </w:r>
      <w:r w:rsidR="00BB1D43">
        <w:rPr>
          <w:rFonts w:hint="eastAsia"/>
        </w:rPr>
        <w:t>營尺計</w:t>
      </w:r>
      <w:r w:rsidR="00BB1D43" w:rsidRPr="005C410E">
        <w:rPr>
          <w:rFonts w:hint="eastAsia"/>
          <w:spacing w:val="-180"/>
        </w:rPr>
        <w:t>分</w:t>
      </w:r>
      <w:r w:rsidR="00BB1D43" w:rsidRPr="005C410E">
        <w:rPr>
          <w:rFonts w:hint="eastAsia"/>
          <w:spacing w:val="-180"/>
          <w:position w:val="22"/>
        </w:rPr>
        <w:t>。</w:t>
      </w:r>
      <w:r w:rsidR="00BB1D43">
        <w:rPr>
          <w:rFonts w:hint="eastAsia"/>
        </w:rPr>
        <w:t>組長三寸如</w:t>
      </w:r>
      <w:r w:rsidR="00BB1D43" w:rsidRPr="005C410E">
        <w:rPr>
          <w:rFonts w:hint="eastAsia"/>
          <w:spacing w:val="-180"/>
        </w:rPr>
        <w:t>式</w:t>
      </w:r>
      <w:r w:rsidR="00BB1D43" w:rsidRPr="00112AF1">
        <w:rPr>
          <w:rFonts w:hint="eastAsia"/>
          <w:spacing w:val="-100"/>
          <w:position w:val="22"/>
        </w:rPr>
        <w:t>。</w:t>
      </w:r>
      <w:r w:rsidR="001D1921" w:rsidRPr="001D1921">
        <w:rPr>
          <w:rFonts w:hint="eastAsia"/>
          <w:spacing w:val="2"/>
          <w:position w:val="4"/>
          <w:sz w:val="48"/>
          <w:eastAsianLayout w:id="1718839040" w:combine="1"/>
        </w:rPr>
        <w:t>紅黑</w:t>
      </w:r>
      <w:r w:rsidR="0022371D">
        <w:rPr>
          <w:rFonts w:hint="eastAsia"/>
          <w:noProof/>
        </w:rPr>
        <w:drawing>
          <wp:inline distT="0" distB="0" distL="0" distR="0" wp14:anchorId="0F9154AE" wp14:editId="556A5C12">
            <wp:extent cx="265176" cy="6858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83.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176" cy="685800"/>
                    </a:xfrm>
                    <a:prstGeom prst="rect">
                      <a:avLst/>
                    </a:prstGeom>
                  </pic:spPr>
                </pic:pic>
              </a:graphicData>
            </a:graphic>
          </wp:inline>
        </w:drawing>
      </w:r>
      <w:r w:rsidR="00BB1D43">
        <w:rPr>
          <w:rFonts w:hint="eastAsia"/>
        </w:rPr>
        <w:t>初度</w:t>
      </w:r>
      <w:r w:rsidR="00BB1D43" w:rsidRPr="005C410E">
        <w:rPr>
          <w:rFonts w:hint="eastAsia"/>
          <w:spacing w:val="-180"/>
        </w:rPr>
        <w:t>佩</w:t>
      </w:r>
      <w:r w:rsidR="00BB1D43" w:rsidRPr="00DF7A51">
        <w:rPr>
          <w:rFonts w:hint="eastAsia"/>
          <w:spacing w:val="-100"/>
          <w:position w:val="22"/>
        </w:rPr>
        <w:t>。</w:t>
      </w:r>
      <w:r w:rsidR="00BB1D43" w:rsidRPr="00A24E34">
        <w:rPr>
          <w:rFonts w:hint="eastAsia"/>
          <w:spacing w:val="2"/>
          <w:position w:val="4"/>
          <w:sz w:val="48"/>
          <w:eastAsianLayout w:id="1718839040" w:combine="1"/>
        </w:rPr>
        <w:t>修方</w:t>
      </w:r>
      <w:r w:rsidR="00112AF1">
        <w:rPr>
          <w:spacing w:val="2"/>
          <w:position w:val="4"/>
          <w:sz w:val="48"/>
          <w:eastAsianLayout w:id="1718839040" w:combine="1"/>
        </w:rPr>
        <w:br/>
      </w:r>
      <w:r w:rsidR="00BB1D43" w:rsidRPr="00112AF1">
        <w:rPr>
          <w:rFonts w:hint="eastAsia"/>
          <w:spacing w:val="10"/>
          <w:position w:val="4"/>
          <w:sz w:val="48"/>
          <w:eastAsianLayout w:id="1718839040" w:combine="1"/>
        </w:rPr>
        <w:t>經畢一律佩帶</w:t>
      </w:r>
      <w:r w:rsidR="001D1921">
        <w:rPr>
          <w:rFonts w:hint="eastAsia"/>
        </w:rPr>
        <w:t>○</w:t>
      </w:r>
      <w:r w:rsidR="00BB1D43" w:rsidRPr="00A24E34">
        <w:rPr>
          <w:rFonts w:hint="eastAsia"/>
          <w:spacing w:val="2"/>
          <w:position w:val="4"/>
          <w:sz w:val="48"/>
          <w:eastAsianLayout w:id="1718839040" w:combine="1"/>
        </w:rPr>
        <w:t>乩注</w:t>
      </w:r>
      <w:r w:rsidR="00BB1D43">
        <w:t>(</w:t>
      </w:r>
      <w:r w:rsidR="00BB1D43">
        <w:rPr>
          <w:rFonts w:hint="eastAsia"/>
        </w:rPr>
        <w:t>有職一律均准加佩前</w:t>
      </w:r>
      <w:r w:rsidR="00BB1D43" w:rsidRPr="005C410E">
        <w:rPr>
          <w:rFonts w:hint="eastAsia"/>
          <w:spacing w:val="-180"/>
        </w:rPr>
        <w:t>寶</w:t>
      </w:r>
      <w:r w:rsidR="00BB1D43" w:rsidRPr="005C410E">
        <w:rPr>
          <w:rFonts w:hint="eastAsia"/>
          <w:spacing w:val="-180"/>
          <w:position w:val="22"/>
        </w:rPr>
        <w:t>。</w:t>
      </w:r>
      <w:r w:rsidR="00BB1D43">
        <w:t>)</w:t>
      </w:r>
      <w:r w:rsidR="00BB1D43" w:rsidRPr="00A24E34">
        <w:rPr>
          <w:rFonts w:hint="eastAsia"/>
          <w:spacing w:val="2"/>
          <w:position w:val="4"/>
          <w:sz w:val="48"/>
          <w:eastAsianLayout w:id="1718839040" w:combine="1"/>
        </w:rPr>
        <w:t>即職方寶</w:t>
      </w:r>
      <w:r w:rsidR="00BB1D43">
        <w:rPr>
          <w:rFonts w:hint="eastAsia"/>
        </w:rPr>
        <w:t>如桃芽</w:t>
      </w:r>
      <w:r w:rsidR="00BB1D43" w:rsidRPr="005C410E">
        <w:rPr>
          <w:rFonts w:hint="eastAsia"/>
          <w:spacing w:val="-180"/>
        </w:rPr>
        <w:t>大</w:t>
      </w:r>
      <w:r w:rsidR="00BB1D43" w:rsidRPr="005C410E">
        <w:rPr>
          <w:rFonts w:hint="eastAsia"/>
          <w:spacing w:val="-180"/>
          <w:position w:val="22"/>
        </w:rPr>
        <w:t>。</w:t>
      </w:r>
      <w:r w:rsidR="00BB1D43">
        <w:rPr>
          <w:rFonts w:hint="eastAsia"/>
        </w:rPr>
        <w:t>橫不盈</w:t>
      </w:r>
      <w:r w:rsidR="00BB1D43" w:rsidRPr="005C410E">
        <w:rPr>
          <w:rFonts w:hint="eastAsia"/>
          <w:spacing w:val="-180"/>
        </w:rPr>
        <w:t>寸</w:t>
      </w:r>
      <w:r w:rsidR="00BB1D43" w:rsidRPr="005C410E">
        <w:rPr>
          <w:rFonts w:hint="eastAsia"/>
          <w:spacing w:val="-180"/>
          <w:position w:val="22"/>
        </w:rPr>
        <w:t>。</w:t>
      </w:r>
      <w:r w:rsidR="00BB1D43">
        <w:rPr>
          <w:rFonts w:hint="eastAsia"/>
        </w:rPr>
        <w:t>長不盈寸二</w:t>
      </w:r>
      <w:r w:rsidR="00BB1D43" w:rsidRPr="005C410E">
        <w:rPr>
          <w:rFonts w:hint="eastAsia"/>
          <w:spacing w:val="-180"/>
        </w:rPr>
        <w:t>分</w:t>
      </w:r>
      <w:r w:rsidR="00BB1D43" w:rsidRPr="005C410E">
        <w:rPr>
          <w:rFonts w:hint="eastAsia"/>
          <w:spacing w:val="-180"/>
          <w:position w:val="22"/>
        </w:rPr>
        <w:t>。</w:t>
      </w:r>
      <w:r w:rsidR="00BB1D43">
        <w:rPr>
          <w:rFonts w:hint="eastAsia"/>
        </w:rPr>
        <w:t>銅質金</w:t>
      </w:r>
      <w:r w:rsidR="00BB1D43" w:rsidRPr="005C410E">
        <w:rPr>
          <w:rFonts w:hint="eastAsia"/>
          <w:spacing w:val="-180"/>
        </w:rPr>
        <w:t>綫</w:t>
      </w:r>
      <w:r w:rsidR="00BB1D43" w:rsidRPr="005C410E">
        <w:rPr>
          <w:rFonts w:hint="eastAsia"/>
          <w:spacing w:val="-180"/>
          <w:position w:val="22"/>
        </w:rPr>
        <w:t>。</w:t>
      </w:r>
      <w:r w:rsidR="00BB1D43">
        <w:rPr>
          <w:rFonts w:hint="eastAsia"/>
        </w:rPr>
        <w:t>嵌誠字一</w:t>
      </w:r>
      <w:r w:rsidR="00BB1D43" w:rsidRPr="005C410E">
        <w:rPr>
          <w:rFonts w:hint="eastAsia"/>
          <w:spacing w:val="-180"/>
        </w:rPr>
        <w:t>箇</w:t>
      </w:r>
      <w:r w:rsidR="00BB1D43" w:rsidRPr="00112AF1">
        <w:rPr>
          <w:rFonts w:hint="eastAsia"/>
          <w:spacing w:val="-120"/>
          <w:position w:val="22"/>
        </w:rPr>
        <w:t>。</w:t>
      </w:r>
      <w:r w:rsidR="00BB1D43" w:rsidRPr="00112AF1">
        <w:rPr>
          <w:spacing w:val="-40"/>
          <w:w w:val="90"/>
        </w:rPr>
        <w:t>(</w:t>
      </w:r>
      <w:r w:rsidR="00BB1D43" w:rsidRPr="00A24E34">
        <w:rPr>
          <w:rFonts w:hint="eastAsia"/>
          <w:spacing w:val="2"/>
          <w:position w:val="4"/>
          <w:sz w:val="48"/>
          <w:eastAsianLayout w:id="1718839040" w:combine="1"/>
        </w:rPr>
        <w:t>即修方寶</w:t>
      </w:r>
      <w:r w:rsidR="00BB1D43" w:rsidRPr="00112AF1">
        <w:rPr>
          <w:spacing w:val="-40"/>
          <w:w w:val="90"/>
        </w:rPr>
        <w:t>)</w:t>
      </w:r>
      <w:r w:rsidR="00BB1D43">
        <w:rPr>
          <w:rFonts w:hint="eastAsia"/>
        </w:rPr>
        <w:t>組同前</w:t>
      </w:r>
      <w:r w:rsidR="00BB1D43" w:rsidRPr="005C410E">
        <w:rPr>
          <w:rFonts w:hint="eastAsia"/>
          <w:spacing w:val="-180"/>
        </w:rPr>
        <w:t>寶</w:t>
      </w:r>
      <w:r w:rsidR="00BB1D43" w:rsidRPr="005C410E">
        <w:rPr>
          <w:rFonts w:hint="eastAsia"/>
          <w:spacing w:val="-180"/>
          <w:position w:val="22"/>
        </w:rPr>
        <w:t>。</w:t>
      </w:r>
      <w:r w:rsidR="00BB1D43">
        <w:rPr>
          <w:rFonts w:hint="eastAsia"/>
        </w:rPr>
        <w:t>綢質金綉字亦</w:t>
      </w:r>
      <w:r w:rsidR="00BB1D43" w:rsidRPr="005C410E">
        <w:rPr>
          <w:rFonts w:hint="eastAsia"/>
          <w:spacing w:val="-180"/>
        </w:rPr>
        <w:t>可</w:t>
      </w:r>
      <w:r w:rsidR="00BB1D43" w:rsidRPr="005C410E">
        <w:rPr>
          <w:rFonts w:hint="eastAsia"/>
          <w:spacing w:val="-180"/>
          <w:position w:val="22"/>
        </w:rPr>
        <w:t>。</w:t>
      </w:r>
      <w:r w:rsidR="00BB1D43">
        <w:rPr>
          <w:rFonts w:hint="eastAsia"/>
        </w:rPr>
        <w:t>葉儀左赤白</w:t>
      </w:r>
      <w:r w:rsidR="00BB1D43" w:rsidRPr="005C410E">
        <w:rPr>
          <w:rFonts w:hint="eastAsia"/>
          <w:spacing w:val="-180"/>
        </w:rPr>
        <w:t>邊</w:t>
      </w:r>
      <w:r w:rsidR="00BB1D43" w:rsidRPr="005C410E">
        <w:rPr>
          <w:rFonts w:hint="eastAsia"/>
          <w:spacing w:val="-180"/>
          <w:position w:val="22"/>
        </w:rPr>
        <w:t>。</w:t>
      </w:r>
      <w:r w:rsidR="00BB1D43">
        <w:rPr>
          <w:rFonts w:hint="eastAsia"/>
        </w:rPr>
        <w:t>中綫左白地赤</w:t>
      </w:r>
      <w:r w:rsidR="00BB1D43" w:rsidRPr="005C410E">
        <w:rPr>
          <w:rFonts w:hint="eastAsia"/>
          <w:spacing w:val="-180"/>
        </w:rPr>
        <w:t>邊</w:t>
      </w:r>
      <w:r w:rsidR="00BB1D43" w:rsidRPr="005C410E">
        <w:rPr>
          <w:rFonts w:hint="eastAsia"/>
          <w:spacing w:val="-180"/>
          <w:position w:val="22"/>
        </w:rPr>
        <w:t>。</w:t>
      </w:r>
      <w:r w:rsidR="00BB1D43">
        <w:rPr>
          <w:rFonts w:hint="eastAsia"/>
        </w:rPr>
        <w:t>中綫不可他色錯</w:t>
      </w:r>
      <w:r w:rsidR="00BB1D43" w:rsidRPr="005C410E">
        <w:rPr>
          <w:rFonts w:hint="eastAsia"/>
          <w:spacing w:val="-180"/>
        </w:rPr>
        <w:t>雜</w:t>
      </w:r>
      <w:r w:rsidR="00BB1D43" w:rsidRPr="005C410E">
        <w:rPr>
          <w:rFonts w:hint="eastAsia"/>
          <w:spacing w:val="-180"/>
          <w:position w:val="22"/>
        </w:rPr>
        <w:t>。</w:t>
      </w:r>
      <w:r w:rsidR="00BB1D43">
        <w:rPr>
          <w:rFonts w:hint="eastAsia"/>
        </w:rPr>
        <w:t>上紐紅地黑</w:t>
      </w:r>
      <w:r w:rsidR="00BB1D43" w:rsidRPr="005C410E">
        <w:rPr>
          <w:rFonts w:hint="eastAsia"/>
          <w:spacing w:val="-180"/>
        </w:rPr>
        <w:t>邊</w:t>
      </w:r>
      <w:r w:rsidR="00BB1D43" w:rsidRPr="005C410E">
        <w:rPr>
          <w:rFonts w:hint="eastAsia"/>
          <w:spacing w:val="-180"/>
          <w:position w:val="22"/>
        </w:rPr>
        <w:t>。</w:t>
      </w:r>
      <w:r w:rsidR="00BB1D43">
        <w:rPr>
          <w:rFonts w:hint="eastAsia"/>
        </w:rPr>
        <w:t>正地白色紅邊為</w:t>
      </w:r>
      <w:r w:rsidR="00BB1D43" w:rsidRPr="005C410E">
        <w:rPr>
          <w:rFonts w:hint="eastAsia"/>
          <w:spacing w:val="-180"/>
        </w:rPr>
        <w:t>乾</w:t>
      </w:r>
      <w:r w:rsidR="00BB1D43" w:rsidRPr="005C410E">
        <w:rPr>
          <w:rFonts w:hint="eastAsia"/>
          <w:spacing w:val="-180"/>
          <w:position w:val="22"/>
        </w:rPr>
        <w:t>。</w:t>
      </w:r>
      <w:r w:rsidR="00BB1D43">
        <w:rPr>
          <w:rFonts w:hint="eastAsia"/>
        </w:rPr>
        <w:t>背地紅地白邊為</w:t>
      </w:r>
      <w:r w:rsidR="00BB1D43" w:rsidRPr="005C410E">
        <w:rPr>
          <w:rFonts w:hint="eastAsia"/>
          <w:spacing w:val="-180"/>
        </w:rPr>
        <w:t>坤</w:t>
      </w:r>
      <w:r w:rsidR="00BB1D43" w:rsidRPr="005C410E">
        <w:rPr>
          <w:rFonts w:hint="eastAsia"/>
          <w:spacing w:val="-180"/>
          <w:position w:val="22"/>
        </w:rPr>
        <w:t>。</w:t>
      </w:r>
      <w:r w:rsidR="00BB1D43">
        <w:rPr>
          <w:rFonts w:hint="eastAsia"/>
        </w:rPr>
        <w:t>佩時陽在外</w:t>
      </w:r>
      <w:r w:rsidR="00BB1D43" w:rsidRPr="005C410E">
        <w:rPr>
          <w:rFonts w:hint="eastAsia"/>
          <w:spacing w:val="-180"/>
        </w:rPr>
        <w:t>也</w:t>
      </w:r>
      <w:r w:rsidR="00BB1D43" w:rsidRPr="00FA3785">
        <w:rPr>
          <w:rFonts w:hint="eastAsia"/>
          <w:spacing w:val="-60"/>
          <w:position w:val="22"/>
        </w:rPr>
        <w:t>。</w:t>
      </w:r>
      <w:r w:rsidR="00BB1D43" w:rsidRPr="00FA3785">
        <w:rPr>
          <w:rFonts w:hint="eastAsia"/>
          <w:spacing w:val="4"/>
          <w:position w:val="4"/>
          <w:sz w:val="48"/>
          <w:eastAsianLayout w:id="1718839040" w:combine="1"/>
        </w:rPr>
        <w:t>前訓之寶用銅。又云用綉。不知何從。請示。</w:t>
      </w:r>
      <w:r w:rsidR="00BB1D43">
        <w:rPr>
          <w:rFonts w:hint="eastAsia"/>
        </w:rPr>
        <w:t>男子用</w:t>
      </w:r>
      <w:r w:rsidR="00BB1D43" w:rsidRPr="005C410E">
        <w:rPr>
          <w:rFonts w:hint="eastAsia"/>
          <w:spacing w:val="-180"/>
        </w:rPr>
        <w:t>銅</w:t>
      </w:r>
      <w:r w:rsidR="00BB1D43" w:rsidRPr="005C410E">
        <w:rPr>
          <w:rFonts w:hint="eastAsia"/>
          <w:spacing w:val="-180"/>
          <w:position w:val="22"/>
        </w:rPr>
        <w:t>。</w:t>
      </w:r>
      <w:r w:rsidR="00BB1D43">
        <w:rPr>
          <w:rFonts w:hint="eastAsia"/>
        </w:rPr>
        <w:t>女子用綉</w:t>
      </w:r>
      <w:r w:rsidR="00BB1D43" w:rsidRPr="005C410E">
        <w:rPr>
          <w:rFonts w:hint="eastAsia"/>
          <w:spacing w:val="-180"/>
        </w:rPr>
        <w:t>紅</w:t>
      </w:r>
      <w:r w:rsidR="00BB1D43" w:rsidRPr="005C410E">
        <w:rPr>
          <w:rFonts w:hint="eastAsia"/>
          <w:spacing w:val="-180"/>
          <w:position w:val="22"/>
        </w:rPr>
        <w:t>。</w:t>
      </w:r>
      <w:r w:rsidR="00BB1D43">
        <w:rPr>
          <w:rFonts w:hint="eastAsia"/>
        </w:rPr>
        <w:t>合經時始</w:t>
      </w:r>
      <w:r w:rsidR="00BB1D43" w:rsidRPr="005C410E">
        <w:rPr>
          <w:rFonts w:hint="eastAsia"/>
          <w:spacing w:val="-180"/>
        </w:rPr>
        <w:t>用</w:t>
      </w:r>
      <w:r w:rsidR="00BB1D43" w:rsidRPr="005C410E">
        <w:rPr>
          <w:rFonts w:hint="eastAsia"/>
          <w:spacing w:val="-180"/>
          <w:position w:val="22"/>
        </w:rPr>
        <w:t>。</w:t>
      </w:r>
      <w:r w:rsidR="00BB1D43">
        <w:rPr>
          <w:rFonts w:hint="eastAsia"/>
        </w:rPr>
        <w:t>舍急求</w:t>
      </w:r>
      <w:r w:rsidR="00BB1D43" w:rsidRPr="005C410E">
        <w:rPr>
          <w:rFonts w:hint="eastAsia"/>
          <w:spacing w:val="-180"/>
        </w:rPr>
        <w:t>緩</w:t>
      </w:r>
      <w:r w:rsidR="00BB1D43" w:rsidRPr="005C410E">
        <w:rPr>
          <w:rFonts w:hint="eastAsia"/>
          <w:spacing w:val="-180"/>
          <w:position w:val="22"/>
        </w:rPr>
        <w:t>。</w:t>
      </w:r>
      <w:r w:rsidR="00BB1D43">
        <w:rPr>
          <w:rFonts w:hint="eastAsia"/>
        </w:rPr>
        <w:t>有妨正經時</w:t>
      </w:r>
      <w:r w:rsidR="00BB1D43" w:rsidRPr="005C410E">
        <w:rPr>
          <w:rFonts w:hint="eastAsia"/>
          <w:spacing w:val="-180"/>
        </w:rPr>
        <w:t>間</w:t>
      </w:r>
      <w:r w:rsidR="00BB1D43" w:rsidRPr="005C410E">
        <w:rPr>
          <w:rFonts w:hint="eastAsia"/>
          <w:spacing w:val="-180"/>
          <w:position w:val="22"/>
        </w:rPr>
        <w:t>。</w:t>
      </w:r>
      <w:r w:rsidR="00BB1D43">
        <w:rPr>
          <w:rFonts w:hint="eastAsia"/>
        </w:rPr>
        <w:t>今日只讀圈</w:t>
      </w:r>
      <w:r w:rsidR="00BB1D43" w:rsidRPr="005C410E">
        <w:rPr>
          <w:rFonts w:hint="eastAsia"/>
          <w:spacing w:val="-180"/>
        </w:rPr>
        <w:t>句</w:t>
      </w:r>
      <w:r w:rsidR="00BB1D43" w:rsidRPr="005C410E">
        <w:rPr>
          <w:rFonts w:hint="eastAsia"/>
          <w:spacing w:val="-180"/>
          <w:position w:val="22"/>
        </w:rPr>
        <w:t>。</w:t>
      </w:r>
      <w:r w:rsidR="00BB1D43">
        <w:rPr>
          <w:rFonts w:hint="eastAsia"/>
        </w:rPr>
        <w:t>補遺</w:t>
      </w:r>
      <w:r w:rsidR="00BB1D43" w:rsidRPr="005C410E">
        <w:rPr>
          <w:rFonts w:hint="eastAsia"/>
          <w:spacing w:val="-180"/>
        </w:rPr>
        <w:t>字</w:t>
      </w:r>
      <w:r w:rsidR="00BB1D43" w:rsidRPr="005C410E">
        <w:rPr>
          <w:rFonts w:hint="eastAsia"/>
          <w:spacing w:val="-180"/>
          <w:position w:val="22"/>
        </w:rPr>
        <w:t>。</w:t>
      </w:r>
      <w:r w:rsidR="00BB1D43">
        <w:rPr>
          <w:rFonts w:hint="eastAsia"/>
        </w:rPr>
        <w:t>箋註定</w:t>
      </w:r>
      <w:r w:rsidR="00BB1D43" w:rsidRPr="005C410E">
        <w:rPr>
          <w:rFonts w:hint="eastAsia"/>
          <w:spacing w:val="-180"/>
        </w:rPr>
        <w:t>疑</w:t>
      </w:r>
      <w:r w:rsidR="00BB1D43" w:rsidRPr="005C410E">
        <w:rPr>
          <w:rFonts w:hint="eastAsia"/>
          <w:spacing w:val="-180"/>
          <w:position w:val="22"/>
        </w:rPr>
        <w:t>。</w:t>
      </w:r>
      <w:r w:rsidR="00BB1D43">
        <w:rPr>
          <w:rFonts w:hint="eastAsia"/>
        </w:rPr>
        <w:t>卯集正時再</w:t>
      </w:r>
      <w:r w:rsidR="00BB1D43" w:rsidRPr="005C410E">
        <w:rPr>
          <w:rFonts w:hint="eastAsia"/>
          <w:spacing w:val="-180"/>
        </w:rPr>
        <w:t>補</w:t>
      </w:r>
      <w:r w:rsidR="00BB1D43" w:rsidRPr="005C410E">
        <w:rPr>
          <w:rFonts w:hint="eastAsia"/>
          <w:spacing w:val="-180"/>
          <w:position w:val="22"/>
        </w:rPr>
        <w:t>。</w:t>
      </w:r>
    </w:p>
    <w:p w:rsidR="00BB1D43" w:rsidRDefault="005E7F74" w:rsidP="004535BC">
      <w:pPr>
        <w:pStyle w:val="a9"/>
      </w:pPr>
      <w:r w:rsidRPr="005E7F74">
        <w:rPr>
          <w:rFonts w:ascii="TYSymbols" w:eastAsia="TYSymbols" w:hAnsi="TYSymbols" w:cs="標楷體" w:hint="eastAsia"/>
          <w:color w:val="FF0000"/>
        </w:rPr>
        <w:t>󾒚󾒛</w:t>
      </w:r>
      <w:r w:rsidR="00BB1D43">
        <w:rPr>
          <w:rFonts w:hint="eastAsia"/>
        </w:rPr>
        <w:t>速讀前</w:t>
      </w:r>
      <w:r w:rsidR="00BB1D43" w:rsidRPr="005C410E">
        <w:rPr>
          <w:rFonts w:hint="eastAsia"/>
          <w:spacing w:val="-180"/>
        </w:rPr>
        <w:t>訓</w:t>
      </w:r>
      <w:r w:rsidR="00BB1D43" w:rsidRPr="005C410E">
        <w:rPr>
          <w:rFonts w:hint="eastAsia"/>
          <w:spacing w:val="-180"/>
          <w:position w:val="22"/>
        </w:rPr>
        <w:t>。</w:t>
      </w:r>
      <w:r w:rsidR="00BB1D43">
        <w:rPr>
          <w:rFonts w:hint="eastAsia"/>
        </w:rPr>
        <w:t>正經須停三</w:t>
      </w:r>
      <w:r w:rsidR="00BB1D43" w:rsidRPr="005C410E">
        <w:rPr>
          <w:rFonts w:hint="eastAsia"/>
          <w:spacing w:val="-180"/>
        </w:rPr>
        <w:t>度</w:t>
      </w:r>
      <w:r w:rsidR="00BB1D43" w:rsidRPr="005C410E">
        <w:rPr>
          <w:rFonts w:hint="eastAsia"/>
          <w:spacing w:val="-180"/>
          <w:position w:val="22"/>
        </w:rPr>
        <w:t>。</w:t>
      </w:r>
      <w:r w:rsidR="00BB1D43">
        <w:rPr>
          <w:rFonts w:hint="eastAsia"/>
        </w:rPr>
        <w:t>俟吾北天門</w:t>
      </w:r>
      <w:r w:rsidR="00BB1D43" w:rsidRPr="005C410E">
        <w:rPr>
          <w:rFonts w:hint="eastAsia"/>
          <w:spacing w:val="-180"/>
        </w:rPr>
        <w:t>回</w:t>
      </w:r>
      <w:r w:rsidR="00BB1D43" w:rsidRPr="00DF7A51">
        <w:rPr>
          <w:rFonts w:hint="eastAsia"/>
          <w:spacing w:val="-100"/>
          <w:position w:val="22"/>
        </w:rPr>
        <w:t>。</w:t>
      </w:r>
      <w:r w:rsidR="00BB1D43" w:rsidRPr="00FA3785">
        <w:rPr>
          <w:rFonts w:hint="eastAsia"/>
          <w:position w:val="4"/>
          <w:sz w:val="48"/>
          <w:eastAsianLayout w:id="1718839040" w:combine="1"/>
        </w:rPr>
        <w:t>今日天氣。似有釀雪之意。照像等事。應否籌備。請示</w:t>
      </w:r>
      <w:r w:rsidR="00BB1D43">
        <w:rPr>
          <w:rFonts w:hint="eastAsia"/>
        </w:rPr>
        <w:t>雪霽心天</w:t>
      </w:r>
      <w:r w:rsidR="00BB1D43" w:rsidRPr="005C410E">
        <w:rPr>
          <w:rFonts w:hint="eastAsia"/>
          <w:spacing w:val="-180"/>
        </w:rPr>
        <w:t>地</w:t>
      </w:r>
      <w:r w:rsidR="00BB1D43" w:rsidRPr="005C410E">
        <w:rPr>
          <w:rFonts w:hint="eastAsia"/>
          <w:spacing w:val="-180"/>
          <w:position w:val="22"/>
        </w:rPr>
        <w:t>。</w:t>
      </w:r>
      <w:r w:rsidR="00BB1D43">
        <w:rPr>
          <w:rFonts w:hint="eastAsia"/>
        </w:rPr>
        <w:t>前言復數</w:t>
      </w:r>
      <w:r w:rsidR="00BB1D43" w:rsidRPr="005C410E">
        <w:rPr>
          <w:rFonts w:hint="eastAsia"/>
          <w:spacing w:val="-180"/>
        </w:rPr>
        <w:t>知</w:t>
      </w:r>
      <w:r w:rsidR="00BB1D43" w:rsidRPr="005C410E">
        <w:rPr>
          <w:rFonts w:hint="eastAsia"/>
          <w:spacing w:val="-180"/>
          <w:position w:val="22"/>
        </w:rPr>
        <w:t>。</w:t>
      </w:r>
      <w:r w:rsidR="00BB1D43">
        <w:rPr>
          <w:rFonts w:hint="eastAsia"/>
        </w:rPr>
        <w:t>要看塵繭</w:t>
      </w:r>
      <w:r w:rsidR="00BB1D43" w:rsidRPr="005C410E">
        <w:rPr>
          <w:rFonts w:hint="eastAsia"/>
          <w:spacing w:val="-180"/>
        </w:rPr>
        <w:t>白</w:t>
      </w:r>
      <w:r w:rsidR="00BB1D43" w:rsidRPr="005C410E">
        <w:rPr>
          <w:rFonts w:hint="eastAsia"/>
          <w:spacing w:val="-180"/>
          <w:position w:val="22"/>
        </w:rPr>
        <w:t>。</w:t>
      </w:r>
      <w:r w:rsidR="00BB1D43">
        <w:rPr>
          <w:rFonts w:hint="eastAsia"/>
        </w:rPr>
        <w:t>紅日一輪</w:t>
      </w:r>
      <w:r w:rsidR="00BB1D43" w:rsidRPr="005C410E">
        <w:rPr>
          <w:rFonts w:hint="eastAsia"/>
          <w:spacing w:val="-180"/>
        </w:rPr>
        <w:t>時</w:t>
      </w:r>
      <w:r w:rsidR="00BB1D43" w:rsidRPr="005C410E">
        <w:rPr>
          <w:rFonts w:hint="eastAsia"/>
          <w:spacing w:val="-180"/>
          <w:position w:val="22"/>
        </w:rPr>
        <w:t>。</w:t>
      </w:r>
      <w:r w:rsidR="00BB1D43">
        <w:rPr>
          <w:rFonts w:hint="eastAsia"/>
        </w:rPr>
        <w:t>詩中參</w:t>
      </w:r>
      <w:r w:rsidR="00BB1D43" w:rsidRPr="005C410E">
        <w:rPr>
          <w:rFonts w:hint="eastAsia"/>
          <w:spacing w:val="-180"/>
        </w:rPr>
        <w:t>之</w:t>
      </w:r>
      <w:r w:rsidR="00BB1D43" w:rsidRPr="005C410E">
        <w:rPr>
          <w:rFonts w:hint="eastAsia"/>
          <w:spacing w:val="-180"/>
          <w:position w:val="22"/>
        </w:rPr>
        <w:t>。</w:t>
      </w:r>
      <w:r w:rsidR="00BB1D43">
        <w:rPr>
          <w:rFonts w:hint="eastAsia"/>
        </w:rPr>
        <w:t>方無誤</w:t>
      </w:r>
      <w:r w:rsidR="00BB1D43" w:rsidRPr="005C410E">
        <w:rPr>
          <w:rFonts w:hint="eastAsia"/>
          <w:spacing w:val="-180"/>
        </w:rPr>
        <w:t>也</w:t>
      </w:r>
      <w:r w:rsidR="00BB1D43" w:rsidRPr="005C410E">
        <w:rPr>
          <w:rFonts w:hint="eastAsia"/>
          <w:spacing w:val="-180"/>
          <w:position w:val="22"/>
        </w:rPr>
        <w:t>。</w:t>
      </w:r>
      <w:r w:rsidR="00BB1D43">
        <w:rPr>
          <w:rFonts w:hint="eastAsia"/>
        </w:rPr>
        <w:t>天機宜</w:t>
      </w:r>
      <w:r w:rsidR="00BB1D43" w:rsidRPr="005C410E">
        <w:rPr>
          <w:rFonts w:hint="eastAsia"/>
          <w:spacing w:val="-180"/>
        </w:rPr>
        <w:t>密</w:t>
      </w:r>
      <w:r w:rsidR="00BB1D43" w:rsidRPr="005C410E">
        <w:rPr>
          <w:rFonts w:hint="eastAsia"/>
          <w:spacing w:val="-180"/>
          <w:position w:val="22"/>
        </w:rPr>
        <w:t>。</w:t>
      </w:r>
      <w:r w:rsidR="00BB1D43">
        <w:rPr>
          <w:rFonts w:hint="eastAsia"/>
        </w:rPr>
        <w:t>司鏡要</w:t>
      </w:r>
      <w:r w:rsidR="00BB1D43" w:rsidRPr="005C410E">
        <w:rPr>
          <w:rFonts w:hint="eastAsia"/>
          <w:spacing w:val="-180"/>
        </w:rPr>
        <w:t>誠</w:t>
      </w:r>
      <w:r w:rsidR="00BB1D43" w:rsidRPr="005C410E">
        <w:rPr>
          <w:rFonts w:hint="eastAsia"/>
          <w:spacing w:val="-180"/>
          <w:position w:val="22"/>
        </w:rPr>
        <w:t>。</w:t>
      </w:r>
      <w:r w:rsidR="00BB1D43">
        <w:rPr>
          <w:rFonts w:hint="eastAsia"/>
        </w:rPr>
        <w:t>不可將信而將疑</w:t>
      </w:r>
      <w:r w:rsidR="00BB1D43" w:rsidRPr="005C410E">
        <w:rPr>
          <w:rFonts w:hint="eastAsia"/>
          <w:spacing w:val="-180"/>
        </w:rPr>
        <w:t>也</w:t>
      </w:r>
      <w:r w:rsidR="00BB1D43" w:rsidRPr="005C410E">
        <w:rPr>
          <w:rFonts w:hint="eastAsia"/>
          <w:spacing w:val="-180"/>
          <w:position w:val="22"/>
        </w:rPr>
        <w:t>。</w:t>
      </w:r>
      <w:r w:rsidR="00BB1D43">
        <w:rPr>
          <w:rFonts w:hint="eastAsia"/>
        </w:rPr>
        <w:t>見日登巔爾等看柏煙不</w:t>
      </w:r>
      <w:r w:rsidR="00BB1D43" w:rsidRPr="005C410E">
        <w:rPr>
          <w:rFonts w:hint="eastAsia"/>
          <w:spacing w:val="-180"/>
        </w:rPr>
        <w:t>遲</w:t>
      </w:r>
      <w:r w:rsidR="00BB1D43" w:rsidRPr="005C410E">
        <w:rPr>
          <w:rFonts w:hint="eastAsia"/>
          <w:spacing w:val="-180"/>
          <w:position w:val="22"/>
        </w:rPr>
        <w:t>。</w:t>
      </w:r>
      <w:r w:rsidR="00BB1D43">
        <w:rPr>
          <w:rFonts w:hint="eastAsia"/>
        </w:rPr>
        <w:t>他日自了了</w:t>
      </w:r>
      <w:r w:rsidR="00BB1D43" w:rsidRPr="005C410E">
        <w:rPr>
          <w:rFonts w:hint="eastAsia"/>
          <w:spacing w:val="-180"/>
        </w:rPr>
        <w:t>耳</w:t>
      </w:r>
      <w:r w:rsidR="00BB1D43" w:rsidRPr="005C410E">
        <w:rPr>
          <w:rFonts w:hint="eastAsia"/>
          <w:spacing w:val="-180"/>
          <w:position w:val="22"/>
        </w:rPr>
        <w:t>。</w:t>
      </w:r>
      <w:r w:rsidR="00BB1D43">
        <w:rPr>
          <w:rFonts w:hint="eastAsia"/>
        </w:rPr>
        <w:t>此數日</w:t>
      </w:r>
      <w:r w:rsidR="00BB1D43" w:rsidRPr="005C410E">
        <w:rPr>
          <w:rFonts w:hint="eastAsia"/>
          <w:spacing w:val="-180"/>
        </w:rPr>
        <w:t>內</w:t>
      </w:r>
      <w:r w:rsidR="00BB1D43" w:rsidRPr="005C410E">
        <w:rPr>
          <w:rFonts w:hint="eastAsia"/>
          <w:spacing w:val="-180"/>
          <w:position w:val="22"/>
        </w:rPr>
        <w:t>。</w:t>
      </w:r>
      <w:r w:rsidR="00BB1D43">
        <w:rPr>
          <w:rFonts w:hint="eastAsia"/>
        </w:rPr>
        <w:t>宜</w:t>
      </w:r>
      <w:r w:rsidR="00BB1D43" w:rsidRPr="005C410E">
        <w:rPr>
          <w:rFonts w:hint="eastAsia"/>
          <w:spacing w:val="-180"/>
        </w:rPr>
        <w:t>齋</w:t>
      </w:r>
      <w:r w:rsidR="00BB1D43" w:rsidRPr="005C410E">
        <w:rPr>
          <w:rFonts w:hint="eastAsia"/>
          <w:spacing w:val="-180"/>
          <w:position w:val="22"/>
        </w:rPr>
        <w:t>。</w:t>
      </w:r>
      <w:r w:rsidR="00BB1D43">
        <w:rPr>
          <w:rFonts w:hint="eastAsia"/>
        </w:rPr>
        <w:t>虔緘謹</w:t>
      </w:r>
      <w:r w:rsidR="00BB1D43" w:rsidRPr="005C410E">
        <w:rPr>
          <w:rFonts w:hint="eastAsia"/>
          <w:spacing w:val="-180"/>
        </w:rPr>
        <w:t>遵</w:t>
      </w:r>
      <w:r w:rsidR="00BB1D43" w:rsidRPr="005C410E">
        <w:rPr>
          <w:rFonts w:hint="eastAsia"/>
          <w:spacing w:val="-180"/>
          <w:position w:val="22"/>
        </w:rPr>
        <w:t>。</w:t>
      </w:r>
      <w:r w:rsidR="00BB1D43">
        <w:rPr>
          <w:rFonts w:hint="eastAsia"/>
        </w:rPr>
        <w:t>懍</w:t>
      </w:r>
      <w:r w:rsidR="00BB1D43" w:rsidRPr="005C410E">
        <w:rPr>
          <w:rFonts w:hint="eastAsia"/>
          <w:spacing w:val="-180"/>
        </w:rPr>
        <w:t>之</w:t>
      </w:r>
      <w:r w:rsidR="00BB1D43" w:rsidRPr="005C410E">
        <w:rPr>
          <w:rFonts w:hint="eastAsia"/>
          <w:spacing w:val="-180"/>
          <w:position w:val="22"/>
        </w:rPr>
        <w:t>。</w:t>
      </w:r>
    </w:p>
    <w:p w:rsidR="00BB1D43" w:rsidRDefault="00BB1D43" w:rsidP="004535BC">
      <w:pPr>
        <w:pStyle w:val="a9"/>
      </w:pPr>
      <w:r>
        <w:rPr>
          <w:rFonts w:hint="eastAsia"/>
        </w:rPr>
        <w:t>十一月二十</w:t>
      </w:r>
      <w:r w:rsidR="002B4E19">
        <w:rPr>
          <w:rFonts w:hint="eastAsia"/>
          <w:color w:val="FF0000"/>
        </w:rPr>
        <w:t>ㄧ</w:t>
      </w:r>
      <w:r>
        <w:rPr>
          <w:rFonts w:hint="eastAsia"/>
        </w:rPr>
        <w:t>日壬戌母壇請示登山</w:t>
      </w:r>
      <w:r w:rsidR="00A24E34" w:rsidRPr="00203877">
        <w:rPr>
          <w:rFonts w:ascii="MS Gothic" w:eastAsia="MS Gothic" w:hAnsi="MS Gothic" w:cs="MS Gothic" w:hint="eastAsia"/>
          <w:position w:val="18"/>
        </w:rPr>
        <w:t> </w:t>
      </w:r>
    </w:p>
    <w:p w:rsidR="00BB1D43" w:rsidRDefault="00BB1D43" w:rsidP="004535BC">
      <w:pPr>
        <w:pStyle w:val="a9"/>
      </w:pPr>
      <w:r>
        <w:rPr>
          <w:rFonts w:hint="eastAsia"/>
        </w:rPr>
        <w:lastRenderedPageBreak/>
        <w:t>鶴神</w:t>
      </w:r>
      <w:r w:rsidRPr="005C410E">
        <w:rPr>
          <w:rFonts w:hint="eastAsia"/>
          <w:spacing w:val="-180"/>
        </w:rPr>
        <w:t>到</w:t>
      </w:r>
      <w:r w:rsidRPr="005C410E">
        <w:rPr>
          <w:rFonts w:hint="eastAsia"/>
          <w:spacing w:val="-180"/>
          <w:position w:val="22"/>
        </w:rPr>
        <w:t>。</w:t>
      </w:r>
      <w:r>
        <w:rPr>
          <w:rFonts w:hint="eastAsia"/>
        </w:rPr>
        <w:t>山魑未</w:t>
      </w:r>
      <w:r w:rsidRPr="005C410E">
        <w:rPr>
          <w:rFonts w:hint="eastAsia"/>
          <w:spacing w:val="-180"/>
        </w:rPr>
        <w:t>散</w:t>
      </w:r>
      <w:r w:rsidRPr="005C410E">
        <w:rPr>
          <w:rFonts w:hint="eastAsia"/>
          <w:spacing w:val="-180"/>
          <w:position w:val="22"/>
        </w:rPr>
        <w:t>。</w:t>
      </w:r>
      <w:r>
        <w:rPr>
          <w:rFonts w:hint="eastAsia"/>
        </w:rPr>
        <w:t>俗子先</w:t>
      </w:r>
      <w:r w:rsidRPr="005C410E">
        <w:rPr>
          <w:rFonts w:hint="eastAsia"/>
          <w:spacing w:val="-180"/>
        </w:rPr>
        <w:t>登</w:t>
      </w:r>
      <w:r w:rsidRPr="005C410E">
        <w:rPr>
          <w:rFonts w:hint="eastAsia"/>
          <w:spacing w:val="-180"/>
          <w:position w:val="22"/>
        </w:rPr>
        <w:t>。</w:t>
      </w:r>
      <w:r>
        <w:rPr>
          <w:rFonts w:hint="eastAsia"/>
        </w:rPr>
        <w:t>時固未</w:t>
      </w:r>
      <w:r w:rsidRPr="005C410E">
        <w:rPr>
          <w:rFonts w:hint="eastAsia"/>
          <w:spacing w:val="-180"/>
        </w:rPr>
        <w:t>到</w:t>
      </w:r>
      <w:r w:rsidRPr="005C410E">
        <w:rPr>
          <w:rFonts w:hint="eastAsia"/>
          <w:spacing w:val="-180"/>
          <w:position w:val="22"/>
        </w:rPr>
        <w:t>。</w:t>
      </w:r>
      <w:r>
        <w:rPr>
          <w:rFonts w:hint="eastAsia"/>
        </w:rPr>
        <w:t>復尚不</w:t>
      </w:r>
      <w:r w:rsidRPr="005C410E">
        <w:rPr>
          <w:rFonts w:hint="eastAsia"/>
          <w:spacing w:val="-180"/>
        </w:rPr>
        <w:t>解</w:t>
      </w:r>
      <w:r w:rsidRPr="005C410E">
        <w:rPr>
          <w:rFonts w:hint="eastAsia"/>
          <w:spacing w:val="-180"/>
          <w:position w:val="22"/>
        </w:rPr>
        <w:t>。</w:t>
      </w:r>
      <w:r>
        <w:rPr>
          <w:rFonts w:hint="eastAsia"/>
        </w:rPr>
        <w:t>天心玄</w:t>
      </w:r>
      <w:r w:rsidRPr="005C410E">
        <w:rPr>
          <w:rFonts w:hint="eastAsia"/>
          <w:spacing w:val="-180"/>
        </w:rPr>
        <w:t>理</w:t>
      </w:r>
      <w:r w:rsidRPr="005C410E">
        <w:rPr>
          <w:rFonts w:hint="eastAsia"/>
          <w:spacing w:val="-180"/>
          <w:position w:val="22"/>
        </w:rPr>
        <w:t>。</w:t>
      </w:r>
      <w:r>
        <w:rPr>
          <w:rFonts w:hint="eastAsia"/>
        </w:rPr>
        <w:t>在人虔</w:t>
      </w:r>
      <w:r w:rsidRPr="005C410E">
        <w:rPr>
          <w:rFonts w:hint="eastAsia"/>
          <w:spacing w:val="-180"/>
        </w:rPr>
        <w:t>致</w:t>
      </w:r>
      <w:r w:rsidRPr="005C410E">
        <w:rPr>
          <w:rFonts w:hint="eastAsia"/>
          <w:spacing w:val="-180"/>
          <w:position w:val="22"/>
        </w:rPr>
        <w:t>。</w:t>
      </w:r>
      <w:r>
        <w:rPr>
          <w:rFonts w:hint="eastAsia"/>
        </w:rPr>
        <w:t>今早</w:t>
      </w:r>
    </w:p>
    <w:p w:rsidR="00BB1D43" w:rsidRDefault="00BB1D43" w:rsidP="004535BC">
      <w:pPr>
        <w:pStyle w:val="a9"/>
      </w:pPr>
      <w:r>
        <w:rPr>
          <w:rFonts w:hint="eastAsia"/>
        </w:rPr>
        <w:t>仙師過柏林</w:t>
      </w:r>
      <w:r w:rsidRPr="005C410E">
        <w:rPr>
          <w:rFonts w:hint="eastAsia"/>
          <w:spacing w:val="-180"/>
        </w:rPr>
        <w:t>頂</w:t>
      </w:r>
      <w:r w:rsidRPr="005C410E">
        <w:rPr>
          <w:rFonts w:hint="eastAsia"/>
          <w:spacing w:val="-180"/>
          <w:position w:val="22"/>
        </w:rPr>
        <w:t>。</w:t>
      </w:r>
      <w:r>
        <w:rPr>
          <w:rFonts w:hint="eastAsia"/>
        </w:rPr>
        <w:t>撰聯兩</w:t>
      </w:r>
      <w:r w:rsidRPr="005C410E">
        <w:rPr>
          <w:rFonts w:hint="eastAsia"/>
          <w:spacing w:val="-180"/>
        </w:rPr>
        <w:t>則</w:t>
      </w:r>
      <w:r w:rsidRPr="005C410E">
        <w:rPr>
          <w:rFonts w:hint="eastAsia"/>
          <w:spacing w:val="-180"/>
          <w:position w:val="22"/>
        </w:rPr>
        <w:t>。</w:t>
      </w:r>
      <w:r>
        <w:rPr>
          <w:rFonts w:hint="eastAsia"/>
        </w:rPr>
        <w:t>已為沛壇得諸乩</w:t>
      </w:r>
      <w:r w:rsidRPr="005C410E">
        <w:rPr>
          <w:rFonts w:hint="eastAsia"/>
          <w:spacing w:val="-180"/>
        </w:rPr>
        <w:t>語</w:t>
      </w:r>
      <w:r w:rsidRPr="005C410E">
        <w:rPr>
          <w:rFonts w:hint="eastAsia"/>
          <w:spacing w:val="-180"/>
          <w:position w:val="22"/>
        </w:rPr>
        <w:t>。</w:t>
      </w:r>
      <w:r>
        <w:rPr>
          <w:rFonts w:hint="eastAsia"/>
        </w:rPr>
        <w:t>聯</w:t>
      </w:r>
      <w:r w:rsidRPr="005C410E">
        <w:rPr>
          <w:rFonts w:hint="eastAsia"/>
          <w:spacing w:val="-180"/>
        </w:rPr>
        <w:t>曰</w:t>
      </w:r>
      <w:r w:rsidRPr="005C410E">
        <w:rPr>
          <w:rFonts w:hint="eastAsia"/>
          <w:spacing w:val="-180"/>
          <w:position w:val="22"/>
        </w:rPr>
        <w:t>。</w:t>
      </w:r>
      <w:r>
        <w:rPr>
          <w:rFonts w:hint="eastAsia"/>
        </w:rPr>
        <w:t>莫驚神手通</w:t>
      </w:r>
      <w:r w:rsidRPr="005C410E">
        <w:rPr>
          <w:rFonts w:hint="eastAsia"/>
          <w:spacing w:val="-180"/>
        </w:rPr>
        <w:t>天</w:t>
      </w:r>
      <w:r w:rsidRPr="005C410E">
        <w:rPr>
          <w:rFonts w:hint="eastAsia"/>
          <w:spacing w:val="-180"/>
          <w:position w:val="22"/>
        </w:rPr>
        <w:t>。</w:t>
      </w:r>
      <w:r>
        <w:rPr>
          <w:rFonts w:hint="eastAsia"/>
        </w:rPr>
        <w:t>現吾法</w:t>
      </w:r>
      <w:r w:rsidRPr="005C410E">
        <w:rPr>
          <w:rFonts w:hint="eastAsia"/>
          <w:spacing w:val="-180"/>
        </w:rPr>
        <w:t>相</w:t>
      </w:r>
      <w:r w:rsidRPr="005C410E">
        <w:rPr>
          <w:rFonts w:hint="eastAsia"/>
          <w:spacing w:val="-180"/>
          <w:position w:val="22"/>
        </w:rPr>
        <w:t>。</w:t>
      </w:r>
      <w:r>
        <w:rPr>
          <w:rFonts w:hint="eastAsia"/>
        </w:rPr>
        <w:t>休把凡心結</w:t>
      </w:r>
      <w:r w:rsidRPr="005C410E">
        <w:rPr>
          <w:rFonts w:hint="eastAsia"/>
          <w:spacing w:val="-180"/>
        </w:rPr>
        <w:t>俗</w:t>
      </w:r>
      <w:r w:rsidRPr="005C410E">
        <w:rPr>
          <w:rFonts w:hint="eastAsia"/>
          <w:spacing w:val="-180"/>
          <w:position w:val="22"/>
        </w:rPr>
        <w:t>。</w:t>
      </w:r>
      <w:r>
        <w:rPr>
          <w:rFonts w:hint="eastAsia"/>
        </w:rPr>
        <w:t>達我大</w:t>
      </w:r>
      <w:r w:rsidRPr="005C410E">
        <w:rPr>
          <w:rFonts w:hint="eastAsia"/>
          <w:spacing w:val="-180"/>
        </w:rPr>
        <w:t>觀</w:t>
      </w:r>
      <w:r w:rsidRPr="005C410E">
        <w:rPr>
          <w:rFonts w:hint="eastAsia"/>
          <w:spacing w:val="-180"/>
          <w:position w:val="22"/>
        </w:rPr>
        <w:t>。</w:t>
      </w:r>
      <w:r>
        <w:rPr>
          <w:rFonts w:hint="eastAsia"/>
        </w:rPr>
        <w:t>吾奉</w:t>
      </w:r>
    </w:p>
    <w:p w:rsidR="00BB1D43" w:rsidRDefault="00BB1D43" w:rsidP="004535BC">
      <w:pPr>
        <w:pStyle w:val="a9"/>
      </w:pPr>
      <w:r>
        <w:rPr>
          <w:rFonts w:hint="eastAsia"/>
        </w:rPr>
        <w:t>師命寄示爾</w:t>
      </w:r>
      <w:r w:rsidRPr="005C410E">
        <w:rPr>
          <w:rFonts w:hint="eastAsia"/>
          <w:spacing w:val="-180"/>
        </w:rPr>
        <w:t>等</w:t>
      </w:r>
      <w:r w:rsidRPr="005C410E">
        <w:rPr>
          <w:rFonts w:hint="eastAsia"/>
          <w:spacing w:val="-180"/>
          <w:position w:val="22"/>
        </w:rPr>
        <w:t>。</w:t>
      </w:r>
      <w:r>
        <w:rPr>
          <w:rFonts w:hint="eastAsia"/>
        </w:rPr>
        <w:t>自知入山與見像是一日</w:t>
      </w:r>
      <w:r w:rsidRPr="005C410E">
        <w:rPr>
          <w:rFonts w:hint="eastAsia"/>
          <w:spacing w:val="-180"/>
        </w:rPr>
        <w:t>也</w:t>
      </w:r>
      <w:r w:rsidRPr="005C410E">
        <w:rPr>
          <w:rFonts w:hint="eastAsia"/>
          <w:spacing w:val="-180"/>
          <w:position w:val="22"/>
        </w:rPr>
        <w:t>。</w:t>
      </w:r>
      <w:r>
        <w:rPr>
          <w:rFonts w:hint="eastAsia"/>
        </w:rPr>
        <w:t>也上註記停二</w:t>
      </w:r>
      <w:r w:rsidRPr="005C410E">
        <w:rPr>
          <w:rFonts w:hint="eastAsia"/>
          <w:spacing w:val="-180"/>
        </w:rPr>
        <w:t>度</w:t>
      </w:r>
      <w:r w:rsidRPr="005C410E">
        <w:rPr>
          <w:rFonts w:hint="eastAsia"/>
          <w:spacing w:val="-180"/>
          <w:position w:val="22"/>
        </w:rPr>
        <w:t>。</w:t>
      </w:r>
    </w:p>
    <w:p w:rsidR="00BB1D43" w:rsidRDefault="00BB1D43" w:rsidP="004535BC">
      <w:pPr>
        <w:pStyle w:val="a9"/>
      </w:pPr>
      <w:r>
        <w:rPr>
          <w:rFonts w:hint="eastAsia"/>
        </w:rPr>
        <w:t>仙師來為爾親</w:t>
      </w:r>
      <w:r w:rsidRPr="005C410E">
        <w:rPr>
          <w:rFonts w:hint="eastAsia"/>
          <w:spacing w:val="-180"/>
        </w:rPr>
        <w:t>訓</w:t>
      </w:r>
      <w:r w:rsidRPr="005C410E">
        <w:rPr>
          <w:rFonts w:hint="eastAsia"/>
          <w:spacing w:val="-180"/>
          <w:position w:val="22"/>
        </w:rPr>
        <w:t>。</w:t>
      </w:r>
    </w:p>
    <w:p w:rsidR="00BB1D43" w:rsidRDefault="005E7F74" w:rsidP="004535BC">
      <w:pPr>
        <w:pStyle w:val="a9"/>
      </w:pPr>
      <w:r w:rsidRPr="005E7F74">
        <w:rPr>
          <w:rFonts w:ascii="TYSymbols" w:eastAsia="TYSymbols" w:hAnsi="TYSymbols" w:hint="eastAsia"/>
          <w:color w:val="FF0000"/>
        </w:rPr>
        <w:t>󾒚󾒛</w:t>
      </w:r>
      <w:r w:rsidR="00BB1D43" w:rsidRPr="005C410E">
        <w:rPr>
          <w:rFonts w:hint="eastAsia"/>
          <w:spacing w:val="-180"/>
        </w:rPr>
        <w:t>到</w:t>
      </w:r>
      <w:r w:rsidR="00BB1D43" w:rsidRPr="005C410E">
        <w:rPr>
          <w:rFonts w:hint="eastAsia"/>
          <w:spacing w:val="-180"/>
          <w:position w:val="22"/>
        </w:rPr>
        <w:t>。</w:t>
      </w:r>
      <w:r w:rsidR="00BB1D43">
        <w:rPr>
          <w:rFonts w:hint="eastAsia"/>
        </w:rPr>
        <w:t>哈</w:t>
      </w:r>
      <w:r w:rsidR="00BB1D43" w:rsidRPr="005C410E">
        <w:rPr>
          <w:rFonts w:hint="eastAsia"/>
          <w:spacing w:val="-180"/>
        </w:rPr>
        <w:t>哈</w:t>
      </w:r>
      <w:r w:rsidR="00BB1D43" w:rsidRPr="005C410E">
        <w:rPr>
          <w:rFonts w:hint="eastAsia"/>
          <w:spacing w:val="-180"/>
          <w:position w:val="22"/>
        </w:rPr>
        <w:t>。</w:t>
      </w:r>
      <w:r w:rsidR="00BB1D43">
        <w:rPr>
          <w:rFonts w:hint="eastAsia"/>
        </w:rPr>
        <w:t>諸子靜</w:t>
      </w:r>
      <w:r w:rsidR="00BB1D43" w:rsidRPr="005C410E">
        <w:rPr>
          <w:rFonts w:hint="eastAsia"/>
          <w:spacing w:val="-180"/>
        </w:rPr>
        <w:t>聽</w:t>
      </w:r>
      <w:r w:rsidR="00BB1D43" w:rsidRPr="005C410E">
        <w:rPr>
          <w:rFonts w:hint="eastAsia"/>
          <w:spacing w:val="-180"/>
          <w:position w:val="22"/>
        </w:rPr>
        <w:t>。</w:t>
      </w:r>
      <w:r w:rsidR="00BB1D43">
        <w:rPr>
          <w:rFonts w:hint="eastAsia"/>
        </w:rPr>
        <w:t>此次現吾法</w:t>
      </w:r>
      <w:r w:rsidR="00BB1D43" w:rsidRPr="005C410E">
        <w:rPr>
          <w:rFonts w:hint="eastAsia"/>
          <w:spacing w:val="-180"/>
        </w:rPr>
        <w:t>像</w:t>
      </w:r>
      <w:r w:rsidR="00BB1D43" w:rsidRPr="005C410E">
        <w:rPr>
          <w:rFonts w:hint="eastAsia"/>
          <w:spacing w:val="-180"/>
          <w:position w:val="22"/>
        </w:rPr>
        <w:t>。</w:t>
      </w:r>
      <w:r w:rsidR="00BB1D43">
        <w:rPr>
          <w:rFonts w:hint="eastAsia"/>
        </w:rPr>
        <w:t>關於去劫道興茲事大</w:t>
      </w:r>
      <w:r w:rsidR="00BB1D43" w:rsidRPr="005C410E">
        <w:rPr>
          <w:rFonts w:hint="eastAsia"/>
          <w:spacing w:val="-180"/>
        </w:rPr>
        <w:t>矣</w:t>
      </w:r>
      <w:r w:rsidR="00BB1D43" w:rsidRPr="005C410E">
        <w:rPr>
          <w:rFonts w:hint="eastAsia"/>
          <w:spacing w:val="-180"/>
          <w:position w:val="22"/>
        </w:rPr>
        <w:t>。</w:t>
      </w:r>
      <w:r w:rsidR="00BB1D43">
        <w:rPr>
          <w:rFonts w:hint="eastAsia"/>
        </w:rPr>
        <w:t>只可口作事前消寒會</w:t>
      </w:r>
      <w:r w:rsidR="00BB1D43" w:rsidRPr="005C410E">
        <w:rPr>
          <w:rFonts w:hint="eastAsia"/>
          <w:spacing w:val="-180"/>
        </w:rPr>
        <w:t>說</w:t>
      </w:r>
      <w:r w:rsidR="00BB1D43" w:rsidRPr="005C410E">
        <w:rPr>
          <w:rFonts w:hint="eastAsia"/>
          <w:spacing w:val="-180"/>
          <w:position w:val="22"/>
        </w:rPr>
        <w:t>。</w:t>
      </w:r>
      <w:r w:rsidR="00BB1D43">
        <w:rPr>
          <w:rFonts w:hint="eastAsia"/>
        </w:rPr>
        <w:t>有詩語爾等</w:t>
      </w:r>
      <w:r w:rsidR="00BB1D43" w:rsidRPr="005C410E">
        <w:rPr>
          <w:rFonts w:hint="eastAsia"/>
          <w:spacing w:val="-180"/>
        </w:rPr>
        <w:t>曰</w:t>
      </w:r>
      <w:r w:rsidR="00BB1D43" w:rsidRPr="005C410E">
        <w:rPr>
          <w:rFonts w:hint="eastAsia"/>
          <w:spacing w:val="-180"/>
          <w:position w:val="22"/>
        </w:rPr>
        <w:t>。</w:t>
      </w:r>
      <w:r w:rsidR="00BB1D43">
        <w:rPr>
          <w:rFonts w:hint="eastAsia"/>
        </w:rPr>
        <w:t>晝夜乾坤</w:t>
      </w:r>
      <w:r w:rsidR="00BB1D43" w:rsidRPr="005C410E">
        <w:rPr>
          <w:rFonts w:hint="eastAsia"/>
          <w:spacing w:val="-180"/>
        </w:rPr>
        <w:t>復</w:t>
      </w:r>
      <w:r w:rsidR="00BB1D43" w:rsidRPr="005C410E">
        <w:rPr>
          <w:rFonts w:hint="eastAsia"/>
          <w:spacing w:val="-180"/>
          <w:position w:val="22"/>
        </w:rPr>
        <w:t>。</w:t>
      </w:r>
      <w:r w:rsidR="00BB1D43">
        <w:rPr>
          <w:rFonts w:hint="eastAsia"/>
        </w:rPr>
        <w:t>玄神見極</w:t>
      </w:r>
      <w:r w:rsidR="00BB1D43" w:rsidRPr="005C410E">
        <w:rPr>
          <w:rFonts w:hint="eastAsia"/>
          <w:spacing w:val="-180"/>
        </w:rPr>
        <w:t>峰</w:t>
      </w:r>
      <w:r w:rsidR="00BB1D43" w:rsidRPr="005C410E">
        <w:rPr>
          <w:rFonts w:hint="eastAsia"/>
          <w:spacing w:val="-180"/>
          <w:position w:val="22"/>
        </w:rPr>
        <w:t>。</w:t>
      </w:r>
      <w:r w:rsidR="00BB1D43">
        <w:rPr>
          <w:rFonts w:hint="eastAsia"/>
        </w:rPr>
        <w:t>良辰千紀</w:t>
      </w:r>
      <w:r w:rsidR="00BB1D43" w:rsidRPr="005C410E">
        <w:rPr>
          <w:rFonts w:hint="eastAsia"/>
          <w:spacing w:val="-180"/>
        </w:rPr>
        <w:t>史</w:t>
      </w:r>
      <w:r w:rsidR="00BB1D43" w:rsidRPr="005C410E">
        <w:rPr>
          <w:rFonts w:hint="eastAsia"/>
          <w:spacing w:val="-180"/>
          <w:position w:val="22"/>
        </w:rPr>
        <w:t>。</w:t>
      </w:r>
      <w:r w:rsidR="00BB1D43">
        <w:rPr>
          <w:rFonts w:hint="eastAsia"/>
        </w:rPr>
        <w:t>當午一聲</w:t>
      </w:r>
      <w:r w:rsidR="00BB1D43" w:rsidRPr="005C410E">
        <w:rPr>
          <w:rFonts w:hint="eastAsia"/>
          <w:spacing w:val="-180"/>
        </w:rPr>
        <w:t>鐘</w:t>
      </w:r>
      <w:r w:rsidR="00BB1D43" w:rsidRPr="005C410E">
        <w:rPr>
          <w:rFonts w:hint="eastAsia"/>
          <w:spacing w:val="-180"/>
          <w:position w:val="22"/>
        </w:rPr>
        <w:t>。</w:t>
      </w:r>
      <w:r w:rsidR="00BB1D43">
        <w:rPr>
          <w:rFonts w:hint="eastAsia"/>
        </w:rPr>
        <w:t>柏幕青煙</w:t>
      </w:r>
      <w:r w:rsidR="00BB1D43" w:rsidRPr="005C410E">
        <w:rPr>
          <w:rFonts w:hint="eastAsia"/>
          <w:spacing w:val="-180"/>
        </w:rPr>
        <w:t>起</w:t>
      </w:r>
      <w:r w:rsidR="00BB1D43" w:rsidRPr="005C410E">
        <w:rPr>
          <w:rFonts w:hint="eastAsia"/>
          <w:spacing w:val="-180"/>
          <w:position w:val="22"/>
        </w:rPr>
        <w:t>。</w:t>
      </w:r>
      <w:r w:rsidR="00BB1D43">
        <w:rPr>
          <w:rFonts w:hint="eastAsia"/>
        </w:rPr>
        <w:t>花塵白日</w:t>
      </w:r>
      <w:r w:rsidR="00BB1D43" w:rsidRPr="005C410E">
        <w:rPr>
          <w:rFonts w:hint="eastAsia"/>
          <w:spacing w:val="-180"/>
        </w:rPr>
        <w:t>封</w:t>
      </w:r>
      <w:r w:rsidR="00BB1D43" w:rsidRPr="005C410E">
        <w:rPr>
          <w:rFonts w:hint="eastAsia"/>
          <w:spacing w:val="-180"/>
          <w:position w:val="22"/>
        </w:rPr>
        <w:t>。</w:t>
      </w:r>
      <w:r w:rsidR="00BB1D43">
        <w:rPr>
          <w:rFonts w:hint="eastAsia"/>
        </w:rPr>
        <w:t>恰來天赦</w:t>
      </w:r>
      <w:r w:rsidR="00BB1D43" w:rsidRPr="005C410E">
        <w:rPr>
          <w:rFonts w:hint="eastAsia"/>
          <w:spacing w:val="-180"/>
        </w:rPr>
        <w:t>日</w:t>
      </w:r>
      <w:r w:rsidR="00BB1D43" w:rsidRPr="005C410E">
        <w:rPr>
          <w:rFonts w:hint="eastAsia"/>
          <w:spacing w:val="-180"/>
          <w:position w:val="22"/>
        </w:rPr>
        <w:t>。</w:t>
      </w:r>
      <w:r w:rsidR="00BB1D43">
        <w:rPr>
          <w:rFonts w:hint="eastAsia"/>
        </w:rPr>
        <w:t>甲子返吾</w:t>
      </w:r>
      <w:r w:rsidR="00BB1D43" w:rsidRPr="005C410E">
        <w:rPr>
          <w:rFonts w:hint="eastAsia"/>
          <w:spacing w:val="-180"/>
        </w:rPr>
        <w:t>容</w:t>
      </w:r>
      <w:r w:rsidR="00BB1D43" w:rsidRPr="005C410E">
        <w:rPr>
          <w:rFonts w:hint="eastAsia"/>
          <w:spacing w:val="-180"/>
          <w:position w:val="22"/>
        </w:rPr>
        <w:t>。</w:t>
      </w:r>
      <w:r w:rsidR="00BB1D43">
        <w:rPr>
          <w:rFonts w:hint="eastAsia"/>
        </w:rPr>
        <w:t>仍是這一日</w:t>
      </w:r>
      <w:r w:rsidR="00BB1D43" w:rsidRPr="005C410E">
        <w:rPr>
          <w:rFonts w:hint="eastAsia"/>
          <w:spacing w:val="-180"/>
        </w:rPr>
        <w:t>也</w:t>
      </w:r>
      <w:r w:rsidR="00BB1D43" w:rsidRPr="005C410E">
        <w:rPr>
          <w:rFonts w:hint="eastAsia"/>
          <w:spacing w:val="-180"/>
          <w:position w:val="22"/>
        </w:rPr>
        <w:t>。</w:t>
      </w:r>
      <w:r w:rsidR="00BB1D43">
        <w:rPr>
          <w:rFonts w:hint="eastAsia"/>
        </w:rPr>
        <w:t>赴嶗山賞雪</w:t>
      </w:r>
      <w:r w:rsidR="00BB1D43" w:rsidRPr="005C410E">
        <w:rPr>
          <w:rFonts w:hint="eastAsia"/>
          <w:spacing w:val="-180"/>
        </w:rPr>
        <w:t>去</w:t>
      </w:r>
      <w:r w:rsidR="00BB1D43" w:rsidRPr="00DF7A51">
        <w:rPr>
          <w:rFonts w:hint="eastAsia"/>
          <w:spacing w:val="-100"/>
          <w:position w:val="22"/>
        </w:rPr>
        <w:t>。</w:t>
      </w:r>
      <w:r w:rsidR="00BB1D43" w:rsidRPr="00DF7A51">
        <w:rPr>
          <w:rFonts w:hint="eastAsia"/>
          <w:spacing w:val="2"/>
          <w:position w:val="4"/>
          <w:sz w:val="48"/>
          <w:eastAsianLayout w:id="1718839040" w:combine="1"/>
        </w:rPr>
        <w:t>二十一日壬戌雖有雪意。而未敢必於何日降。又恐誤機。故請示。詩中有恰逢天赦日。甲子返吾容句。查歷書二十三日甲子。又逢天赦。當無疑已。　老祖赴嶗山賞雪。更為明示。遂決於明日登山。先往籌備一切。</w:t>
      </w:r>
      <w:r w:rsidR="00A14D95" w:rsidRPr="00220B12">
        <w:rPr>
          <w:rFonts w:ascii="MS Gothic" w:eastAsia="MS Gothic" w:hAnsi="MS Gothic" w:cs="MS Gothic" w:hint="eastAsia"/>
          <w:position w:val="22"/>
        </w:rPr>
        <w:t> </w:t>
      </w:r>
    </w:p>
    <w:p w:rsidR="00BB1D43" w:rsidRDefault="00BB1D43" w:rsidP="00220B12">
      <w:pPr>
        <w:pStyle w:val="a9"/>
        <w:kinsoku w:val="0"/>
      </w:pPr>
      <w:r>
        <w:rPr>
          <w:rFonts w:hint="eastAsia"/>
        </w:rPr>
        <w:t>十一月二十二日癸亥在千佛山設</w:t>
      </w:r>
      <w:r w:rsidRPr="00905261">
        <w:rPr>
          <w:rFonts w:hint="eastAsia"/>
          <w:spacing w:val="100"/>
        </w:rPr>
        <w:t>壇</w:t>
      </w:r>
      <w:r w:rsidRPr="00DF7A51">
        <w:rPr>
          <w:rFonts w:hint="eastAsia"/>
          <w:spacing w:val="2"/>
          <w:position w:val="4"/>
          <w:sz w:val="48"/>
          <w:eastAsianLayout w:id="1718839040" w:combine="1"/>
        </w:rPr>
        <w:t>是日下午各弟子先後登千佛山。到者二十五人。次早黎明。無凡自天津來亦登。當晚雪意甚濃。各弟子興致勃勃。談笑無忌。九時雪已大降。乃在山請乩。奉鶴神劉仙訓。不可着色相。最為吾道之妨。速以詩洽。於是精神為之一斂。各和原韻一首。隨壇呈正詩不備載</w:t>
      </w:r>
      <w:r w:rsidR="00220B12" w:rsidRPr="00220B12">
        <w:rPr>
          <w:rFonts w:ascii="MS Gothic" w:eastAsia="MS Gothic" w:hAnsi="MS Gothic" w:cs="MS Gothic" w:hint="eastAsia"/>
          <w:position w:val="22"/>
        </w:rPr>
        <w:t> </w:t>
      </w:r>
    </w:p>
    <w:p w:rsidR="00BB1D43" w:rsidRDefault="00BB1D43" w:rsidP="004535BC">
      <w:pPr>
        <w:pStyle w:val="a9"/>
      </w:pPr>
      <w:r>
        <w:rPr>
          <w:rFonts w:hint="eastAsia"/>
        </w:rPr>
        <w:t>山靈土地</w:t>
      </w:r>
      <w:r w:rsidRPr="005C410E">
        <w:rPr>
          <w:rFonts w:hint="eastAsia"/>
          <w:spacing w:val="-180"/>
        </w:rPr>
        <w:t>到</w:t>
      </w:r>
      <w:r w:rsidRPr="005C410E">
        <w:rPr>
          <w:rFonts w:hint="eastAsia"/>
          <w:spacing w:val="-180"/>
          <w:position w:val="22"/>
        </w:rPr>
        <w:t>。</w:t>
      </w:r>
      <w:r>
        <w:rPr>
          <w:rFonts w:hint="eastAsia"/>
        </w:rPr>
        <w:t>諸子問</w:t>
      </w:r>
      <w:r w:rsidRPr="005C410E">
        <w:rPr>
          <w:rFonts w:hint="eastAsia"/>
          <w:spacing w:val="-180"/>
        </w:rPr>
        <w:t>示</w:t>
      </w:r>
      <w:r w:rsidRPr="005C410E">
        <w:rPr>
          <w:rFonts w:hint="eastAsia"/>
          <w:spacing w:val="-180"/>
          <w:position w:val="22"/>
        </w:rPr>
        <w:t>。</w:t>
      </w:r>
      <w:r>
        <w:rPr>
          <w:rFonts w:hint="eastAsia"/>
        </w:rPr>
        <w:t>此豈時前臨時</w:t>
      </w:r>
      <w:r w:rsidRPr="005C410E">
        <w:rPr>
          <w:rFonts w:hint="eastAsia"/>
          <w:spacing w:val="-180"/>
        </w:rPr>
        <w:t>乎</w:t>
      </w:r>
      <w:r w:rsidRPr="005C410E">
        <w:rPr>
          <w:rFonts w:hint="eastAsia"/>
          <w:spacing w:val="-180"/>
          <w:position w:val="22"/>
        </w:rPr>
        <w:t>。</w:t>
      </w:r>
      <w:r>
        <w:rPr>
          <w:rFonts w:hint="eastAsia"/>
        </w:rPr>
        <w:t>臨字尚未參得真</w:t>
      </w:r>
      <w:r w:rsidRPr="005C410E">
        <w:rPr>
          <w:rFonts w:hint="eastAsia"/>
          <w:spacing w:val="-180"/>
        </w:rPr>
        <w:t>解</w:t>
      </w:r>
      <w:r w:rsidRPr="005C410E">
        <w:rPr>
          <w:rFonts w:hint="eastAsia"/>
          <w:spacing w:val="-180"/>
          <w:position w:val="22"/>
        </w:rPr>
        <w:t>。</w:t>
      </w:r>
      <w:r>
        <w:rPr>
          <w:rFonts w:hint="eastAsia"/>
        </w:rPr>
        <w:t>明日自</w:t>
      </w:r>
      <w:r w:rsidRPr="005C410E">
        <w:rPr>
          <w:rFonts w:hint="eastAsia"/>
          <w:spacing w:val="-180"/>
        </w:rPr>
        <w:t>知</w:t>
      </w:r>
      <w:r w:rsidRPr="005C410E">
        <w:rPr>
          <w:rFonts w:hint="eastAsia"/>
          <w:spacing w:val="-180"/>
          <w:position w:val="22"/>
        </w:rPr>
        <w:t>。</w:t>
      </w:r>
      <w:r>
        <w:rPr>
          <w:rFonts w:hint="eastAsia"/>
        </w:rPr>
        <w:t>古之神聖</w:t>
      </w:r>
      <w:r>
        <w:rPr>
          <w:rFonts w:hint="eastAsia"/>
        </w:rPr>
        <w:lastRenderedPageBreak/>
        <w:t>仙</w:t>
      </w:r>
      <w:r w:rsidRPr="005C410E">
        <w:rPr>
          <w:rFonts w:hint="eastAsia"/>
          <w:spacing w:val="-180"/>
        </w:rPr>
        <w:t>人</w:t>
      </w:r>
      <w:r w:rsidRPr="005C410E">
        <w:rPr>
          <w:rFonts w:hint="eastAsia"/>
          <w:spacing w:val="-180"/>
          <w:position w:val="22"/>
        </w:rPr>
        <w:t>。</w:t>
      </w:r>
      <w:r>
        <w:rPr>
          <w:rFonts w:hint="eastAsia"/>
        </w:rPr>
        <w:t>不從乩上得</w:t>
      </w:r>
      <w:r w:rsidRPr="005C410E">
        <w:rPr>
          <w:rFonts w:hint="eastAsia"/>
          <w:spacing w:val="-180"/>
        </w:rPr>
        <w:t>道</w:t>
      </w:r>
      <w:r w:rsidRPr="005C410E">
        <w:rPr>
          <w:rFonts w:hint="eastAsia"/>
          <w:spacing w:val="-180"/>
          <w:position w:val="22"/>
        </w:rPr>
        <w:t>。</w:t>
      </w:r>
      <w:r>
        <w:rPr>
          <w:rFonts w:hint="eastAsia"/>
        </w:rPr>
        <w:t>各自默修虔</w:t>
      </w:r>
      <w:r w:rsidRPr="005C410E">
        <w:rPr>
          <w:rFonts w:hint="eastAsia"/>
          <w:spacing w:val="-180"/>
        </w:rPr>
        <w:t>求</w:t>
      </w:r>
      <w:r w:rsidRPr="005C410E">
        <w:rPr>
          <w:rFonts w:hint="eastAsia"/>
          <w:spacing w:val="-180"/>
          <w:position w:val="22"/>
        </w:rPr>
        <w:t>。</w:t>
      </w:r>
      <w:r>
        <w:rPr>
          <w:rFonts w:hint="eastAsia"/>
        </w:rPr>
        <w:t>今日諸神不</w:t>
      </w:r>
      <w:r w:rsidRPr="005C410E">
        <w:rPr>
          <w:rFonts w:hint="eastAsia"/>
          <w:spacing w:val="-180"/>
        </w:rPr>
        <w:t>降</w:t>
      </w:r>
      <w:r w:rsidRPr="005C410E">
        <w:rPr>
          <w:rFonts w:hint="eastAsia"/>
          <w:spacing w:val="-180"/>
          <w:position w:val="22"/>
        </w:rPr>
        <w:t>。</w:t>
      </w:r>
      <w:r>
        <w:rPr>
          <w:rFonts w:hint="eastAsia"/>
        </w:rPr>
        <w:t>爾等抑知坐</w:t>
      </w:r>
      <w:r w:rsidRPr="005C410E">
        <w:rPr>
          <w:rFonts w:hint="eastAsia"/>
          <w:spacing w:val="-180"/>
        </w:rPr>
        <w:t>則</w:t>
      </w:r>
      <w:r w:rsidRPr="005C410E">
        <w:rPr>
          <w:rFonts w:hint="eastAsia"/>
          <w:spacing w:val="-180"/>
          <w:position w:val="22"/>
        </w:rPr>
        <w:t>。</w:t>
      </w:r>
      <w:r>
        <w:rPr>
          <w:rFonts w:hint="eastAsia"/>
        </w:rPr>
        <w:t>風雨當</w:t>
      </w:r>
      <w:r w:rsidRPr="005C410E">
        <w:rPr>
          <w:rFonts w:hint="eastAsia"/>
          <w:spacing w:val="-180"/>
        </w:rPr>
        <w:t>免</w:t>
      </w:r>
      <w:r w:rsidRPr="005C410E">
        <w:rPr>
          <w:rFonts w:hint="eastAsia"/>
          <w:spacing w:val="-180"/>
          <w:position w:val="22"/>
        </w:rPr>
        <w:t>。</w:t>
      </w:r>
      <w:r>
        <w:rPr>
          <w:rFonts w:hint="eastAsia"/>
        </w:rPr>
        <w:t>雪與雨</w:t>
      </w:r>
      <w:r w:rsidRPr="005C410E">
        <w:rPr>
          <w:rFonts w:hint="eastAsia"/>
          <w:spacing w:val="-180"/>
        </w:rPr>
        <w:t>同</w:t>
      </w:r>
      <w:r w:rsidRPr="005C410E">
        <w:rPr>
          <w:rFonts w:hint="eastAsia"/>
          <w:spacing w:val="-180"/>
          <w:position w:val="22"/>
        </w:rPr>
        <w:t>。</w:t>
      </w:r>
      <w:r>
        <w:rPr>
          <w:rFonts w:hint="eastAsia"/>
        </w:rPr>
        <w:t>又誤坐</w:t>
      </w:r>
      <w:r w:rsidRPr="005C410E">
        <w:rPr>
          <w:rFonts w:hint="eastAsia"/>
          <w:spacing w:val="-180"/>
        </w:rPr>
        <w:t>已</w:t>
      </w:r>
      <w:r w:rsidRPr="005C410E">
        <w:rPr>
          <w:rFonts w:hint="eastAsia"/>
          <w:spacing w:val="-180"/>
          <w:position w:val="22"/>
        </w:rPr>
        <w:t>。</w:t>
      </w:r>
      <w:r>
        <w:rPr>
          <w:rFonts w:hint="eastAsia"/>
        </w:rPr>
        <w:t>程門之</w:t>
      </w:r>
      <w:r w:rsidRPr="005C410E">
        <w:rPr>
          <w:rFonts w:hint="eastAsia"/>
          <w:spacing w:val="-180"/>
        </w:rPr>
        <w:t>徒</w:t>
      </w:r>
      <w:r w:rsidRPr="005C410E">
        <w:rPr>
          <w:rFonts w:hint="eastAsia"/>
          <w:spacing w:val="-180"/>
          <w:position w:val="22"/>
        </w:rPr>
        <w:t>。</w:t>
      </w:r>
      <w:r>
        <w:rPr>
          <w:rFonts w:hint="eastAsia"/>
        </w:rPr>
        <w:t>堅誠立</w:t>
      </w:r>
      <w:r w:rsidRPr="005C410E">
        <w:rPr>
          <w:rFonts w:hint="eastAsia"/>
          <w:spacing w:val="-180"/>
        </w:rPr>
        <w:t>志</w:t>
      </w:r>
      <w:r w:rsidRPr="005C410E">
        <w:rPr>
          <w:rFonts w:hint="eastAsia"/>
          <w:spacing w:val="-180"/>
          <w:position w:val="22"/>
        </w:rPr>
        <w:t>。</w:t>
      </w:r>
      <w:r>
        <w:rPr>
          <w:rFonts w:hint="eastAsia"/>
        </w:rPr>
        <w:t>可為師祖一</w:t>
      </w:r>
      <w:r w:rsidRPr="005C410E">
        <w:rPr>
          <w:rFonts w:hint="eastAsia"/>
          <w:spacing w:val="-180"/>
        </w:rPr>
        <w:t>祝</w:t>
      </w:r>
      <w:r w:rsidRPr="005C410E">
        <w:rPr>
          <w:rFonts w:hint="eastAsia"/>
          <w:spacing w:val="-180"/>
          <w:position w:val="22"/>
        </w:rPr>
        <w:t>。</w:t>
      </w:r>
      <w:r>
        <w:rPr>
          <w:rFonts w:hint="eastAsia"/>
        </w:rPr>
        <w:t>吾</w:t>
      </w:r>
      <w:r w:rsidRPr="005C410E">
        <w:rPr>
          <w:rFonts w:hint="eastAsia"/>
          <w:spacing w:val="-180"/>
        </w:rPr>
        <w:t>退</w:t>
      </w:r>
      <w:r w:rsidRPr="005C410E">
        <w:rPr>
          <w:rFonts w:hint="eastAsia"/>
          <w:spacing w:val="-180"/>
          <w:position w:val="22"/>
        </w:rPr>
        <w:t>。</w:t>
      </w:r>
    </w:p>
    <w:p w:rsidR="00BB1D43" w:rsidRDefault="00BB1D43" w:rsidP="004535BC">
      <w:pPr>
        <w:pStyle w:val="a9"/>
      </w:pPr>
      <w:r>
        <w:rPr>
          <w:rFonts w:hint="eastAsia"/>
        </w:rPr>
        <w:t>仙師命吾</w:t>
      </w:r>
      <w:r w:rsidRPr="005C410E">
        <w:rPr>
          <w:rFonts w:hint="eastAsia"/>
          <w:spacing w:val="-180"/>
        </w:rPr>
        <w:t>來</w:t>
      </w:r>
      <w:r w:rsidRPr="005C410E">
        <w:rPr>
          <w:rFonts w:hint="eastAsia"/>
          <w:spacing w:val="-180"/>
          <w:position w:val="22"/>
        </w:rPr>
        <w:t>。</w:t>
      </w:r>
      <w:r>
        <w:rPr>
          <w:rFonts w:hint="eastAsia"/>
        </w:rPr>
        <w:t>不必</w:t>
      </w:r>
      <w:r w:rsidRPr="005C410E">
        <w:rPr>
          <w:rFonts w:hint="eastAsia"/>
          <w:spacing w:val="-180"/>
        </w:rPr>
        <w:t>問</w:t>
      </w:r>
      <w:r w:rsidRPr="005C410E">
        <w:rPr>
          <w:rFonts w:hint="eastAsia"/>
          <w:spacing w:val="-180"/>
          <w:position w:val="22"/>
        </w:rPr>
        <w:t>。</w:t>
      </w:r>
      <w:r>
        <w:rPr>
          <w:rFonts w:hint="eastAsia"/>
        </w:rPr>
        <w:t>明午一</w:t>
      </w:r>
      <w:r w:rsidRPr="005C410E">
        <w:rPr>
          <w:rFonts w:hint="eastAsia"/>
          <w:spacing w:val="-180"/>
        </w:rPr>
        <w:t>鐘</w:t>
      </w:r>
      <w:r w:rsidRPr="005C410E">
        <w:rPr>
          <w:rFonts w:hint="eastAsia"/>
          <w:spacing w:val="-180"/>
          <w:position w:val="22"/>
        </w:rPr>
        <w:t>。</w:t>
      </w:r>
      <w:r>
        <w:rPr>
          <w:rFonts w:hint="eastAsia"/>
        </w:rPr>
        <w:t>最要記</w:t>
      </w:r>
      <w:r w:rsidRPr="005C410E">
        <w:rPr>
          <w:rFonts w:hint="eastAsia"/>
          <w:spacing w:val="-180"/>
        </w:rPr>
        <w:t>註</w:t>
      </w:r>
      <w:r w:rsidRPr="005C410E">
        <w:rPr>
          <w:rFonts w:hint="eastAsia"/>
          <w:spacing w:val="-180"/>
          <w:position w:val="22"/>
        </w:rPr>
        <w:t>。</w:t>
      </w:r>
      <w:r>
        <w:rPr>
          <w:rFonts w:hint="eastAsia"/>
        </w:rPr>
        <w:t>勿疑勿</w:t>
      </w:r>
      <w:r w:rsidRPr="005C410E">
        <w:rPr>
          <w:rFonts w:hint="eastAsia"/>
          <w:spacing w:val="-180"/>
        </w:rPr>
        <w:t>慮</w:t>
      </w:r>
      <w:r w:rsidRPr="005C410E">
        <w:rPr>
          <w:rFonts w:hint="eastAsia"/>
          <w:spacing w:val="-180"/>
          <w:position w:val="22"/>
        </w:rPr>
        <w:t>。</w:t>
      </w:r>
      <w:r>
        <w:rPr>
          <w:rFonts w:hint="eastAsia"/>
        </w:rPr>
        <w:t>亦毋庸登</w:t>
      </w:r>
      <w:r w:rsidRPr="005C410E">
        <w:rPr>
          <w:rFonts w:hint="eastAsia"/>
          <w:spacing w:val="-180"/>
        </w:rPr>
        <w:t>巔</w:t>
      </w:r>
      <w:r w:rsidRPr="005C410E">
        <w:rPr>
          <w:rFonts w:hint="eastAsia"/>
          <w:spacing w:val="-180"/>
          <w:position w:val="22"/>
        </w:rPr>
        <w:t>。</w:t>
      </w:r>
      <w:r>
        <w:rPr>
          <w:rFonts w:hint="eastAsia"/>
        </w:rPr>
        <w:t>掀蓋一</w:t>
      </w:r>
      <w:r w:rsidRPr="005C410E">
        <w:rPr>
          <w:rFonts w:hint="eastAsia"/>
          <w:spacing w:val="-180"/>
        </w:rPr>
        <w:t>人</w:t>
      </w:r>
      <w:r w:rsidRPr="005C410E">
        <w:rPr>
          <w:rFonts w:hint="eastAsia"/>
          <w:spacing w:val="-180"/>
          <w:position w:val="22"/>
        </w:rPr>
        <w:t>。</w:t>
      </w:r>
      <w:r>
        <w:rPr>
          <w:rFonts w:hint="eastAsia"/>
        </w:rPr>
        <w:t>餘子願登不</w:t>
      </w:r>
      <w:r w:rsidRPr="005C410E">
        <w:rPr>
          <w:rFonts w:hint="eastAsia"/>
          <w:spacing w:val="-180"/>
        </w:rPr>
        <w:t>禁</w:t>
      </w:r>
      <w:r w:rsidRPr="005C410E">
        <w:rPr>
          <w:rFonts w:hint="eastAsia"/>
          <w:spacing w:val="-180"/>
          <w:position w:val="22"/>
        </w:rPr>
        <w:t>。</w:t>
      </w:r>
      <w:r>
        <w:rPr>
          <w:rFonts w:hint="eastAsia"/>
        </w:rPr>
        <w:t>病者亦</w:t>
      </w:r>
      <w:r w:rsidRPr="005C410E">
        <w:rPr>
          <w:rFonts w:hint="eastAsia"/>
          <w:spacing w:val="-180"/>
        </w:rPr>
        <w:t>免</w:t>
      </w:r>
      <w:r w:rsidRPr="005C410E">
        <w:rPr>
          <w:rFonts w:hint="eastAsia"/>
          <w:spacing w:val="-180"/>
          <w:position w:val="22"/>
        </w:rPr>
        <w:t>。</w:t>
      </w:r>
      <w:r>
        <w:rPr>
          <w:rFonts w:hint="eastAsia"/>
        </w:rPr>
        <w:t>圯上履</w:t>
      </w:r>
      <w:r w:rsidRPr="005C410E">
        <w:rPr>
          <w:rFonts w:hint="eastAsia"/>
          <w:spacing w:val="-180"/>
        </w:rPr>
        <w:t>石</w:t>
      </w:r>
      <w:r w:rsidRPr="005C410E">
        <w:rPr>
          <w:rFonts w:hint="eastAsia"/>
          <w:spacing w:val="-180"/>
          <w:position w:val="22"/>
        </w:rPr>
        <w:t>。</w:t>
      </w:r>
      <w:r>
        <w:rPr>
          <w:rFonts w:hint="eastAsia"/>
        </w:rPr>
        <w:t>石上</w:t>
      </w:r>
      <w:r w:rsidRPr="005C410E">
        <w:rPr>
          <w:rFonts w:hint="eastAsia"/>
          <w:spacing w:val="-180"/>
        </w:rPr>
        <w:t>詩</w:t>
      </w:r>
      <w:r w:rsidRPr="005C410E">
        <w:rPr>
          <w:rFonts w:hint="eastAsia"/>
          <w:spacing w:val="-180"/>
          <w:position w:val="22"/>
        </w:rPr>
        <w:t>。</w:t>
      </w:r>
      <w:r>
        <w:rPr>
          <w:rFonts w:hint="eastAsia"/>
        </w:rPr>
        <w:t>壁中</w:t>
      </w:r>
      <w:r w:rsidRPr="005C410E">
        <w:rPr>
          <w:rFonts w:hint="eastAsia"/>
          <w:spacing w:val="-180"/>
        </w:rPr>
        <w:t>經</w:t>
      </w:r>
      <w:r w:rsidRPr="005C410E">
        <w:rPr>
          <w:rFonts w:hint="eastAsia"/>
          <w:spacing w:val="-180"/>
          <w:position w:val="22"/>
        </w:rPr>
        <w:t>。</w:t>
      </w:r>
      <w:r>
        <w:rPr>
          <w:rFonts w:hint="eastAsia"/>
        </w:rPr>
        <w:t>家中</w:t>
      </w:r>
      <w:r w:rsidRPr="005C410E">
        <w:rPr>
          <w:rFonts w:hint="eastAsia"/>
          <w:spacing w:val="-180"/>
        </w:rPr>
        <w:t>書</w:t>
      </w:r>
      <w:r w:rsidRPr="005C410E">
        <w:rPr>
          <w:rFonts w:hint="eastAsia"/>
          <w:spacing w:val="-180"/>
          <w:position w:val="22"/>
        </w:rPr>
        <w:t>。</w:t>
      </w:r>
      <w:r>
        <w:rPr>
          <w:rFonts w:hint="eastAsia"/>
        </w:rPr>
        <w:t>得之非</w:t>
      </w:r>
      <w:r w:rsidRPr="005C410E">
        <w:rPr>
          <w:rFonts w:hint="eastAsia"/>
          <w:spacing w:val="-180"/>
        </w:rPr>
        <w:t>偽</w:t>
      </w:r>
      <w:r w:rsidRPr="005C410E">
        <w:rPr>
          <w:rFonts w:hint="eastAsia"/>
          <w:spacing w:val="-180"/>
          <w:position w:val="22"/>
        </w:rPr>
        <w:t>。</w:t>
      </w:r>
      <w:r>
        <w:rPr>
          <w:rFonts w:hint="eastAsia"/>
        </w:rPr>
        <w:t>亦以誠相接</w:t>
      </w:r>
      <w:r w:rsidRPr="005C410E">
        <w:rPr>
          <w:rFonts w:hint="eastAsia"/>
          <w:spacing w:val="-180"/>
        </w:rPr>
        <w:t>耳</w:t>
      </w:r>
      <w:r w:rsidRPr="005C410E">
        <w:rPr>
          <w:rFonts w:hint="eastAsia"/>
          <w:spacing w:val="-180"/>
          <w:position w:val="22"/>
        </w:rPr>
        <w:t>。</w:t>
      </w:r>
      <w:r>
        <w:rPr>
          <w:rFonts w:hint="eastAsia"/>
        </w:rPr>
        <w:t>有和</w:t>
      </w:r>
    </w:p>
    <w:p w:rsidR="00BB1D43" w:rsidRDefault="00BB1D43" w:rsidP="00833C7C">
      <w:pPr>
        <w:pStyle w:val="a9"/>
        <w:kinsoku w:val="0"/>
      </w:pPr>
      <w:r>
        <w:rPr>
          <w:rFonts w:hint="eastAsia"/>
        </w:rPr>
        <w:t>師詩</w:t>
      </w:r>
      <w:r w:rsidRPr="005C410E">
        <w:rPr>
          <w:rFonts w:hint="eastAsia"/>
          <w:spacing w:val="-180"/>
        </w:rPr>
        <w:t>者</w:t>
      </w:r>
      <w:r w:rsidRPr="005C410E">
        <w:rPr>
          <w:rFonts w:hint="eastAsia"/>
          <w:spacing w:val="-180"/>
          <w:position w:val="22"/>
        </w:rPr>
        <w:t>。</w:t>
      </w:r>
      <w:r>
        <w:rPr>
          <w:rFonts w:hint="eastAsia"/>
        </w:rPr>
        <w:t>飲一大</w:t>
      </w:r>
      <w:r w:rsidRPr="005C410E">
        <w:rPr>
          <w:rFonts w:hint="eastAsia"/>
          <w:spacing w:val="-180"/>
        </w:rPr>
        <w:t>白</w:t>
      </w:r>
      <w:r w:rsidRPr="005C410E">
        <w:rPr>
          <w:rFonts w:hint="eastAsia"/>
          <w:spacing w:val="-180"/>
          <w:position w:val="22"/>
        </w:rPr>
        <w:t>。</w:t>
      </w:r>
      <w:r>
        <w:rPr>
          <w:rFonts w:hint="eastAsia"/>
        </w:rPr>
        <w:t>原韵不</w:t>
      </w:r>
      <w:r w:rsidRPr="005C410E">
        <w:rPr>
          <w:rFonts w:hint="eastAsia"/>
          <w:spacing w:val="-180"/>
        </w:rPr>
        <w:t>禁</w:t>
      </w:r>
      <w:r w:rsidRPr="005C410E">
        <w:rPr>
          <w:rFonts w:hint="eastAsia"/>
          <w:spacing w:val="-180"/>
          <w:position w:val="22"/>
        </w:rPr>
        <w:t>。</w:t>
      </w:r>
      <w:r>
        <w:rPr>
          <w:rFonts w:hint="eastAsia"/>
        </w:rPr>
        <w:t>或歌或四</w:t>
      </w:r>
      <w:r w:rsidRPr="005C410E">
        <w:rPr>
          <w:rFonts w:hint="eastAsia"/>
          <w:spacing w:val="-180"/>
        </w:rPr>
        <w:t>言</w:t>
      </w:r>
      <w:r w:rsidRPr="005C410E">
        <w:rPr>
          <w:rFonts w:hint="eastAsia"/>
          <w:spacing w:val="-180"/>
          <w:position w:val="22"/>
        </w:rPr>
        <w:t>。</w:t>
      </w:r>
      <w:r>
        <w:rPr>
          <w:rFonts w:hint="eastAsia"/>
        </w:rPr>
        <w:t>聯句作</w:t>
      </w:r>
      <w:r w:rsidRPr="005C410E">
        <w:rPr>
          <w:rFonts w:hint="eastAsia"/>
          <w:spacing w:val="-180"/>
        </w:rPr>
        <w:t>成</w:t>
      </w:r>
      <w:r w:rsidRPr="005C410E">
        <w:rPr>
          <w:rFonts w:hint="eastAsia"/>
          <w:spacing w:val="-180"/>
          <w:position w:val="22"/>
        </w:rPr>
        <w:t>。</w:t>
      </w:r>
      <w:r>
        <w:rPr>
          <w:rFonts w:hint="eastAsia"/>
        </w:rPr>
        <w:t>依齒錄表恭</w:t>
      </w:r>
      <w:r w:rsidRPr="005C410E">
        <w:rPr>
          <w:rFonts w:hint="eastAsia"/>
          <w:spacing w:val="-180"/>
        </w:rPr>
        <w:t>焚</w:t>
      </w:r>
      <w:r w:rsidRPr="005C410E">
        <w:rPr>
          <w:rFonts w:hint="eastAsia"/>
          <w:spacing w:val="-180"/>
          <w:position w:val="22"/>
        </w:rPr>
        <w:t>。</w:t>
      </w:r>
      <w:r>
        <w:rPr>
          <w:rFonts w:hint="eastAsia"/>
        </w:rPr>
        <w:t>未來與病俱</w:t>
      </w:r>
      <w:r w:rsidRPr="005C410E">
        <w:rPr>
          <w:rFonts w:hint="eastAsia"/>
          <w:spacing w:val="-180"/>
        </w:rPr>
        <w:t>免</w:t>
      </w:r>
      <w:r w:rsidRPr="005C410E">
        <w:rPr>
          <w:rFonts w:hint="eastAsia"/>
          <w:spacing w:val="-180"/>
          <w:position w:val="22"/>
        </w:rPr>
        <w:t>。</w:t>
      </w:r>
      <w:r>
        <w:rPr>
          <w:rFonts w:hint="eastAsia"/>
        </w:rPr>
        <w:t>不可着色</w:t>
      </w:r>
      <w:r w:rsidRPr="005C410E">
        <w:rPr>
          <w:rFonts w:hint="eastAsia"/>
          <w:spacing w:val="-180"/>
        </w:rPr>
        <w:t>相</w:t>
      </w:r>
      <w:r w:rsidRPr="005C410E">
        <w:rPr>
          <w:rFonts w:hint="eastAsia"/>
          <w:spacing w:val="-180"/>
          <w:position w:val="22"/>
        </w:rPr>
        <w:t>。</w:t>
      </w:r>
      <w:r>
        <w:rPr>
          <w:rFonts w:hint="eastAsia"/>
        </w:rPr>
        <w:t>心聲未</w:t>
      </w:r>
      <w:r w:rsidRPr="005C410E">
        <w:rPr>
          <w:rFonts w:hint="eastAsia"/>
          <w:spacing w:val="-180"/>
        </w:rPr>
        <w:t>合</w:t>
      </w:r>
      <w:r w:rsidRPr="005C410E">
        <w:rPr>
          <w:rFonts w:hint="eastAsia"/>
          <w:spacing w:val="-180"/>
          <w:position w:val="22"/>
        </w:rPr>
        <w:t>。</w:t>
      </w:r>
      <w:r>
        <w:rPr>
          <w:rFonts w:hint="eastAsia"/>
        </w:rPr>
        <w:t>最為吾道之</w:t>
      </w:r>
      <w:r w:rsidRPr="005C410E">
        <w:rPr>
          <w:rFonts w:hint="eastAsia"/>
          <w:spacing w:val="-180"/>
        </w:rPr>
        <w:t>妨</w:t>
      </w:r>
      <w:r w:rsidRPr="005C410E">
        <w:rPr>
          <w:rFonts w:hint="eastAsia"/>
          <w:spacing w:val="-180"/>
          <w:position w:val="22"/>
        </w:rPr>
        <w:t>。</w:t>
      </w:r>
      <w:r>
        <w:rPr>
          <w:rFonts w:hint="eastAsia"/>
        </w:rPr>
        <w:t>速以詩</w:t>
      </w:r>
      <w:r w:rsidRPr="005C410E">
        <w:rPr>
          <w:rFonts w:hint="eastAsia"/>
          <w:spacing w:val="-180"/>
        </w:rPr>
        <w:t>洽</w:t>
      </w:r>
      <w:r w:rsidRPr="005C410E">
        <w:rPr>
          <w:rFonts w:hint="eastAsia"/>
          <w:spacing w:val="-180"/>
          <w:position w:val="22"/>
        </w:rPr>
        <w:t>。</w:t>
      </w:r>
      <w:r>
        <w:rPr>
          <w:rFonts w:hint="eastAsia"/>
        </w:rPr>
        <w:t>劉勰復命</w:t>
      </w:r>
      <w:r w:rsidRPr="005C410E">
        <w:rPr>
          <w:rFonts w:hint="eastAsia"/>
          <w:spacing w:val="-180"/>
        </w:rPr>
        <w:t>去</w:t>
      </w:r>
      <w:r w:rsidRPr="005966E4">
        <w:rPr>
          <w:rFonts w:hint="eastAsia"/>
          <w:spacing w:val="-100"/>
          <w:position w:val="22"/>
        </w:rPr>
        <w:t>。</w:t>
      </w:r>
      <w:r w:rsidRPr="000C442E">
        <w:rPr>
          <w:rFonts w:hint="eastAsia"/>
          <w:position w:val="4"/>
          <w:sz w:val="48"/>
          <w:eastAsianLayout w:id="1718839040" w:combine="1"/>
        </w:rPr>
        <w:t>各退斂神坐八度後和</w:t>
      </w:r>
      <w:r w:rsidR="005966E4" w:rsidRPr="000C442E">
        <w:rPr>
          <w:position w:val="4"/>
          <w:sz w:val="48"/>
          <w:eastAsianLayout w:id="1718839040" w:combine="1"/>
        </w:rPr>
        <w:t xml:space="preserve">　　　</w:t>
      </w:r>
      <w:r w:rsidRPr="000C442E">
        <w:rPr>
          <w:rFonts w:hint="eastAsia"/>
          <w:position w:val="4"/>
          <w:sz w:val="48"/>
          <w:eastAsianLayout w:id="1718839040" w:combine="1"/>
        </w:rPr>
        <w:t>師原韵。錄呈請正。復開壇</w:t>
      </w:r>
      <w:r>
        <w:rPr>
          <w:rFonts w:hint="eastAsia"/>
        </w:rPr>
        <w:t>心愜神</w:t>
      </w:r>
      <w:r w:rsidRPr="005C410E">
        <w:rPr>
          <w:rFonts w:hint="eastAsia"/>
          <w:spacing w:val="-180"/>
        </w:rPr>
        <w:t>散</w:t>
      </w:r>
      <w:r w:rsidRPr="005C410E">
        <w:rPr>
          <w:rFonts w:hint="eastAsia"/>
          <w:spacing w:val="-180"/>
          <w:position w:val="22"/>
        </w:rPr>
        <w:t>。</w:t>
      </w:r>
      <w:r>
        <w:rPr>
          <w:rFonts w:hint="eastAsia"/>
        </w:rPr>
        <w:t>速各飲一</w:t>
      </w:r>
      <w:r w:rsidRPr="005C410E">
        <w:rPr>
          <w:rFonts w:hint="eastAsia"/>
          <w:spacing w:val="-180"/>
        </w:rPr>
        <w:t>杯</w:t>
      </w:r>
      <w:r w:rsidRPr="005C410E">
        <w:rPr>
          <w:rFonts w:hint="eastAsia"/>
          <w:spacing w:val="-180"/>
          <w:position w:val="22"/>
        </w:rPr>
        <w:t>。</w:t>
      </w:r>
      <w:r>
        <w:rPr>
          <w:rFonts w:hint="eastAsia"/>
        </w:rPr>
        <w:t>午初登</w:t>
      </w:r>
      <w:r w:rsidRPr="005C410E">
        <w:rPr>
          <w:rFonts w:hint="eastAsia"/>
          <w:spacing w:val="-180"/>
        </w:rPr>
        <w:t>巔</w:t>
      </w:r>
      <w:r w:rsidRPr="005966E4">
        <w:rPr>
          <w:rFonts w:hint="eastAsia"/>
          <w:spacing w:val="-100"/>
          <w:position w:val="22"/>
        </w:rPr>
        <w:t>。</w:t>
      </w:r>
      <w:r w:rsidRPr="005966E4">
        <w:rPr>
          <w:rFonts w:hint="eastAsia"/>
          <w:spacing w:val="2"/>
          <w:position w:val="4"/>
          <w:sz w:val="48"/>
          <w:eastAsianLayout w:id="1718839040" w:combine="1"/>
        </w:rPr>
        <w:t>是日諸弟子見雪甚喜。心愜神散。足為吾道之妨。以致未果得</w:t>
      </w:r>
      <w:r w:rsidRPr="005966E4">
        <w:rPr>
          <w:spacing w:val="2"/>
          <w:position w:val="4"/>
          <w:sz w:val="48"/>
          <w:eastAsianLayout w:id="1718839040" w:combine="1"/>
        </w:rPr>
        <w:t xml:space="preserve">　</w:t>
      </w:r>
      <w:r w:rsidRPr="005966E4">
        <w:rPr>
          <w:rFonts w:hint="eastAsia"/>
          <w:spacing w:val="2"/>
          <w:position w:val="4"/>
          <w:sz w:val="48"/>
          <w:eastAsianLayout w:id="1718839040" w:combine="1"/>
        </w:rPr>
        <w:t>聖像。愧悔曷極。</w:t>
      </w:r>
      <w:r>
        <w:rPr>
          <w:rFonts w:hint="eastAsia"/>
        </w:rPr>
        <w:t>酒好酒</w:t>
      </w:r>
      <w:r w:rsidRPr="005C410E">
        <w:rPr>
          <w:rFonts w:hint="eastAsia"/>
          <w:spacing w:val="-180"/>
        </w:rPr>
        <w:t>也</w:t>
      </w:r>
      <w:r w:rsidRPr="005C410E">
        <w:rPr>
          <w:rFonts w:hint="eastAsia"/>
          <w:spacing w:val="-180"/>
          <w:position w:val="22"/>
        </w:rPr>
        <w:t>。</w:t>
      </w:r>
      <w:r>
        <w:rPr>
          <w:rFonts w:hint="eastAsia"/>
        </w:rPr>
        <w:t>雪好雪</w:t>
      </w:r>
      <w:r w:rsidRPr="005C410E">
        <w:rPr>
          <w:rFonts w:hint="eastAsia"/>
          <w:spacing w:val="-180"/>
        </w:rPr>
        <w:t>也</w:t>
      </w:r>
      <w:r w:rsidRPr="005C410E">
        <w:rPr>
          <w:rFonts w:hint="eastAsia"/>
          <w:spacing w:val="-180"/>
          <w:position w:val="22"/>
        </w:rPr>
        <w:t>。</w:t>
      </w:r>
      <w:r>
        <w:rPr>
          <w:rFonts w:hint="eastAsia"/>
        </w:rPr>
        <w:t>詩亦好詩</w:t>
      </w:r>
      <w:r w:rsidRPr="005C410E">
        <w:rPr>
          <w:rFonts w:hint="eastAsia"/>
          <w:spacing w:val="-180"/>
        </w:rPr>
        <w:t>也</w:t>
      </w:r>
      <w:r w:rsidRPr="005C410E">
        <w:rPr>
          <w:rFonts w:hint="eastAsia"/>
          <w:spacing w:val="-180"/>
          <w:position w:val="22"/>
        </w:rPr>
        <w:t>。</w:t>
      </w:r>
      <w:r>
        <w:rPr>
          <w:rFonts w:hint="eastAsia"/>
        </w:rPr>
        <w:t>速臥待</w:t>
      </w:r>
      <w:r w:rsidRPr="005C410E">
        <w:rPr>
          <w:rFonts w:hint="eastAsia"/>
          <w:spacing w:val="-180"/>
        </w:rPr>
        <w:t>時</w:t>
      </w:r>
      <w:r w:rsidRPr="005C410E">
        <w:rPr>
          <w:rFonts w:hint="eastAsia"/>
          <w:spacing w:val="-180"/>
          <w:position w:val="22"/>
        </w:rPr>
        <w:t>。</w:t>
      </w:r>
      <w:r>
        <w:rPr>
          <w:rFonts w:hint="eastAsia"/>
        </w:rPr>
        <w:t>潔鏡</w:t>
      </w:r>
      <w:r w:rsidRPr="005C410E">
        <w:rPr>
          <w:rFonts w:hint="eastAsia"/>
          <w:spacing w:val="-180"/>
        </w:rPr>
        <w:t>片</w:t>
      </w:r>
      <w:r w:rsidRPr="005C410E">
        <w:rPr>
          <w:rFonts w:hint="eastAsia"/>
          <w:spacing w:val="-180"/>
          <w:position w:val="22"/>
        </w:rPr>
        <w:t>。</w:t>
      </w:r>
      <w:r>
        <w:rPr>
          <w:rFonts w:hint="eastAsia"/>
        </w:rPr>
        <w:t>潔</w:t>
      </w:r>
      <w:r w:rsidRPr="005C410E">
        <w:rPr>
          <w:rFonts w:hint="eastAsia"/>
          <w:spacing w:val="-180"/>
        </w:rPr>
        <w:t>盤</w:t>
      </w:r>
      <w:r w:rsidRPr="005C410E">
        <w:rPr>
          <w:rFonts w:hint="eastAsia"/>
          <w:spacing w:val="-180"/>
          <w:position w:val="22"/>
        </w:rPr>
        <w:t>。</w:t>
      </w:r>
      <w:r>
        <w:rPr>
          <w:rFonts w:hint="eastAsia"/>
        </w:rPr>
        <w:t>潔表</w:t>
      </w:r>
      <w:r w:rsidRPr="005C410E">
        <w:rPr>
          <w:rFonts w:hint="eastAsia"/>
          <w:spacing w:val="-180"/>
        </w:rPr>
        <w:t>盞</w:t>
      </w:r>
      <w:r w:rsidRPr="005C410E">
        <w:rPr>
          <w:rFonts w:hint="eastAsia"/>
          <w:spacing w:val="-180"/>
          <w:position w:val="22"/>
        </w:rPr>
        <w:t>。</w:t>
      </w:r>
      <w:r>
        <w:rPr>
          <w:rFonts w:hint="eastAsia"/>
        </w:rPr>
        <w:t>一拍即</w:t>
      </w:r>
      <w:r w:rsidRPr="005C410E">
        <w:rPr>
          <w:rFonts w:hint="eastAsia"/>
          <w:spacing w:val="-180"/>
        </w:rPr>
        <w:t>得</w:t>
      </w:r>
      <w:r w:rsidRPr="005C410E">
        <w:rPr>
          <w:rFonts w:hint="eastAsia"/>
          <w:spacing w:val="-180"/>
          <w:position w:val="22"/>
        </w:rPr>
        <w:t>。</w:t>
      </w:r>
      <w:r>
        <w:rPr>
          <w:rFonts w:hint="eastAsia"/>
        </w:rPr>
        <w:t>無須二</w:t>
      </w:r>
      <w:r w:rsidRPr="005C410E">
        <w:rPr>
          <w:rFonts w:hint="eastAsia"/>
          <w:spacing w:val="-180"/>
        </w:rPr>
        <w:t>片</w:t>
      </w:r>
      <w:r w:rsidRPr="005C410E">
        <w:rPr>
          <w:rFonts w:hint="eastAsia"/>
          <w:spacing w:val="-180"/>
          <w:position w:val="22"/>
        </w:rPr>
        <w:t>。</w:t>
      </w:r>
      <w:r>
        <w:rPr>
          <w:rFonts w:hint="eastAsia"/>
        </w:rPr>
        <w:t>引出怪事</w:t>
      </w:r>
      <w:r w:rsidRPr="005C410E">
        <w:rPr>
          <w:rFonts w:hint="eastAsia"/>
          <w:spacing w:val="-180"/>
        </w:rPr>
        <w:t>也</w:t>
      </w:r>
      <w:r w:rsidRPr="005C410E">
        <w:rPr>
          <w:rFonts w:hint="eastAsia"/>
          <w:spacing w:val="-180"/>
          <w:position w:val="22"/>
        </w:rPr>
        <w:t>。</w:t>
      </w:r>
      <w:r>
        <w:rPr>
          <w:rFonts w:hint="eastAsia"/>
        </w:rPr>
        <w:t>劉勰請</w:t>
      </w:r>
      <w:r w:rsidR="005966E4">
        <w:rPr>
          <w:rFonts w:hint="eastAsia"/>
        </w:rPr>
        <w:t xml:space="preserve">　</w:t>
      </w:r>
      <w:r>
        <w:rPr>
          <w:rFonts w:hint="eastAsia"/>
        </w:rPr>
        <w:t>師命語爾</w:t>
      </w:r>
      <w:r w:rsidRPr="005C410E">
        <w:rPr>
          <w:rFonts w:hint="eastAsia"/>
          <w:spacing w:val="-180"/>
        </w:rPr>
        <w:t>等</w:t>
      </w:r>
      <w:r w:rsidRPr="005C410E">
        <w:rPr>
          <w:rFonts w:hint="eastAsia"/>
          <w:spacing w:val="-180"/>
          <w:position w:val="22"/>
        </w:rPr>
        <w:t>。</w:t>
      </w:r>
      <w:r>
        <w:rPr>
          <w:rFonts w:hint="eastAsia"/>
        </w:rPr>
        <w:t>六寸最</w:t>
      </w:r>
      <w:r w:rsidRPr="005C410E">
        <w:rPr>
          <w:rFonts w:hint="eastAsia"/>
          <w:spacing w:val="-180"/>
        </w:rPr>
        <w:t>好</w:t>
      </w:r>
      <w:r w:rsidRPr="005C410E">
        <w:rPr>
          <w:rFonts w:hint="eastAsia"/>
          <w:spacing w:val="-180"/>
          <w:position w:val="22"/>
        </w:rPr>
        <w:t>。</w:t>
      </w:r>
      <w:r>
        <w:rPr>
          <w:rFonts w:hint="eastAsia"/>
        </w:rPr>
        <w:t>掀方修</w:t>
      </w:r>
      <w:r w:rsidRPr="005C410E">
        <w:rPr>
          <w:rFonts w:hint="eastAsia"/>
          <w:spacing w:val="-180"/>
        </w:rPr>
        <w:t>子</w:t>
      </w:r>
      <w:r w:rsidRPr="005C410E">
        <w:rPr>
          <w:rFonts w:hint="eastAsia"/>
          <w:spacing w:val="-180"/>
          <w:position w:val="22"/>
        </w:rPr>
        <w:t>。</w:t>
      </w:r>
      <w:r>
        <w:rPr>
          <w:rFonts w:hint="eastAsia"/>
        </w:rPr>
        <w:t>得之有</w:t>
      </w:r>
      <w:r w:rsidRPr="005C410E">
        <w:rPr>
          <w:rFonts w:hint="eastAsia"/>
          <w:spacing w:val="-180"/>
        </w:rPr>
        <w:t>喜</w:t>
      </w:r>
      <w:r w:rsidRPr="005C410E">
        <w:rPr>
          <w:rFonts w:hint="eastAsia"/>
          <w:spacing w:val="-180"/>
          <w:position w:val="22"/>
        </w:rPr>
        <w:t>。</w:t>
      </w:r>
      <w:r>
        <w:rPr>
          <w:rFonts w:hint="eastAsia"/>
        </w:rPr>
        <w:t>果後於</w:t>
      </w:r>
      <w:r w:rsidRPr="005C410E">
        <w:rPr>
          <w:rFonts w:hint="eastAsia"/>
          <w:spacing w:val="-180"/>
        </w:rPr>
        <w:t>花</w:t>
      </w:r>
      <w:r w:rsidRPr="005C410E">
        <w:rPr>
          <w:rFonts w:hint="eastAsia"/>
          <w:spacing w:val="-180"/>
          <w:position w:val="22"/>
        </w:rPr>
        <w:t>。</w:t>
      </w:r>
      <w:r>
        <w:rPr>
          <w:rFonts w:hint="eastAsia"/>
        </w:rPr>
        <w:t>在此一</w:t>
      </w:r>
      <w:r w:rsidRPr="00833C7C">
        <w:rPr>
          <w:rFonts w:hint="eastAsia"/>
          <w:spacing w:val="-220"/>
        </w:rPr>
        <w:t>舉</w:t>
      </w:r>
      <w:r w:rsidRPr="005966E4">
        <w:rPr>
          <w:rFonts w:hint="eastAsia"/>
          <w:spacing w:val="-100"/>
          <w:position w:val="22"/>
        </w:rPr>
        <w:t>。</w:t>
      </w:r>
      <w:r w:rsidRPr="00833C7C">
        <w:rPr>
          <w:rFonts w:hint="eastAsia"/>
          <w:position w:val="4"/>
          <w:sz w:val="48"/>
          <w:eastAsianLayout w:id="1718839040" w:combine="1"/>
        </w:rPr>
        <w:t>慈修年已知命。尚無子嗣。</w:t>
      </w:r>
      <w:r w:rsidRPr="005966E4">
        <w:rPr>
          <w:rFonts w:hint="eastAsia"/>
          <w:spacing w:val="2"/>
          <w:position w:val="4"/>
          <w:sz w:val="48"/>
          <w:eastAsianLayout w:id="1718839040" w:combine="1"/>
        </w:rPr>
        <w:t>奉訓甚喜。而像未果得。尤為懊喪。後先得女。復得一男。可謂不負此行。</w:t>
      </w:r>
      <w:r>
        <w:rPr>
          <w:rFonts w:hint="eastAsia"/>
        </w:rPr>
        <w:t>不可多半</w:t>
      </w:r>
      <w:r w:rsidRPr="005C410E">
        <w:rPr>
          <w:rFonts w:hint="eastAsia"/>
          <w:spacing w:val="-180"/>
        </w:rPr>
        <w:t>字</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p>
    <w:p w:rsidR="005D729C" w:rsidRDefault="00BB1D43" w:rsidP="005D729C">
      <w:pPr>
        <w:pStyle w:val="a9"/>
        <w:rPr>
          <w:spacing w:val="-180"/>
          <w:position w:val="22"/>
        </w:rPr>
      </w:pPr>
      <w:r>
        <w:rPr>
          <w:rFonts w:hint="eastAsia"/>
        </w:rPr>
        <w:t>心聲急</w:t>
      </w:r>
      <w:r w:rsidRPr="005C410E">
        <w:rPr>
          <w:rFonts w:hint="eastAsia"/>
          <w:spacing w:val="-180"/>
        </w:rPr>
        <w:t>急</w:t>
      </w:r>
      <w:r w:rsidRPr="005C410E">
        <w:rPr>
          <w:rFonts w:hint="eastAsia"/>
          <w:spacing w:val="-180"/>
          <w:position w:val="22"/>
        </w:rPr>
        <w:t>。</w:t>
      </w:r>
      <w:r>
        <w:rPr>
          <w:rFonts w:hint="eastAsia"/>
        </w:rPr>
        <w:t>何不決</w:t>
      </w:r>
      <w:r w:rsidRPr="005C410E">
        <w:rPr>
          <w:rFonts w:hint="eastAsia"/>
          <w:spacing w:val="-180"/>
        </w:rPr>
        <w:t>也</w:t>
      </w:r>
      <w:r w:rsidRPr="005C410E">
        <w:rPr>
          <w:rFonts w:hint="eastAsia"/>
          <w:spacing w:val="-180"/>
          <w:position w:val="22"/>
        </w:rPr>
        <w:t>。</w:t>
      </w:r>
      <w:r>
        <w:rPr>
          <w:rFonts w:hint="eastAsia"/>
        </w:rPr>
        <w:t>登山之</w:t>
      </w:r>
      <w:r w:rsidRPr="005C410E">
        <w:rPr>
          <w:rFonts w:hint="eastAsia"/>
          <w:spacing w:val="-180"/>
        </w:rPr>
        <w:t>訓</w:t>
      </w:r>
      <w:r w:rsidRPr="005C410E">
        <w:rPr>
          <w:rFonts w:hint="eastAsia"/>
          <w:spacing w:val="-180"/>
          <w:position w:val="22"/>
        </w:rPr>
        <w:t>。</w:t>
      </w:r>
      <w:r>
        <w:rPr>
          <w:rFonts w:hint="eastAsia"/>
        </w:rPr>
        <w:t>四字而</w:t>
      </w:r>
      <w:r w:rsidRPr="005C410E">
        <w:rPr>
          <w:rFonts w:hint="eastAsia"/>
          <w:spacing w:val="-180"/>
        </w:rPr>
        <w:t>已</w:t>
      </w:r>
      <w:r w:rsidRPr="005C410E">
        <w:rPr>
          <w:rFonts w:hint="eastAsia"/>
          <w:spacing w:val="-180"/>
          <w:position w:val="22"/>
        </w:rPr>
        <w:t>。</w:t>
      </w:r>
      <w:r>
        <w:rPr>
          <w:rFonts w:hint="eastAsia"/>
        </w:rPr>
        <w:t>凝神一</w:t>
      </w:r>
      <w:r w:rsidRPr="005C410E">
        <w:rPr>
          <w:rFonts w:hint="eastAsia"/>
          <w:spacing w:val="-180"/>
        </w:rPr>
        <w:t>志</w:t>
      </w:r>
      <w:r w:rsidRPr="005C410E">
        <w:rPr>
          <w:rFonts w:hint="eastAsia"/>
          <w:spacing w:val="-180"/>
          <w:position w:val="22"/>
        </w:rPr>
        <w:t>。</w:t>
      </w:r>
      <w:r w:rsidR="005966E4">
        <w:rPr>
          <w:rFonts w:hint="eastAsia"/>
        </w:rPr>
        <w:t xml:space="preserve">　</w:t>
      </w:r>
      <w:r>
        <w:rPr>
          <w:rFonts w:hint="eastAsia"/>
        </w:rPr>
        <w:t>師何能再來親示爾</w:t>
      </w:r>
      <w:r w:rsidRPr="005C410E">
        <w:rPr>
          <w:rFonts w:hint="eastAsia"/>
          <w:spacing w:val="-180"/>
        </w:rPr>
        <w:t>等</w:t>
      </w:r>
      <w:r w:rsidRPr="005C410E">
        <w:rPr>
          <w:rFonts w:hint="eastAsia"/>
          <w:spacing w:val="-180"/>
          <w:position w:val="22"/>
        </w:rPr>
        <w:t>。</w:t>
      </w:r>
      <w:r>
        <w:rPr>
          <w:rFonts w:hint="eastAsia"/>
        </w:rPr>
        <w:t>玉清護雲童子早</w:t>
      </w:r>
      <w:r w:rsidRPr="005C410E">
        <w:rPr>
          <w:rFonts w:hint="eastAsia"/>
          <w:spacing w:val="-180"/>
        </w:rPr>
        <w:t>到</w:t>
      </w:r>
      <w:r w:rsidRPr="005C410E">
        <w:rPr>
          <w:rFonts w:hint="eastAsia"/>
          <w:spacing w:val="-180"/>
          <w:position w:val="22"/>
        </w:rPr>
        <w:t>。</w:t>
      </w:r>
      <w:r>
        <w:rPr>
          <w:rFonts w:hint="eastAsia"/>
        </w:rPr>
        <w:t>速</w:t>
      </w:r>
      <w:r w:rsidRPr="005C410E">
        <w:rPr>
          <w:rFonts w:hint="eastAsia"/>
          <w:spacing w:val="-180"/>
        </w:rPr>
        <w:t>退</w:t>
      </w:r>
      <w:r w:rsidRPr="005C410E">
        <w:rPr>
          <w:rFonts w:hint="eastAsia"/>
          <w:spacing w:val="-180"/>
          <w:position w:val="22"/>
        </w:rPr>
        <w:t>。</w:t>
      </w:r>
    </w:p>
    <w:p w:rsidR="005D729C" w:rsidRDefault="0015255C" w:rsidP="005D729C">
      <w:pPr>
        <w:rPr>
          <w:rFonts w:ascii="標楷體" w:eastAsia="標楷體" w:hAnsi="標楷體" w:cs="Times New Roman"/>
          <w:kern w:val="52"/>
          <w:sz w:val="36"/>
          <w:szCs w:val="44"/>
        </w:rPr>
      </w:pPr>
      <w:r>
        <w:rPr>
          <w:noProof/>
        </w:rPr>
        <w:lastRenderedPageBreak/>
        <w:drawing>
          <wp:anchor distT="0" distB="0" distL="114300" distR="114300" simplePos="0" relativeHeight="251691008" behindDoc="1" locked="0" layoutInCell="1" allowOverlap="1">
            <wp:simplePos x="0" y="0"/>
            <wp:positionH relativeFrom="column">
              <wp:posOffset>-4671060</wp:posOffset>
            </wp:positionH>
            <wp:positionV relativeFrom="paragraph">
              <wp:posOffset>765810</wp:posOffset>
            </wp:positionV>
            <wp:extent cx="3529584" cy="5192268"/>
            <wp:effectExtent l="0" t="0" r="0" b="889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9584" cy="5192268"/>
                    </a:xfrm>
                    <a:prstGeom prst="rect">
                      <a:avLst/>
                    </a:prstGeom>
                  </pic:spPr>
                </pic:pic>
              </a:graphicData>
            </a:graphic>
            <wp14:sizeRelH relativeFrom="page">
              <wp14:pctWidth>0</wp14:pctWidth>
            </wp14:sizeRelH>
            <wp14:sizeRelV relativeFrom="page">
              <wp14:pctHeight>0</wp14:pctHeight>
            </wp14:sizeRelV>
          </wp:anchor>
        </w:drawing>
      </w:r>
      <w:r w:rsidR="005D729C">
        <w:br w:type="page"/>
      </w:r>
    </w:p>
    <w:p w:rsidR="00BB1D43" w:rsidRDefault="00BB1D43" w:rsidP="004535BC">
      <w:pPr>
        <w:pStyle w:val="a9"/>
      </w:pPr>
      <w:r>
        <w:rPr>
          <w:rFonts w:hint="eastAsia"/>
        </w:rPr>
        <w:lastRenderedPageBreak/>
        <w:t>前圖為</w:t>
      </w:r>
    </w:p>
    <w:p w:rsidR="00BB1D43" w:rsidRDefault="00BB1D43" w:rsidP="004535BC">
      <w:pPr>
        <w:pStyle w:val="a9"/>
      </w:pPr>
      <w:r>
        <w:rPr>
          <w:rFonts w:hint="eastAsia"/>
        </w:rPr>
        <w:t>創始濟南道院傳經諸子奉</w:t>
      </w:r>
    </w:p>
    <w:p w:rsidR="00BB1D43" w:rsidRDefault="00BB1D43" w:rsidP="004535BC">
      <w:pPr>
        <w:pStyle w:val="a9"/>
      </w:pPr>
      <w:r>
        <w:rPr>
          <w:rFonts w:hint="eastAsia"/>
        </w:rPr>
        <w:t>訓於十一月二十三日在千佛山東巔向柏林頂安鏡恭候當午一聲鐘</w:t>
      </w:r>
    </w:p>
    <w:p w:rsidR="00BB1D43" w:rsidRDefault="00BB1D43" w:rsidP="004535BC">
      <w:pPr>
        <w:pStyle w:val="a9"/>
      </w:pPr>
      <w:r>
        <w:rPr>
          <w:rFonts w:hint="eastAsia"/>
        </w:rPr>
        <w:t>老祖顯像因約同修作消寒會是日到者二十六人心登者二登巔者十四人於風雪中同攝一影前坐者中為仁性修如右吉中左和真立後居中者福緣右福燁秋舫靜存左法源善濟解空春谿鳳標嬰芝事經廿餘年猶見瑞雪繽紛朔風栗烈諸子嚮道堅誠之景象謹依次敬題用誌欽仰</w:t>
      </w:r>
      <w:r w:rsidR="00FD3D74">
        <w:br/>
      </w:r>
      <w:r>
        <w:rPr>
          <w:rFonts w:hint="eastAsia"/>
        </w:rPr>
        <w:t>癸未嘉平月周孝慈謹識</w:t>
      </w:r>
    </w:p>
    <w:p w:rsidR="005D729C" w:rsidRDefault="005D729C">
      <w:pPr>
        <w:rPr>
          <w:rFonts w:ascii="標楷體" w:eastAsia="標楷體" w:hAnsi="標楷體" w:cs="Times New Roman"/>
          <w:bCs/>
          <w:kern w:val="52"/>
          <w:sz w:val="36"/>
          <w:szCs w:val="44"/>
        </w:rPr>
      </w:pPr>
      <w:r>
        <w:br w:type="page"/>
      </w:r>
    </w:p>
    <w:p w:rsidR="00BB1D43" w:rsidRDefault="00BB1D43" w:rsidP="004535BC">
      <w:pPr>
        <w:pStyle w:val="a9"/>
      </w:pPr>
      <w:r>
        <w:rPr>
          <w:rFonts w:hint="eastAsia"/>
        </w:rPr>
        <w:lastRenderedPageBreak/>
        <w:t>十一月二十三日甲子午正照像後復在山壇請示</w:t>
      </w:r>
      <w:r w:rsidR="00E01F47" w:rsidRPr="00203877">
        <w:rPr>
          <w:rFonts w:ascii="MS Gothic" w:eastAsia="MS Gothic" w:hAnsi="MS Gothic" w:cs="MS Gothic" w:hint="eastAsia"/>
          <w:position w:val="18"/>
        </w:rPr>
        <w:t> </w:t>
      </w:r>
    </w:p>
    <w:p w:rsidR="00BB1D43" w:rsidRDefault="00BB1D43" w:rsidP="00502391">
      <w:pPr>
        <w:pStyle w:val="a9"/>
        <w:kinsoku w:val="0"/>
      </w:pPr>
      <w:r>
        <w:rPr>
          <w:rFonts w:hint="eastAsia"/>
        </w:rPr>
        <w:t>值神來</w:t>
      </w:r>
      <w:r w:rsidRPr="005C410E">
        <w:rPr>
          <w:rFonts w:hint="eastAsia"/>
          <w:spacing w:val="-180"/>
        </w:rPr>
        <w:t>也</w:t>
      </w:r>
      <w:r w:rsidRPr="005C410E">
        <w:rPr>
          <w:rFonts w:hint="eastAsia"/>
          <w:spacing w:val="-180"/>
          <w:position w:val="22"/>
        </w:rPr>
        <w:t>。</w:t>
      </w:r>
      <w:r>
        <w:rPr>
          <w:rFonts w:hint="eastAsia"/>
        </w:rPr>
        <w:t>登山諸</w:t>
      </w:r>
      <w:r w:rsidRPr="005C410E">
        <w:rPr>
          <w:rFonts w:hint="eastAsia"/>
          <w:spacing w:val="-180"/>
        </w:rPr>
        <w:t>子</w:t>
      </w:r>
      <w:r w:rsidRPr="005C410E">
        <w:rPr>
          <w:rFonts w:hint="eastAsia"/>
          <w:spacing w:val="-180"/>
          <w:position w:val="22"/>
        </w:rPr>
        <w:t>。</w:t>
      </w:r>
      <w:r>
        <w:rPr>
          <w:rFonts w:hint="eastAsia"/>
        </w:rPr>
        <w:t>各進天籙一</w:t>
      </w:r>
      <w:r w:rsidRPr="00502391">
        <w:rPr>
          <w:rFonts w:hint="eastAsia"/>
          <w:spacing w:val="-200"/>
        </w:rPr>
        <w:t>等</w:t>
      </w:r>
      <w:r w:rsidRPr="00502391">
        <w:rPr>
          <w:rFonts w:hint="eastAsia"/>
          <w:spacing w:val="-60"/>
          <w:position w:val="22"/>
        </w:rPr>
        <w:t>。</w:t>
      </w:r>
      <w:r w:rsidRPr="00502391">
        <w:rPr>
          <w:rFonts w:hint="eastAsia"/>
          <w:position w:val="4"/>
          <w:sz w:val="48"/>
          <w:eastAsianLayout w:id="1718839040" w:combine="1"/>
        </w:rPr>
        <w:t>照像後。敬謹洗片。未顯。復</w:t>
      </w:r>
      <w:r w:rsidR="00502391" w:rsidRPr="00502391">
        <w:rPr>
          <w:rFonts w:hint="eastAsia"/>
          <w:position w:val="4"/>
          <w:sz w:val="48"/>
          <w:eastAsianLayout w:id="1718839040" w:combine="1"/>
        </w:rPr>
        <w:t xml:space="preserve">　</w:t>
      </w:r>
      <w:r w:rsidRPr="00502391">
        <w:rPr>
          <w:rFonts w:hint="eastAsia"/>
          <w:position w:val="4"/>
          <w:sz w:val="48"/>
          <w:eastAsianLayout w:id="1718839040" w:combine="1"/>
        </w:rPr>
        <w:t>請示</w:t>
      </w:r>
      <w:r w:rsidR="00502391" w:rsidRPr="00502391">
        <w:rPr>
          <w:rFonts w:hint="eastAsia"/>
          <w:position w:val="4"/>
          <w:sz w:val="48"/>
          <w:eastAsianLayout w:id="1718839040" w:combine="1"/>
        </w:rPr>
        <w:t>。</w:t>
      </w:r>
      <w:r>
        <w:rPr>
          <w:rFonts w:hint="eastAsia"/>
        </w:rPr>
        <w:t>方中之</w:t>
      </w:r>
      <w:r w:rsidRPr="005C410E">
        <w:rPr>
          <w:rFonts w:hint="eastAsia"/>
          <w:spacing w:val="-180"/>
        </w:rPr>
        <w:t>間</w:t>
      </w:r>
      <w:r w:rsidRPr="005C410E">
        <w:rPr>
          <w:rFonts w:hint="eastAsia"/>
          <w:spacing w:val="-180"/>
          <w:position w:val="22"/>
        </w:rPr>
        <w:t>。</w:t>
      </w:r>
      <w:r>
        <w:rPr>
          <w:rFonts w:hint="eastAsia"/>
        </w:rPr>
        <w:t>日光見</w:t>
      </w:r>
      <w:r w:rsidRPr="005C410E">
        <w:rPr>
          <w:rFonts w:hint="eastAsia"/>
          <w:spacing w:val="-180"/>
        </w:rPr>
        <w:t>時</w:t>
      </w:r>
      <w:r w:rsidRPr="005C410E">
        <w:rPr>
          <w:rFonts w:hint="eastAsia"/>
          <w:spacing w:val="-180"/>
          <w:position w:val="22"/>
        </w:rPr>
        <w:t>。</w:t>
      </w:r>
      <w:r w:rsidR="00502391">
        <w:rPr>
          <w:rFonts w:hint="eastAsia"/>
        </w:rPr>
        <w:t xml:space="preserve">　</w:t>
      </w:r>
      <w:r>
        <w:rPr>
          <w:rFonts w:hint="eastAsia"/>
        </w:rPr>
        <w:t>師已臨鏡三</w:t>
      </w:r>
      <w:r w:rsidRPr="005C410E">
        <w:rPr>
          <w:rFonts w:hint="eastAsia"/>
          <w:spacing w:val="-180"/>
        </w:rPr>
        <w:t>次</w:t>
      </w:r>
      <w:r w:rsidRPr="005C410E">
        <w:rPr>
          <w:rFonts w:hint="eastAsia"/>
          <w:spacing w:val="-180"/>
          <w:position w:val="22"/>
        </w:rPr>
        <w:t>。</w:t>
      </w:r>
      <w:r>
        <w:rPr>
          <w:rFonts w:hint="eastAsia"/>
        </w:rPr>
        <w:t>字過</w:t>
      </w:r>
      <w:r w:rsidRPr="005C410E">
        <w:rPr>
          <w:rFonts w:hint="eastAsia"/>
          <w:spacing w:val="-180"/>
        </w:rPr>
        <w:t>半</w:t>
      </w:r>
      <w:r w:rsidRPr="005C410E">
        <w:rPr>
          <w:rFonts w:hint="eastAsia"/>
          <w:spacing w:val="-180"/>
          <w:position w:val="22"/>
        </w:rPr>
        <w:t>。</w:t>
      </w:r>
      <w:r>
        <w:rPr>
          <w:rFonts w:hint="eastAsia"/>
        </w:rPr>
        <w:t>一</w:t>
      </w:r>
      <w:r w:rsidRPr="005C410E">
        <w:rPr>
          <w:rFonts w:hint="eastAsia"/>
          <w:spacing w:val="-180"/>
        </w:rPr>
        <w:t>誤</w:t>
      </w:r>
      <w:r w:rsidRPr="005C410E">
        <w:rPr>
          <w:rFonts w:hint="eastAsia"/>
          <w:spacing w:val="-180"/>
          <w:position w:val="22"/>
        </w:rPr>
        <w:t>。</w:t>
      </w:r>
      <w:r>
        <w:rPr>
          <w:rFonts w:hint="eastAsia"/>
        </w:rPr>
        <w:t>藥水海波不</w:t>
      </w:r>
      <w:r w:rsidRPr="005C410E">
        <w:rPr>
          <w:rFonts w:hint="eastAsia"/>
          <w:spacing w:val="-180"/>
        </w:rPr>
        <w:t>潔</w:t>
      </w:r>
      <w:r w:rsidRPr="005C410E">
        <w:rPr>
          <w:rFonts w:hint="eastAsia"/>
          <w:spacing w:val="-180"/>
          <w:position w:val="22"/>
        </w:rPr>
        <w:t>。</w:t>
      </w:r>
      <w:r>
        <w:rPr>
          <w:rFonts w:hint="eastAsia"/>
        </w:rPr>
        <w:t>二</w:t>
      </w:r>
      <w:r w:rsidRPr="005C410E">
        <w:rPr>
          <w:rFonts w:hint="eastAsia"/>
          <w:spacing w:val="-180"/>
        </w:rPr>
        <w:t>誤</w:t>
      </w:r>
      <w:r w:rsidRPr="005C410E">
        <w:rPr>
          <w:rFonts w:hint="eastAsia"/>
          <w:spacing w:val="-180"/>
          <w:position w:val="22"/>
        </w:rPr>
        <w:t>。</w:t>
      </w:r>
      <w:r>
        <w:rPr>
          <w:rFonts w:hint="eastAsia"/>
        </w:rPr>
        <w:t>覆鏡布不潔三</w:t>
      </w:r>
      <w:r w:rsidRPr="005C410E">
        <w:rPr>
          <w:rFonts w:hint="eastAsia"/>
          <w:spacing w:val="-180"/>
        </w:rPr>
        <w:t>誤</w:t>
      </w:r>
      <w:r w:rsidRPr="005C410E">
        <w:rPr>
          <w:rFonts w:hint="eastAsia"/>
          <w:spacing w:val="-180"/>
          <w:position w:val="22"/>
        </w:rPr>
        <w:t>。</w:t>
      </w:r>
      <w:r w:rsidR="00502391">
        <w:rPr>
          <w:rFonts w:hint="eastAsia"/>
        </w:rPr>
        <w:t xml:space="preserve">　</w:t>
      </w:r>
      <w:r>
        <w:rPr>
          <w:rFonts w:hint="eastAsia"/>
        </w:rPr>
        <w:t>師像對鏡</w:t>
      </w:r>
      <w:r w:rsidRPr="005C410E">
        <w:rPr>
          <w:rFonts w:hint="eastAsia"/>
          <w:spacing w:val="-180"/>
        </w:rPr>
        <w:t>時</w:t>
      </w:r>
      <w:r w:rsidRPr="005C410E">
        <w:rPr>
          <w:rFonts w:hint="eastAsia"/>
          <w:spacing w:val="-180"/>
          <w:position w:val="22"/>
        </w:rPr>
        <w:t>。</w:t>
      </w:r>
      <w:r>
        <w:rPr>
          <w:rFonts w:hint="eastAsia"/>
        </w:rPr>
        <w:t>看吾</w:t>
      </w:r>
      <w:r w:rsidRPr="005C410E">
        <w:rPr>
          <w:rFonts w:hint="eastAsia"/>
          <w:spacing w:val="-180"/>
        </w:rPr>
        <w:t>盤</w:t>
      </w:r>
      <w:r w:rsidRPr="005C410E">
        <w:rPr>
          <w:rFonts w:hint="eastAsia"/>
          <w:spacing w:val="-180"/>
          <w:position w:val="22"/>
        </w:rPr>
        <w:t>。</w:t>
      </w:r>
    </w:p>
    <w:p w:rsidR="00BB1D43" w:rsidRDefault="00BB1D43" w:rsidP="004535BC">
      <w:pPr>
        <w:pStyle w:val="a9"/>
      </w:pPr>
      <w:r>
        <w:rPr>
          <w:rFonts w:hint="eastAsia"/>
        </w:rPr>
        <w:t xml:space="preserve">　</w:t>
      </w:r>
      <w:r w:rsidR="00D847A4">
        <w:rPr>
          <w:rFonts w:hint="eastAsia"/>
        </w:rPr>
        <w:t xml:space="preserve">　</w:t>
      </w:r>
      <w:r>
        <w:rPr>
          <w:rFonts w:hint="eastAsia"/>
        </w:rPr>
        <w:t>下髯現一</w:t>
      </w:r>
      <w:r w:rsidRPr="005C410E">
        <w:rPr>
          <w:rFonts w:hint="eastAsia"/>
          <w:spacing w:val="-180"/>
        </w:rPr>
        <w:t>半</w:t>
      </w:r>
      <w:r w:rsidRPr="005C410E">
        <w:rPr>
          <w:rFonts w:hint="eastAsia"/>
          <w:spacing w:val="-180"/>
          <w:position w:val="22"/>
        </w:rPr>
        <w:t>。</w:t>
      </w:r>
      <w:r>
        <w:rPr>
          <w:rFonts w:hint="eastAsia"/>
        </w:rPr>
        <w:t>看片中地</w:t>
      </w:r>
      <w:r w:rsidRPr="005C410E">
        <w:rPr>
          <w:rFonts w:hint="eastAsia"/>
          <w:spacing w:val="-180"/>
        </w:rPr>
        <w:t>位</w:t>
      </w:r>
      <w:r w:rsidRPr="005C410E">
        <w:rPr>
          <w:rFonts w:hint="eastAsia"/>
          <w:spacing w:val="-180"/>
          <w:position w:val="22"/>
        </w:rPr>
        <w:t>。</w:t>
      </w:r>
      <w:r>
        <w:rPr>
          <w:rFonts w:hint="eastAsia"/>
        </w:rPr>
        <w:t>上空太</w:t>
      </w:r>
      <w:r w:rsidRPr="005C410E">
        <w:rPr>
          <w:rFonts w:hint="eastAsia"/>
          <w:spacing w:val="-180"/>
        </w:rPr>
        <w:t>多</w:t>
      </w:r>
      <w:r w:rsidRPr="005C410E">
        <w:rPr>
          <w:rFonts w:hint="eastAsia"/>
          <w:spacing w:val="-180"/>
          <w:position w:val="22"/>
        </w:rPr>
        <w:t>。</w:t>
      </w:r>
      <w:r>
        <w:rPr>
          <w:rFonts w:hint="eastAsia"/>
        </w:rPr>
        <w:t>當午一點</w:t>
      </w:r>
      <w:r w:rsidRPr="005C410E">
        <w:rPr>
          <w:rFonts w:hint="eastAsia"/>
          <w:spacing w:val="-180"/>
        </w:rPr>
        <w:t>鐘</w:t>
      </w:r>
      <w:r w:rsidRPr="005C410E">
        <w:rPr>
          <w:rFonts w:hint="eastAsia"/>
          <w:spacing w:val="-180"/>
          <w:position w:val="22"/>
        </w:rPr>
        <w:t>。</w:t>
      </w:r>
      <w:r>
        <w:rPr>
          <w:rFonts w:hint="eastAsia"/>
        </w:rPr>
        <w:t>明湖月</w:t>
      </w:r>
      <w:r w:rsidRPr="005C410E">
        <w:rPr>
          <w:rFonts w:hint="eastAsia"/>
          <w:spacing w:val="-180"/>
        </w:rPr>
        <w:t>色</w:t>
      </w:r>
      <w:r w:rsidRPr="005C410E">
        <w:rPr>
          <w:rFonts w:hint="eastAsia"/>
          <w:spacing w:val="-180"/>
          <w:position w:val="22"/>
        </w:rPr>
        <w:t>。</w:t>
      </w:r>
      <w:r>
        <w:rPr>
          <w:rFonts w:hint="eastAsia"/>
        </w:rPr>
        <w:t>再領</w:t>
      </w:r>
    </w:p>
    <w:p w:rsidR="00BB1D43" w:rsidRDefault="008A1759" w:rsidP="004535BC">
      <w:pPr>
        <w:pStyle w:val="a9"/>
      </w:pPr>
      <w:r>
        <w:rPr>
          <w:rFonts w:hint="eastAsia"/>
          <w:noProof/>
        </w:rPr>
        <w:drawing>
          <wp:anchor distT="0" distB="0" distL="114300" distR="114300" simplePos="0" relativeHeight="251668480" behindDoc="0" locked="0" layoutInCell="1" allowOverlap="1" wp14:anchorId="6C5AF59A" wp14:editId="788D17B1">
            <wp:simplePos x="0" y="0"/>
            <wp:positionH relativeFrom="column">
              <wp:posOffset>4288</wp:posOffset>
            </wp:positionH>
            <wp:positionV relativeFrom="page">
              <wp:posOffset>2593340</wp:posOffset>
            </wp:positionV>
            <wp:extent cx="438785" cy="438785"/>
            <wp:effectExtent l="0" t="0" r="0"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88.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8785" cy="438785"/>
                    </a:xfrm>
                    <a:prstGeom prst="rect">
                      <a:avLst/>
                    </a:prstGeom>
                  </pic:spPr>
                </pic:pic>
              </a:graphicData>
            </a:graphic>
            <wp14:sizeRelH relativeFrom="page">
              <wp14:pctWidth>0</wp14:pctWidth>
            </wp14:sizeRelH>
            <wp14:sizeRelV relativeFrom="page">
              <wp14:pctHeight>0</wp14:pctHeight>
            </wp14:sizeRelV>
          </wp:anchor>
        </w:drawing>
      </w:r>
      <w:r w:rsidR="00BB1D43">
        <w:rPr>
          <w:rFonts w:hint="eastAsia"/>
        </w:rPr>
        <w:t>仙師化身法</w:t>
      </w:r>
      <w:r w:rsidR="00BB1D43" w:rsidRPr="005C410E">
        <w:rPr>
          <w:rFonts w:hint="eastAsia"/>
          <w:spacing w:val="-180"/>
        </w:rPr>
        <w:t>相</w:t>
      </w:r>
      <w:r w:rsidR="00BB1D43" w:rsidRPr="005C410E">
        <w:rPr>
          <w:rFonts w:hint="eastAsia"/>
          <w:spacing w:val="-180"/>
          <w:position w:val="22"/>
        </w:rPr>
        <w:t>。</w:t>
      </w:r>
      <w:r w:rsidR="00BB1D43">
        <w:rPr>
          <w:rFonts w:hint="eastAsia"/>
        </w:rPr>
        <w:t>到時修子掀</w:t>
      </w:r>
      <w:r w:rsidR="00BB1D43" w:rsidRPr="005C410E">
        <w:rPr>
          <w:rFonts w:hint="eastAsia"/>
          <w:spacing w:val="-180"/>
        </w:rPr>
        <w:t>蓋</w:t>
      </w:r>
      <w:r w:rsidR="00BB1D43" w:rsidRPr="005C410E">
        <w:rPr>
          <w:rFonts w:hint="eastAsia"/>
          <w:spacing w:val="-180"/>
          <w:position w:val="22"/>
        </w:rPr>
        <w:t>。</w:t>
      </w:r>
      <w:r w:rsidR="00BB1D43">
        <w:rPr>
          <w:rFonts w:hint="eastAsia"/>
        </w:rPr>
        <w:t>當無登天之</w:t>
      </w:r>
      <w:r w:rsidR="00BB1D43" w:rsidRPr="005C410E">
        <w:rPr>
          <w:rFonts w:hint="eastAsia"/>
          <w:spacing w:val="-180"/>
        </w:rPr>
        <w:t>難</w:t>
      </w:r>
      <w:r w:rsidR="00BB1D43" w:rsidRPr="005C410E">
        <w:rPr>
          <w:rFonts w:hint="eastAsia"/>
          <w:spacing w:val="-180"/>
          <w:position w:val="22"/>
        </w:rPr>
        <w:t>。</w:t>
      </w:r>
      <w:r w:rsidR="00BB1D43">
        <w:rPr>
          <w:rFonts w:hint="eastAsia"/>
        </w:rPr>
        <w:t>王猛留</w:t>
      </w:r>
      <w:r w:rsidR="00BB1D43" w:rsidRPr="005C410E">
        <w:rPr>
          <w:rFonts w:hint="eastAsia"/>
          <w:spacing w:val="-180"/>
        </w:rPr>
        <w:t>名</w:t>
      </w:r>
      <w:r w:rsidR="00BB1D43" w:rsidRPr="005C410E">
        <w:rPr>
          <w:rFonts w:hint="eastAsia"/>
          <w:spacing w:val="-180"/>
          <w:position w:val="22"/>
        </w:rPr>
        <w:t>。</w:t>
      </w:r>
      <w:r w:rsidR="00BB1D43">
        <w:rPr>
          <w:rFonts w:hint="eastAsia"/>
        </w:rPr>
        <w:t>各有前緣莫羨</w:t>
      </w:r>
      <w:r w:rsidR="00BB1D43" w:rsidRPr="005C410E">
        <w:rPr>
          <w:rFonts w:hint="eastAsia"/>
          <w:spacing w:val="-180"/>
        </w:rPr>
        <w:t>人</w:t>
      </w:r>
      <w:r w:rsidR="00BB1D43" w:rsidRPr="005C410E">
        <w:rPr>
          <w:rFonts w:hint="eastAsia"/>
          <w:spacing w:val="-180"/>
          <w:position w:val="22"/>
        </w:rPr>
        <w:t>。</w:t>
      </w:r>
      <w:r w:rsidR="00BB1D43">
        <w:rPr>
          <w:rFonts w:hint="eastAsia"/>
        </w:rPr>
        <w:t>爾凡甚</w:t>
      </w:r>
      <w:r w:rsidR="00BB1D43" w:rsidRPr="005C410E">
        <w:rPr>
          <w:rFonts w:hint="eastAsia"/>
          <w:spacing w:val="-180"/>
        </w:rPr>
        <w:t>慧</w:t>
      </w:r>
      <w:r w:rsidR="00BB1D43" w:rsidRPr="005C410E">
        <w:rPr>
          <w:rFonts w:hint="eastAsia"/>
          <w:spacing w:val="-180"/>
          <w:position w:val="22"/>
        </w:rPr>
        <w:t>。</w:t>
      </w:r>
      <w:r w:rsidR="00BB1D43">
        <w:rPr>
          <w:rFonts w:hint="eastAsia"/>
        </w:rPr>
        <w:t>掀蓋洗</w:t>
      </w:r>
      <w:r w:rsidR="00BB1D43" w:rsidRPr="005C410E">
        <w:rPr>
          <w:rFonts w:hint="eastAsia"/>
          <w:spacing w:val="-180"/>
        </w:rPr>
        <w:t>片</w:t>
      </w:r>
      <w:r w:rsidR="00BB1D43" w:rsidRPr="005C410E">
        <w:rPr>
          <w:rFonts w:hint="eastAsia"/>
          <w:spacing w:val="-180"/>
          <w:position w:val="22"/>
        </w:rPr>
        <w:t>。</w:t>
      </w:r>
      <w:r w:rsidR="00BB1D43">
        <w:rPr>
          <w:rFonts w:hint="eastAsia"/>
        </w:rPr>
        <w:t>均可解爾俗惑</w:t>
      </w:r>
      <w:r w:rsidR="00BB1D43" w:rsidRPr="005C410E">
        <w:rPr>
          <w:rFonts w:hint="eastAsia"/>
          <w:spacing w:val="-180"/>
        </w:rPr>
        <w:t>也</w:t>
      </w:r>
      <w:r w:rsidR="00BB1D43" w:rsidRPr="005C410E">
        <w:rPr>
          <w:rFonts w:hint="eastAsia"/>
          <w:spacing w:val="-180"/>
          <w:position w:val="22"/>
        </w:rPr>
        <w:t>。</w:t>
      </w:r>
      <w:r w:rsidR="00BB1D43">
        <w:rPr>
          <w:rFonts w:hint="eastAsia"/>
        </w:rPr>
        <w:t>他日經</w:t>
      </w:r>
      <w:r w:rsidR="00BB1D43" w:rsidRPr="005C410E">
        <w:rPr>
          <w:rFonts w:hint="eastAsia"/>
          <w:spacing w:val="-180"/>
        </w:rPr>
        <w:t>壇</w:t>
      </w:r>
      <w:r w:rsidR="00BB1D43" w:rsidRPr="005C410E">
        <w:rPr>
          <w:rFonts w:hint="eastAsia"/>
          <w:spacing w:val="-180"/>
          <w:position w:val="22"/>
        </w:rPr>
        <w:t>。</w:t>
      </w:r>
      <w:r w:rsidR="00BB1D43">
        <w:rPr>
          <w:rFonts w:hint="eastAsia"/>
        </w:rPr>
        <w:t>聽</w:t>
      </w:r>
      <w:r w:rsidR="00502391">
        <w:rPr>
          <w:rFonts w:hint="eastAsia"/>
        </w:rPr>
        <w:t xml:space="preserve">　</w:t>
      </w:r>
      <w:r w:rsidR="00BB1D43">
        <w:rPr>
          <w:rFonts w:hint="eastAsia"/>
        </w:rPr>
        <w:t>師親</w:t>
      </w:r>
      <w:r w:rsidR="00BB1D43" w:rsidRPr="005C410E">
        <w:rPr>
          <w:rFonts w:hint="eastAsia"/>
          <w:spacing w:val="-180"/>
        </w:rPr>
        <w:t>訓</w:t>
      </w:r>
      <w:r w:rsidR="00BB1D43" w:rsidRPr="005C410E">
        <w:rPr>
          <w:rFonts w:hint="eastAsia"/>
          <w:spacing w:val="-180"/>
          <w:position w:val="22"/>
        </w:rPr>
        <w:t>。</w:t>
      </w:r>
      <w:r w:rsidR="00BB1D43">
        <w:rPr>
          <w:rFonts w:hint="eastAsia"/>
        </w:rPr>
        <w:t>明日仁性與佛鳳到壇聽</w:t>
      </w:r>
      <w:r w:rsidR="00BB1D43" w:rsidRPr="005C410E">
        <w:rPr>
          <w:rFonts w:hint="eastAsia"/>
          <w:spacing w:val="-180"/>
        </w:rPr>
        <w:t>訓</w:t>
      </w:r>
      <w:r w:rsidR="00BB1D43" w:rsidRPr="005C410E">
        <w:rPr>
          <w:rFonts w:hint="eastAsia"/>
          <w:spacing w:val="-180"/>
          <w:position w:val="22"/>
        </w:rPr>
        <w:t>。</w:t>
      </w:r>
      <w:r w:rsidR="00BB1D43">
        <w:rPr>
          <w:rFonts w:hint="eastAsia"/>
        </w:rPr>
        <w:t>文殊使</w:t>
      </w:r>
      <w:r w:rsidR="00BB1D43" w:rsidRPr="005C410E">
        <w:rPr>
          <w:rFonts w:hint="eastAsia"/>
          <w:spacing w:val="-180"/>
        </w:rPr>
        <w:t>者</w:t>
      </w:r>
      <w:r w:rsidR="00BB1D43" w:rsidRPr="005C410E">
        <w:rPr>
          <w:rFonts w:hint="eastAsia"/>
          <w:spacing w:val="-180"/>
          <w:position w:val="22"/>
        </w:rPr>
        <w:t>。</w:t>
      </w:r>
      <w:r w:rsidR="00BB1D43">
        <w:rPr>
          <w:rFonts w:hint="eastAsia"/>
        </w:rPr>
        <w:t>奉</w:t>
      </w:r>
      <w:r w:rsidR="00502391">
        <w:rPr>
          <w:rFonts w:hint="eastAsia"/>
        </w:rPr>
        <w:t xml:space="preserve">　</w:t>
      </w:r>
      <w:r w:rsidR="00BB1D43">
        <w:rPr>
          <w:rFonts w:hint="eastAsia"/>
        </w:rPr>
        <w:t>師命諭示爾</w:t>
      </w:r>
      <w:r w:rsidR="00BB1D43" w:rsidRPr="005C410E">
        <w:rPr>
          <w:rFonts w:hint="eastAsia"/>
          <w:spacing w:val="-180"/>
        </w:rPr>
        <w:t>等</w:t>
      </w:r>
      <w:r w:rsidR="00BB1D43" w:rsidRPr="005C410E">
        <w:rPr>
          <w:rFonts w:hint="eastAsia"/>
          <w:spacing w:val="-180"/>
          <w:position w:val="22"/>
        </w:rPr>
        <w:t>。</w:t>
      </w:r>
      <w:r w:rsidR="00BB1D43">
        <w:rPr>
          <w:rFonts w:hint="eastAsia"/>
        </w:rPr>
        <w:t>知</w:t>
      </w:r>
      <w:r w:rsidR="00BB1D43" w:rsidRPr="005C410E">
        <w:rPr>
          <w:rFonts w:hint="eastAsia"/>
          <w:spacing w:val="-180"/>
        </w:rPr>
        <w:t>之</w:t>
      </w:r>
      <w:r w:rsidR="00BB1D43" w:rsidRPr="005C410E">
        <w:rPr>
          <w:rFonts w:hint="eastAsia"/>
          <w:spacing w:val="-180"/>
          <w:position w:val="22"/>
        </w:rPr>
        <w:t>。</w:t>
      </w:r>
    </w:p>
    <w:p w:rsidR="00BB1D43" w:rsidRDefault="00BB1D43" w:rsidP="00502391">
      <w:pPr>
        <w:pStyle w:val="ae"/>
      </w:pPr>
      <w:r>
        <w:rPr>
          <w:rFonts w:hint="eastAsia"/>
        </w:rPr>
        <w:t>謹案當日大雪諸子冒</w:t>
      </w:r>
      <w:r w:rsidRPr="005C410E">
        <w:rPr>
          <w:rFonts w:hint="eastAsia"/>
          <w:spacing w:val="-180"/>
        </w:rPr>
        <w:t>登</w:t>
      </w:r>
      <w:r w:rsidRPr="005C410E">
        <w:rPr>
          <w:rFonts w:hint="eastAsia"/>
          <w:spacing w:val="-180"/>
          <w:position w:val="22"/>
        </w:rPr>
        <w:t>。</w:t>
      </w:r>
      <w:r>
        <w:rPr>
          <w:rFonts w:hint="eastAsia"/>
        </w:rPr>
        <w:t>登山得達山巔者十四</w:t>
      </w:r>
      <w:r w:rsidRPr="005C410E">
        <w:rPr>
          <w:rFonts w:hint="eastAsia"/>
          <w:spacing w:val="-180"/>
        </w:rPr>
        <w:t>人</w:t>
      </w:r>
      <w:r w:rsidRPr="005C410E">
        <w:rPr>
          <w:rFonts w:hint="eastAsia"/>
          <w:spacing w:val="-180"/>
          <w:position w:val="22"/>
        </w:rPr>
        <w:t>。</w:t>
      </w:r>
      <w:r>
        <w:rPr>
          <w:rFonts w:hint="eastAsia"/>
        </w:rPr>
        <w:t>先將鏡頭安向東方柏林頂</w:t>
      </w:r>
      <w:r w:rsidRPr="005C410E">
        <w:rPr>
          <w:rFonts w:hint="eastAsia"/>
          <w:spacing w:val="-180"/>
        </w:rPr>
        <w:t>上</w:t>
      </w:r>
      <w:r w:rsidRPr="005C410E">
        <w:rPr>
          <w:rFonts w:hint="eastAsia"/>
          <w:spacing w:val="-180"/>
          <w:position w:val="22"/>
        </w:rPr>
        <w:t>。</w:t>
      </w:r>
      <w:r>
        <w:rPr>
          <w:rFonts w:hint="eastAsia"/>
        </w:rPr>
        <w:t>敬</w:t>
      </w:r>
      <w:r w:rsidRPr="005C410E">
        <w:rPr>
          <w:rFonts w:hint="eastAsia"/>
          <w:spacing w:val="-180"/>
        </w:rPr>
        <w:t>候</w:t>
      </w:r>
      <w:r w:rsidRPr="005C410E">
        <w:rPr>
          <w:rFonts w:hint="eastAsia"/>
          <w:spacing w:val="-180"/>
          <w:position w:val="22"/>
        </w:rPr>
        <w:t>。</w:t>
      </w:r>
      <w:r>
        <w:rPr>
          <w:rFonts w:hint="eastAsia"/>
        </w:rPr>
        <w:t>於將到時</w:t>
      </w:r>
      <w:r w:rsidRPr="005C410E">
        <w:rPr>
          <w:rFonts w:hint="eastAsia"/>
          <w:spacing w:val="-180"/>
        </w:rPr>
        <w:t>間</w:t>
      </w:r>
      <w:r w:rsidRPr="005C410E">
        <w:rPr>
          <w:rFonts w:hint="eastAsia"/>
          <w:spacing w:val="-180"/>
          <w:position w:val="22"/>
        </w:rPr>
        <w:t>。</w:t>
      </w:r>
      <w:r>
        <w:rPr>
          <w:rFonts w:hint="eastAsia"/>
        </w:rPr>
        <w:t>見柏林上青煙忽</w:t>
      </w:r>
      <w:r w:rsidRPr="005C410E">
        <w:rPr>
          <w:rFonts w:hint="eastAsia"/>
          <w:spacing w:val="-180"/>
        </w:rPr>
        <w:t>起</w:t>
      </w:r>
      <w:r w:rsidRPr="005C410E">
        <w:rPr>
          <w:rFonts w:hint="eastAsia"/>
          <w:spacing w:val="-180"/>
          <w:position w:val="22"/>
        </w:rPr>
        <w:t>。</w:t>
      </w:r>
      <w:r>
        <w:rPr>
          <w:rFonts w:hint="eastAsia"/>
        </w:rPr>
        <w:t>同時白日於雪花飛</w:t>
      </w:r>
      <w:r w:rsidRPr="005C410E">
        <w:rPr>
          <w:rFonts w:hint="eastAsia"/>
          <w:spacing w:val="-180"/>
        </w:rPr>
        <w:t>舞</w:t>
      </w:r>
      <w:r w:rsidRPr="005C410E">
        <w:rPr>
          <w:rFonts w:hint="eastAsia"/>
          <w:spacing w:val="-180"/>
          <w:position w:val="22"/>
        </w:rPr>
        <w:t>。</w:t>
      </w:r>
      <w:r>
        <w:rPr>
          <w:rFonts w:hint="eastAsia"/>
        </w:rPr>
        <w:t>雲氣彌漫</w:t>
      </w:r>
      <w:r w:rsidRPr="005C410E">
        <w:rPr>
          <w:rFonts w:hint="eastAsia"/>
          <w:spacing w:val="-180"/>
        </w:rPr>
        <w:t>中</w:t>
      </w:r>
      <w:r w:rsidRPr="005C410E">
        <w:rPr>
          <w:rFonts w:hint="eastAsia"/>
          <w:spacing w:val="-180"/>
          <w:position w:val="22"/>
        </w:rPr>
        <w:t>。</w:t>
      </w:r>
      <w:r>
        <w:rPr>
          <w:rFonts w:hint="eastAsia"/>
        </w:rPr>
        <w:t>忽開忽</w:t>
      </w:r>
      <w:r w:rsidRPr="005C410E">
        <w:rPr>
          <w:rFonts w:hint="eastAsia"/>
          <w:spacing w:val="-180"/>
        </w:rPr>
        <w:t>合</w:t>
      </w:r>
      <w:r w:rsidRPr="005C410E">
        <w:rPr>
          <w:rFonts w:hint="eastAsia"/>
          <w:spacing w:val="-180"/>
          <w:position w:val="22"/>
        </w:rPr>
        <w:t>。</w:t>
      </w:r>
      <w:r>
        <w:rPr>
          <w:rFonts w:hint="eastAsia"/>
        </w:rPr>
        <w:t>接連三</w:t>
      </w:r>
      <w:r w:rsidRPr="005C410E">
        <w:rPr>
          <w:rFonts w:hint="eastAsia"/>
          <w:spacing w:val="-180"/>
        </w:rPr>
        <w:t>次</w:t>
      </w:r>
      <w:r w:rsidRPr="005C410E">
        <w:rPr>
          <w:rFonts w:hint="eastAsia"/>
          <w:spacing w:val="-180"/>
          <w:position w:val="22"/>
        </w:rPr>
        <w:t>。</w:t>
      </w:r>
      <w:r>
        <w:rPr>
          <w:rFonts w:hint="eastAsia"/>
        </w:rPr>
        <w:t>爾時午炮亦</w:t>
      </w:r>
      <w:r w:rsidRPr="005C410E">
        <w:rPr>
          <w:rFonts w:hint="eastAsia"/>
          <w:spacing w:val="-180"/>
        </w:rPr>
        <w:t>鳴</w:t>
      </w:r>
      <w:r w:rsidRPr="005C410E">
        <w:rPr>
          <w:rFonts w:hint="eastAsia"/>
          <w:spacing w:val="-180"/>
          <w:position w:val="22"/>
        </w:rPr>
        <w:t>。</w:t>
      </w:r>
      <w:r>
        <w:rPr>
          <w:rFonts w:hint="eastAsia"/>
        </w:rPr>
        <w:t>詩中之柏幕青煙</w:t>
      </w:r>
      <w:r w:rsidRPr="005C410E">
        <w:rPr>
          <w:rFonts w:hint="eastAsia"/>
          <w:spacing w:val="-180"/>
        </w:rPr>
        <w:t>起</w:t>
      </w:r>
      <w:r w:rsidRPr="005C410E">
        <w:rPr>
          <w:rFonts w:hint="eastAsia"/>
          <w:spacing w:val="-180"/>
          <w:position w:val="22"/>
        </w:rPr>
        <w:t>。</w:t>
      </w:r>
      <w:r>
        <w:rPr>
          <w:rFonts w:hint="eastAsia"/>
        </w:rPr>
        <w:t>花塵白日封之真</w:t>
      </w:r>
      <w:r w:rsidRPr="005C410E">
        <w:rPr>
          <w:rFonts w:hint="eastAsia"/>
          <w:spacing w:val="-180"/>
        </w:rPr>
        <w:t>境</w:t>
      </w:r>
      <w:r w:rsidRPr="005C410E">
        <w:rPr>
          <w:rFonts w:hint="eastAsia"/>
          <w:spacing w:val="-180"/>
          <w:position w:val="22"/>
        </w:rPr>
        <w:t>。</w:t>
      </w:r>
      <w:r>
        <w:rPr>
          <w:rFonts w:hint="eastAsia"/>
        </w:rPr>
        <w:t>與訓中</w:t>
      </w:r>
      <w:r w:rsidRPr="005C410E">
        <w:rPr>
          <w:rFonts w:hint="eastAsia"/>
          <w:spacing w:val="-180"/>
        </w:rPr>
        <w:t>云</w:t>
      </w:r>
      <w:r w:rsidRPr="005C410E">
        <w:rPr>
          <w:rFonts w:hint="eastAsia"/>
          <w:spacing w:val="-180"/>
          <w:position w:val="22"/>
        </w:rPr>
        <w:t>。</w:t>
      </w:r>
      <w:r w:rsidR="00502391">
        <w:rPr>
          <w:rFonts w:hint="eastAsia"/>
        </w:rPr>
        <w:t xml:space="preserve">　</w:t>
      </w:r>
      <w:r>
        <w:rPr>
          <w:rFonts w:hint="eastAsia"/>
        </w:rPr>
        <w:t>師已臨登三</w:t>
      </w:r>
      <w:r w:rsidRPr="005C410E">
        <w:rPr>
          <w:rFonts w:hint="eastAsia"/>
          <w:spacing w:val="-180"/>
        </w:rPr>
        <w:t>次</w:t>
      </w:r>
      <w:r w:rsidRPr="005C410E">
        <w:rPr>
          <w:rFonts w:hint="eastAsia"/>
          <w:spacing w:val="-180"/>
          <w:position w:val="22"/>
        </w:rPr>
        <w:t>。</w:t>
      </w:r>
      <w:r>
        <w:rPr>
          <w:rFonts w:hint="eastAsia"/>
        </w:rPr>
        <w:t>的真切</w:t>
      </w:r>
      <w:r w:rsidRPr="005C410E">
        <w:rPr>
          <w:rFonts w:hint="eastAsia"/>
          <w:spacing w:val="-180"/>
        </w:rPr>
        <w:t>確</w:t>
      </w:r>
      <w:r w:rsidRPr="005C410E">
        <w:rPr>
          <w:rFonts w:hint="eastAsia"/>
          <w:spacing w:val="-180"/>
          <w:position w:val="22"/>
        </w:rPr>
        <w:t>。</w:t>
      </w:r>
      <w:r>
        <w:rPr>
          <w:rFonts w:hint="eastAsia"/>
        </w:rPr>
        <w:t>當時以為</w:t>
      </w:r>
      <w:r w:rsidR="00502391">
        <w:rPr>
          <w:rFonts w:hint="eastAsia"/>
        </w:rPr>
        <w:t xml:space="preserve">　</w:t>
      </w:r>
      <w:r>
        <w:rPr>
          <w:rFonts w:hint="eastAsia"/>
        </w:rPr>
        <w:t>師像必</w:t>
      </w:r>
      <w:r w:rsidRPr="005C410E">
        <w:rPr>
          <w:rFonts w:hint="eastAsia"/>
          <w:spacing w:val="-180"/>
        </w:rPr>
        <w:t>顯</w:t>
      </w:r>
      <w:r w:rsidRPr="005C410E">
        <w:rPr>
          <w:rFonts w:hint="eastAsia"/>
          <w:spacing w:val="-180"/>
          <w:position w:val="22"/>
        </w:rPr>
        <w:t>。</w:t>
      </w:r>
      <w:r>
        <w:rPr>
          <w:rFonts w:hint="eastAsia"/>
        </w:rPr>
        <w:t>而竟末</w:t>
      </w:r>
      <w:r w:rsidRPr="005C410E">
        <w:rPr>
          <w:rFonts w:hint="eastAsia"/>
          <w:spacing w:val="-180"/>
        </w:rPr>
        <w:t>能</w:t>
      </w:r>
      <w:r w:rsidRPr="005C410E">
        <w:rPr>
          <w:rFonts w:hint="eastAsia"/>
          <w:spacing w:val="-180"/>
          <w:position w:val="22"/>
        </w:rPr>
        <w:t>。</w:t>
      </w:r>
      <w:r>
        <w:rPr>
          <w:rFonts w:hint="eastAsia"/>
        </w:rPr>
        <w:t>至今思</w:t>
      </w:r>
      <w:r w:rsidRPr="005C410E">
        <w:rPr>
          <w:rFonts w:hint="eastAsia"/>
          <w:spacing w:val="-180"/>
        </w:rPr>
        <w:t>之</w:t>
      </w:r>
      <w:r w:rsidRPr="005C410E">
        <w:rPr>
          <w:rFonts w:hint="eastAsia"/>
          <w:spacing w:val="-180"/>
          <w:position w:val="22"/>
        </w:rPr>
        <w:t>。</w:t>
      </w:r>
      <w:r>
        <w:rPr>
          <w:rFonts w:hint="eastAsia"/>
        </w:rPr>
        <w:t>猶有憾</w:t>
      </w:r>
      <w:r w:rsidRPr="005C410E">
        <w:rPr>
          <w:rFonts w:hint="eastAsia"/>
          <w:spacing w:val="-180"/>
        </w:rPr>
        <w:t>耳</w:t>
      </w:r>
      <w:r w:rsidRPr="005C410E">
        <w:rPr>
          <w:rFonts w:hint="eastAsia"/>
          <w:spacing w:val="-180"/>
          <w:position w:val="22"/>
        </w:rPr>
        <w:t>。</w:t>
      </w:r>
      <w:r>
        <w:rPr>
          <w:rFonts w:hint="eastAsia"/>
        </w:rPr>
        <w:t>茲將登巔十四</w:t>
      </w:r>
      <w:r w:rsidRPr="005C410E">
        <w:rPr>
          <w:rFonts w:hint="eastAsia"/>
          <w:spacing w:val="-180"/>
        </w:rPr>
        <w:t>人</w:t>
      </w:r>
      <w:r w:rsidRPr="005C410E">
        <w:rPr>
          <w:rFonts w:hint="eastAsia"/>
          <w:spacing w:val="-180"/>
          <w:position w:val="22"/>
        </w:rPr>
        <w:t>。</w:t>
      </w:r>
      <w:r>
        <w:rPr>
          <w:rFonts w:hint="eastAsia"/>
        </w:rPr>
        <w:t>在風雪</w:t>
      </w:r>
      <w:r w:rsidRPr="005C410E">
        <w:rPr>
          <w:rFonts w:hint="eastAsia"/>
          <w:spacing w:val="-180"/>
        </w:rPr>
        <w:t>中</w:t>
      </w:r>
      <w:r w:rsidRPr="005C410E">
        <w:rPr>
          <w:rFonts w:hint="eastAsia"/>
          <w:spacing w:val="-180"/>
          <w:position w:val="22"/>
        </w:rPr>
        <w:t>。</w:t>
      </w:r>
      <w:r>
        <w:rPr>
          <w:rFonts w:hint="eastAsia"/>
        </w:rPr>
        <w:t>所拍之</w:t>
      </w:r>
      <w:r w:rsidRPr="005C410E">
        <w:rPr>
          <w:rFonts w:hint="eastAsia"/>
          <w:spacing w:val="-180"/>
        </w:rPr>
        <w:t>片</w:t>
      </w:r>
      <w:r w:rsidRPr="005C410E">
        <w:rPr>
          <w:rFonts w:hint="eastAsia"/>
          <w:spacing w:val="-180"/>
          <w:position w:val="22"/>
        </w:rPr>
        <w:t>。</w:t>
      </w:r>
      <w:r>
        <w:rPr>
          <w:rFonts w:hint="eastAsia"/>
        </w:rPr>
        <w:t>附之以誌紀念亦可</w:t>
      </w:r>
      <w:r>
        <w:rPr>
          <w:rFonts w:hint="eastAsia"/>
        </w:rPr>
        <w:lastRenderedPageBreak/>
        <w:t>見當日之景相</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十一月二十四日乙丑正卯集經</w:t>
      </w:r>
      <w:r w:rsidRPr="00502391">
        <w:rPr>
          <w:rFonts w:hint="eastAsia"/>
          <w:spacing w:val="60"/>
        </w:rPr>
        <w:t>壇</w:t>
      </w:r>
      <w:r w:rsidRPr="00502391">
        <w:rPr>
          <w:rFonts w:hint="eastAsia"/>
          <w:sz w:val="24"/>
          <w:szCs w:val="24"/>
        </w:rPr>
        <w:t>在福緣壇</w:t>
      </w:r>
      <w:r w:rsidR="00E01F47" w:rsidRPr="00203877">
        <w:rPr>
          <w:rFonts w:ascii="MS Gothic" w:eastAsia="MS Gothic" w:hAnsi="MS Gothic" w:cs="MS Gothic" w:hint="eastAsia"/>
          <w:position w:val="18"/>
        </w:rPr>
        <w:t> </w:t>
      </w:r>
    </w:p>
    <w:p w:rsidR="00BB1D43" w:rsidRDefault="00BB1D43" w:rsidP="00502391">
      <w:pPr>
        <w:pStyle w:val="a9"/>
        <w:kinsoku w:val="0"/>
      </w:pPr>
      <w:r>
        <w:rPr>
          <w:rFonts w:hint="eastAsia"/>
        </w:rPr>
        <w:t>赤幢童子護法使者</w:t>
      </w:r>
      <w:r w:rsidRPr="005C410E">
        <w:rPr>
          <w:rFonts w:hint="eastAsia"/>
          <w:spacing w:val="-180"/>
        </w:rPr>
        <w:t>到</w:t>
      </w:r>
      <w:r w:rsidRPr="005C410E">
        <w:rPr>
          <w:rFonts w:hint="eastAsia"/>
          <w:spacing w:val="-180"/>
          <w:position w:val="22"/>
        </w:rPr>
        <w:t>。</w:t>
      </w:r>
      <w:r w:rsidR="00502391">
        <w:rPr>
          <w:rFonts w:hint="eastAsia"/>
        </w:rPr>
        <w:t xml:space="preserve">　</w:t>
      </w:r>
      <w:r>
        <w:rPr>
          <w:rFonts w:hint="eastAsia"/>
        </w:rPr>
        <w:t>師像不潔之</w:t>
      </w:r>
      <w:r w:rsidRPr="005C410E">
        <w:rPr>
          <w:rFonts w:hint="eastAsia"/>
          <w:spacing w:val="-180"/>
        </w:rPr>
        <w:t>片</w:t>
      </w:r>
      <w:r w:rsidRPr="005C410E">
        <w:rPr>
          <w:rFonts w:hint="eastAsia"/>
          <w:spacing w:val="-180"/>
          <w:position w:val="22"/>
        </w:rPr>
        <w:t>。</w:t>
      </w:r>
      <w:r>
        <w:rPr>
          <w:rFonts w:hint="eastAsia"/>
        </w:rPr>
        <w:t>速用潔淨沸水冲</w:t>
      </w:r>
      <w:r w:rsidRPr="005C410E">
        <w:rPr>
          <w:rFonts w:hint="eastAsia"/>
          <w:spacing w:val="-180"/>
        </w:rPr>
        <w:t>起</w:t>
      </w:r>
      <w:r w:rsidRPr="005C410E">
        <w:rPr>
          <w:rFonts w:hint="eastAsia"/>
          <w:spacing w:val="-180"/>
          <w:position w:val="22"/>
        </w:rPr>
        <w:t>。</w:t>
      </w:r>
      <w:r>
        <w:rPr>
          <w:rFonts w:hint="eastAsia"/>
        </w:rPr>
        <w:t>晒乾表</w:t>
      </w:r>
      <w:r w:rsidRPr="005C410E">
        <w:rPr>
          <w:rFonts w:hint="eastAsia"/>
          <w:spacing w:val="-180"/>
        </w:rPr>
        <w:t>元</w:t>
      </w:r>
      <w:r w:rsidRPr="005C410E">
        <w:rPr>
          <w:rFonts w:hint="eastAsia"/>
          <w:spacing w:val="-180"/>
          <w:position w:val="22"/>
        </w:rPr>
        <w:t>。</w:t>
      </w:r>
      <w:r w:rsidR="00502391">
        <w:rPr>
          <w:rFonts w:hint="eastAsia"/>
        </w:rPr>
        <w:t xml:space="preserve">　</w:t>
      </w:r>
      <w:r>
        <w:rPr>
          <w:rFonts w:hint="eastAsia"/>
        </w:rPr>
        <w:t>仙師戌刻正</w:t>
      </w:r>
      <w:r w:rsidRPr="005C410E">
        <w:rPr>
          <w:rFonts w:hint="eastAsia"/>
          <w:spacing w:val="-180"/>
        </w:rPr>
        <w:t>經</w:t>
      </w:r>
      <w:r w:rsidRPr="005C410E">
        <w:rPr>
          <w:rFonts w:hint="eastAsia"/>
          <w:spacing w:val="-180"/>
          <w:position w:val="22"/>
        </w:rPr>
        <w:t>。</w:t>
      </w:r>
      <w:r>
        <w:rPr>
          <w:rFonts w:hint="eastAsia"/>
        </w:rPr>
        <w:t>慧善二</w:t>
      </w:r>
      <w:r w:rsidRPr="005C410E">
        <w:rPr>
          <w:rFonts w:hint="eastAsia"/>
          <w:spacing w:val="-180"/>
        </w:rPr>
        <w:t>子</w:t>
      </w:r>
      <w:r w:rsidRPr="005C410E">
        <w:rPr>
          <w:rFonts w:hint="eastAsia"/>
          <w:spacing w:val="-180"/>
          <w:position w:val="22"/>
        </w:rPr>
        <w:t>。</w:t>
      </w:r>
      <w:r>
        <w:rPr>
          <w:rFonts w:hint="eastAsia"/>
        </w:rPr>
        <w:t>一律心</w:t>
      </w:r>
      <w:r w:rsidRPr="005C410E">
        <w:rPr>
          <w:rFonts w:hint="eastAsia"/>
          <w:spacing w:val="-180"/>
        </w:rPr>
        <w:t>登</w:t>
      </w:r>
      <w:r w:rsidRPr="005C410E">
        <w:rPr>
          <w:rFonts w:hint="eastAsia"/>
          <w:spacing w:val="-180"/>
          <w:position w:val="22"/>
        </w:rPr>
        <w:t>。</w:t>
      </w:r>
      <w:r>
        <w:rPr>
          <w:rFonts w:hint="eastAsia"/>
        </w:rPr>
        <w:t>遑問凡</w:t>
      </w:r>
      <w:r w:rsidRPr="005C410E">
        <w:rPr>
          <w:rFonts w:hint="eastAsia"/>
          <w:spacing w:val="-180"/>
        </w:rPr>
        <w:t>坦</w:t>
      </w:r>
      <w:r w:rsidRPr="00502391">
        <w:rPr>
          <w:rFonts w:hint="eastAsia"/>
          <w:position w:val="22"/>
        </w:rPr>
        <w:t>。</w:t>
      </w:r>
      <w:r w:rsidRPr="00502391">
        <w:rPr>
          <w:rFonts w:hint="eastAsia"/>
          <w:position w:val="4"/>
          <w:sz w:val="48"/>
          <w:eastAsianLayout w:id="1718839040" w:combine="1"/>
        </w:rPr>
        <w:t>慧緣在甯陽任所。善源以俗牽赴濟甯。身雖未到。而心知有登山照像之說。均嚮往之。無凡臨期到山。待其父默靖</w:t>
      </w:r>
      <w:r w:rsidRPr="00502391">
        <w:rPr>
          <w:rFonts w:hint="eastAsia"/>
          <w:spacing w:val="10"/>
          <w:position w:val="4"/>
          <w:sz w:val="48"/>
          <w:eastAsianLayout w:id="1718839040" w:combine="1"/>
        </w:rPr>
        <w:t>。而福坦在山。代辦廚務未登。</w:t>
      </w:r>
      <w:r>
        <w:rPr>
          <w:rFonts w:hint="eastAsia"/>
        </w:rPr>
        <w:t>仁</w:t>
      </w:r>
      <w:r w:rsidRPr="005C410E">
        <w:rPr>
          <w:rFonts w:hint="eastAsia"/>
          <w:spacing w:val="-180"/>
        </w:rPr>
        <w:t>子</w:t>
      </w:r>
      <w:r w:rsidRPr="005C410E">
        <w:rPr>
          <w:rFonts w:hint="eastAsia"/>
          <w:spacing w:val="-180"/>
          <w:position w:val="22"/>
        </w:rPr>
        <w:t>。</w:t>
      </w:r>
      <w:r>
        <w:rPr>
          <w:rFonts w:hint="eastAsia"/>
        </w:rPr>
        <w:t>修</w:t>
      </w:r>
      <w:r w:rsidRPr="005C410E">
        <w:rPr>
          <w:rFonts w:hint="eastAsia"/>
          <w:spacing w:val="-180"/>
        </w:rPr>
        <w:t>如</w:t>
      </w:r>
      <w:r w:rsidRPr="005C410E">
        <w:rPr>
          <w:rFonts w:hint="eastAsia"/>
          <w:spacing w:val="-180"/>
          <w:position w:val="22"/>
        </w:rPr>
        <w:t>。</w:t>
      </w:r>
      <w:r>
        <w:rPr>
          <w:rFonts w:hint="eastAsia"/>
        </w:rPr>
        <w:t>鳳</w:t>
      </w:r>
      <w:r w:rsidRPr="005C410E">
        <w:rPr>
          <w:rFonts w:hint="eastAsia"/>
          <w:spacing w:val="-180"/>
        </w:rPr>
        <w:t>標</w:t>
      </w:r>
      <w:r w:rsidRPr="005C410E">
        <w:rPr>
          <w:rFonts w:hint="eastAsia"/>
          <w:spacing w:val="-180"/>
          <w:position w:val="22"/>
        </w:rPr>
        <w:t>。</w:t>
      </w:r>
      <w:r>
        <w:rPr>
          <w:rFonts w:hint="eastAsia"/>
        </w:rPr>
        <w:t>秋</w:t>
      </w:r>
      <w:r w:rsidRPr="005C410E">
        <w:rPr>
          <w:rFonts w:hint="eastAsia"/>
          <w:spacing w:val="-180"/>
        </w:rPr>
        <w:t>舫</w:t>
      </w:r>
      <w:r w:rsidRPr="005C410E">
        <w:rPr>
          <w:rFonts w:hint="eastAsia"/>
          <w:spacing w:val="-180"/>
          <w:position w:val="22"/>
        </w:rPr>
        <w:t>。</w:t>
      </w:r>
      <w:r>
        <w:rPr>
          <w:rFonts w:hint="eastAsia"/>
        </w:rPr>
        <w:t>一例賜</w:t>
      </w:r>
      <w:r w:rsidRPr="005C410E">
        <w:rPr>
          <w:rFonts w:hint="eastAsia"/>
          <w:spacing w:val="-180"/>
        </w:rPr>
        <w:t>像</w:t>
      </w:r>
      <w:r w:rsidRPr="005C410E">
        <w:rPr>
          <w:rFonts w:hint="eastAsia"/>
          <w:spacing w:val="-180"/>
          <w:position w:val="22"/>
        </w:rPr>
        <w:t>。</w:t>
      </w:r>
      <w:r>
        <w:rPr>
          <w:rFonts w:hint="eastAsia"/>
        </w:rPr>
        <w:t>仁子准列外</w:t>
      </w:r>
      <w:r w:rsidRPr="005C410E">
        <w:rPr>
          <w:rFonts w:hint="eastAsia"/>
          <w:spacing w:val="-180"/>
        </w:rPr>
        <w:t>修</w:t>
      </w:r>
      <w:r w:rsidRPr="005C410E">
        <w:rPr>
          <w:rFonts w:hint="eastAsia"/>
          <w:spacing w:val="-180"/>
          <w:position w:val="22"/>
        </w:rPr>
        <w:t>。</w:t>
      </w:r>
      <w:r>
        <w:rPr>
          <w:rFonts w:hint="eastAsia"/>
        </w:rPr>
        <w:t>與佛子合授酉</w:t>
      </w:r>
      <w:r w:rsidRPr="005C410E">
        <w:rPr>
          <w:rFonts w:hint="eastAsia"/>
          <w:spacing w:val="-180"/>
        </w:rPr>
        <w:t>經</w:t>
      </w:r>
      <w:r w:rsidRPr="005C410E">
        <w:rPr>
          <w:rFonts w:hint="eastAsia"/>
          <w:spacing w:val="-180"/>
          <w:position w:val="22"/>
        </w:rPr>
        <w:t>。</w:t>
      </w:r>
      <w:r>
        <w:rPr>
          <w:rFonts w:hint="eastAsia"/>
        </w:rPr>
        <w:t>修如與宣望合授戌</w:t>
      </w:r>
      <w:r w:rsidRPr="005C410E">
        <w:rPr>
          <w:rFonts w:hint="eastAsia"/>
          <w:spacing w:val="-180"/>
        </w:rPr>
        <w:t>經</w:t>
      </w:r>
      <w:r w:rsidRPr="005C410E">
        <w:rPr>
          <w:rFonts w:hint="eastAsia"/>
          <w:spacing w:val="-180"/>
          <w:position w:val="22"/>
        </w:rPr>
        <w:t>。</w:t>
      </w:r>
      <w:r>
        <w:rPr>
          <w:rFonts w:hint="eastAsia"/>
        </w:rPr>
        <w:t>秋鳳二</w:t>
      </w:r>
      <w:r w:rsidRPr="005C410E">
        <w:rPr>
          <w:rFonts w:hint="eastAsia"/>
          <w:spacing w:val="-180"/>
        </w:rPr>
        <w:t>子</w:t>
      </w:r>
      <w:r w:rsidRPr="005C410E">
        <w:rPr>
          <w:rFonts w:hint="eastAsia"/>
          <w:spacing w:val="-180"/>
          <w:position w:val="22"/>
        </w:rPr>
        <w:t>。</w:t>
      </w:r>
      <w:r>
        <w:rPr>
          <w:rFonts w:hint="eastAsia"/>
        </w:rPr>
        <w:t>與慧緣合受亥</w:t>
      </w:r>
      <w:r w:rsidRPr="005C410E">
        <w:rPr>
          <w:rFonts w:hint="eastAsia"/>
          <w:spacing w:val="-180"/>
        </w:rPr>
        <w:t>經</w:t>
      </w:r>
      <w:r w:rsidRPr="005C410E">
        <w:rPr>
          <w:rFonts w:hint="eastAsia"/>
          <w:spacing w:val="-180"/>
          <w:position w:val="22"/>
        </w:rPr>
        <w:t>。</w:t>
      </w:r>
      <w:r>
        <w:rPr>
          <w:rFonts w:hint="eastAsia"/>
        </w:rPr>
        <w:t>燁福子春谿子合授午</w:t>
      </w:r>
      <w:r w:rsidRPr="005C410E">
        <w:rPr>
          <w:rFonts w:hint="eastAsia"/>
          <w:spacing w:val="-180"/>
        </w:rPr>
        <w:t>經</w:t>
      </w:r>
      <w:r w:rsidRPr="005C410E">
        <w:rPr>
          <w:rFonts w:hint="eastAsia"/>
          <w:spacing w:val="-180"/>
          <w:position w:val="22"/>
        </w:rPr>
        <w:t>。</w:t>
      </w:r>
      <w:r>
        <w:rPr>
          <w:rFonts w:hint="eastAsia"/>
        </w:rPr>
        <w:t>燁子屆時領</w:t>
      </w:r>
      <w:r w:rsidRPr="005C410E">
        <w:rPr>
          <w:rFonts w:hint="eastAsia"/>
          <w:spacing w:val="-180"/>
        </w:rPr>
        <w:t>像</w:t>
      </w:r>
      <w:r w:rsidRPr="005C410E">
        <w:rPr>
          <w:rFonts w:hint="eastAsia"/>
          <w:spacing w:val="-180"/>
          <w:position w:val="22"/>
        </w:rPr>
        <w:t>。</w:t>
      </w:r>
      <w:r>
        <w:rPr>
          <w:rFonts w:hint="eastAsia"/>
        </w:rPr>
        <w:t>善濟鎮</w:t>
      </w:r>
      <w:r w:rsidRPr="005C410E">
        <w:rPr>
          <w:rFonts w:hint="eastAsia"/>
          <w:spacing w:val="-180"/>
        </w:rPr>
        <w:t>魔</w:t>
      </w:r>
      <w:r w:rsidRPr="005C410E">
        <w:rPr>
          <w:rFonts w:hint="eastAsia"/>
          <w:spacing w:val="-180"/>
          <w:position w:val="22"/>
        </w:rPr>
        <w:t>。</w:t>
      </w:r>
      <w:r>
        <w:rPr>
          <w:rFonts w:hint="eastAsia"/>
        </w:rPr>
        <w:t>午經後二</w:t>
      </w:r>
      <w:r w:rsidRPr="005C410E">
        <w:rPr>
          <w:rFonts w:hint="eastAsia"/>
          <w:spacing w:val="-180"/>
        </w:rPr>
        <w:t>日</w:t>
      </w:r>
      <w:r w:rsidRPr="005C410E">
        <w:rPr>
          <w:rFonts w:hint="eastAsia"/>
          <w:spacing w:val="-180"/>
          <w:position w:val="22"/>
        </w:rPr>
        <w:t>。</w:t>
      </w:r>
      <w:r>
        <w:rPr>
          <w:rFonts w:hint="eastAsia"/>
        </w:rPr>
        <w:t>合壇受</w:t>
      </w:r>
      <w:r w:rsidRPr="005C410E">
        <w:rPr>
          <w:rFonts w:hint="eastAsia"/>
          <w:spacing w:val="-180"/>
        </w:rPr>
        <w:t>銘</w:t>
      </w:r>
      <w:r w:rsidRPr="005C410E">
        <w:rPr>
          <w:rFonts w:hint="eastAsia"/>
          <w:spacing w:val="-180"/>
          <w:position w:val="22"/>
        </w:rPr>
        <w:t>。</w:t>
      </w:r>
      <w:r>
        <w:rPr>
          <w:rFonts w:hint="eastAsia"/>
        </w:rPr>
        <w:t>餘俟</w:t>
      </w:r>
      <w:r w:rsidR="00502391">
        <w:rPr>
          <w:rFonts w:hint="eastAsia"/>
        </w:rPr>
        <w:t xml:space="preserve">　</w:t>
      </w:r>
      <w:r>
        <w:rPr>
          <w:rFonts w:hint="eastAsia"/>
        </w:rPr>
        <w:t>師臨再</w:t>
      </w:r>
      <w:r w:rsidRPr="005C410E">
        <w:rPr>
          <w:rFonts w:hint="eastAsia"/>
          <w:spacing w:val="-180"/>
        </w:rPr>
        <w:t>訓</w:t>
      </w:r>
      <w:r w:rsidRPr="005C410E">
        <w:rPr>
          <w:rFonts w:hint="eastAsia"/>
          <w:spacing w:val="-180"/>
          <w:position w:val="22"/>
        </w:rPr>
        <w:t>。</w:t>
      </w:r>
      <w:r>
        <w:rPr>
          <w:rFonts w:hint="eastAsia"/>
        </w:rPr>
        <w:t>不必心有所議</w:t>
      </w:r>
      <w:r w:rsidRPr="005C410E">
        <w:rPr>
          <w:rFonts w:hint="eastAsia"/>
          <w:spacing w:val="-180"/>
        </w:rPr>
        <w:t>也</w:t>
      </w:r>
      <w:r w:rsidRPr="005C410E">
        <w:rPr>
          <w:rFonts w:hint="eastAsia"/>
          <w:spacing w:val="-180"/>
          <w:position w:val="22"/>
        </w:rPr>
        <w:t>。</w:t>
      </w:r>
      <w:r>
        <w:rPr>
          <w:rFonts w:hint="eastAsia"/>
        </w:rPr>
        <w:t>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老人</w:t>
      </w:r>
      <w:r w:rsidRPr="005C410E">
        <w:rPr>
          <w:rFonts w:hint="eastAsia"/>
          <w:spacing w:val="-180"/>
        </w:rPr>
        <w:t>到</w:t>
      </w:r>
      <w:r w:rsidRPr="005C410E">
        <w:rPr>
          <w:rFonts w:hint="eastAsia"/>
          <w:spacing w:val="-180"/>
          <w:position w:val="22"/>
        </w:rPr>
        <w:t>。</w:t>
      </w:r>
      <w:r>
        <w:rPr>
          <w:rFonts w:hint="eastAsia"/>
        </w:rPr>
        <w:t>諸子登山誠</w:t>
      </w:r>
      <w:r w:rsidRPr="005C410E">
        <w:rPr>
          <w:rFonts w:hint="eastAsia"/>
          <w:spacing w:val="-180"/>
        </w:rPr>
        <w:t>感</w:t>
      </w:r>
      <w:r w:rsidRPr="005C410E">
        <w:rPr>
          <w:rFonts w:hint="eastAsia"/>
          <w:spacing w:val="-180"/>
          <w:position w:val="22"/>
        </w:rPr>
        <w:t>。</w:t>
      </w:r>
      <w:r>
        <w:rPr>
          <w:rFonts w:hint="eastAsia"/>
        </w:rPr>
        <w:t>進籙疏</w:t>
      </w:r>
      <w:r w:rsidRPr="005C410E">
        <w:rPr>
          <w:rFonts w:hint="eastAsia"/>
          <w:spacing w:val="-180"/>
        </w:rPr>
        <w:t>准</w:t>
      </w:r>
      <w:r w:rsidRPr="005C410E">
        <w:rPr>
          <w:rFonts w:hint="eastAsia"/>
          <w:spacing w:val="-180"/>
          <w:position w:val="22"/>
        </w:rPr>
        <w:t>。</w:t>
      </w:r>
      <w:r>
        <w:rPr>
          <w:rFonts w:hint="eastAsia"/>
        </w:rPr>
        <w:t>轉留玉</w:t>
      </w:r>
      <w:r w:rsidRPr="005C410E">
        <w:rPr>
          <w:rFonts w:hint="eastAsia"/>
          <w:spacing w:val="-180"/>
        </w:rPr>
        <w:t>冊</w:t>
      </w:r>
      <w:r w:rsidRPr="005C410E">
        <w:rPr>
          <w:rFonts w:hint="eastAsia"/>
          <w:spacing w:val="-180"/>
          <w:position w:val="22"/>
        </w:rPr>
        <w:t>。</w:t>
      </w:r>
      <w:r>
        <w:rPr>
          <w:rFonts w:hint="eastAsia"/>
        </w:rPr>
        <w:t>正經後賜</w:t>
      </w:r>
      <w:r w:rsidRPr="005C410E">
        <w:rPr>
          <w:rFonts w:hint="eastAsia"/>
          <w:spacing w:val="-180"/>
        </w:rPr>
        <w:t>像</w:t>
      </w:r>
      <w:r w:rsidRPr="005C410E">
        <w:rPr>
          <w:rFonts w:hint="eastAsia"/>
          <w:spacing w:val="-180"/>
          <w:position w:val="22"/>
        </w:rPr>
        <w:t>。</w:t>
      </w:r>
      <w:r>
        <w:rPr>
          <w:rFonts w:hint="eastAsia"/>
        </w:rPr>
        <w:t>凡子回</w:t>
      </w:r>
      <w:r w:rsidRPr="005C410E">
        <w:rPr>
          <w:rFonts w:hint="eastAsia"/>
          <w:spacing w:val="-180"/>
        </w:rPr>
        <w:t>可</w:t>
      </w:r>
      <w:r w:rsidRPr="005C410E">
        <w:rPr>
          <w:rFonts w:hint="eastAsia"/>
          <w:spacing w:val="-180"/>
          <w:position w:val="22"/>
        </w:rPr>
        <w:t>。</w:t>
      </w:r>
      <w:r>
        <w:rPr>
          <w:rFonts w:hint="eastAsia"/>
        </w:rPr>
        <w:t>來遲亦不得</w:t>
      </w:r>
      <w:r w:rsidRPr="005C410E">
        <w:rPr>
          <w:rFonts w:hint="eastAsia"/>
          <w:spacing w:val="-180"/>
        </w:rPr>
        <w:t>誤</w:t>
      </w:r>
      <w:r w:rsidRPr="005C410E">
        <w:rPr>
          <w:rFonts w:hint="eastAsia"/>
          <w:spacing w:val="-180"/>
          <w:position w:val="22"/>
        </w:rPr>
        <w:t>。</w:t>
      </w:r>
      <w:r>
        <w:rPr>
          <w:rFonts w:hint="eastAsia"/>
        </w:rPr>
        <w:t>慎重北</w:t>
      </w:r>
      <w:r w:rsidRPr="005C410E">
        <w:rPr>
          <w:rFonts w:hint="eastAsia"/>
          <w:spacing w:val="-180"/>
        </w:rPr>
        <w:t>風</w:t>
      </w:r>
      <w:r w:rsidRPr="005C410E">
        <w:rPr>
          <w:rFonts w:hint="eastAsia"/>
          <w:spacing w:val="-180"/>
          <w:position w:val="22"/>
        </w:rPr>
        <w:t>。</w:t>
      </w:r>
      <w:r>
        <w:rPr>
          <w:rFonts w:hint="eastAsia"/>
        </w:rPr>
        <w:t>時時宜保公侯千金</w:t>
      </w:r>
      <w:r w:rsidRPr="005C410E">
        <w:rPr>
          <w:rFonts w:hint="eastAsia"/>
          <w:spacing w:val="-180"/>
        </w:rPr>
        <w:t>體</w:t>
      </w:r>
      <w:r w:rsidRPr="005C410E">
        <w:rPr>
          <w:rFonts w:hint="eastAsia"/>
          <w:spacing w:val="-180"/>
          <w:position w:val="22"/>
        </w:rPr>
        <w:t>。</w:t>
      </w:r>
      <w:r>
        <w:rPr>
          <w:rFonts w:hint="eastAsia"/>
        </w:rPr>
        <w:t>道統有</w:t>
      </w:r>
      <w:r w:rsidRPr="005C410E">
        <w:rPr>
          <w:rFonts w:hint="eastAsia"/>
          <w:spacing w:val="-180"/>
        </w:rPr>
        <w:t>屬</w:t>
      </w:r>
      <w:r w:rsidRPr="005C410E">
        <w:rPr>
          <w:rFonts w:hint="eastAsia"/>
          <w:spacing w:val="-180"/>
          <w:position w:val="22"/>
        </w:rPr>
        <w:t>。</w:t>
      </w:r>
      <w:r>
        <w:rPr>
          <w:rFonts w:hint="eastAsia"/>
        </w:rPr>
        <w:t>莫錯過受訓光</w:t>
      </w:r>
      <w:r w:rsidRPr="005C410E">
        <w:rPr>
          <w:rFonts w:hint="eastAsia"/>
          <w:spacing w:val="-180"/>
        </w:rPr>
        <w:t>陰</w:t>
      </w:r>
      <w:r w:rsidRPr="005C410E">
        <w:rPr>
          <w:rFonts w:hint="eastAsia"/>
          <w:spacing w:val="-180"/>
          <w:position w:val="22"/>
        </w:rPr>
        <w:t>。</w:t>
      </w:r>
      <w:r>
        <w:rPr>
          <w:rFonts w:hint="eastAsia"/>
        </w:rPr>
        <w:t>回津不必以心牽足</w:t>
      </w:r>
      <w:r w:rsidRPr="005C410E">
        <w:rPr>
          <w:rFonts w:hint="eastAsia"/>
          <w:spacing w:val="-180"/>
        </w:rPr>
        <w:t>也</w:t>
      </w:r>
      <w:r w:rsidRPr="005C410E">
        <w:rPr>
          <w:rFonts w:hint="eastAsia"/>
          <w:spacing w:val="-180"/>
          <w:position w:val="22"/>
        </w:rPr>
        <w:t>。</w:t>
      </w:r>
      <w:r>
        <w:rPr>
          <w:rFonts w:hint="eastAsia"/>
        </w:rPr>
        <w:t>讀卯</w:t>
      </w:r>
      <w:r w:rsidRPr="005C410E">
        <w:rPr>
          <w:rFonts w:hint="eastAsia"/>
          <w:spacing w:val="-180"/>
        </w:rPr>
        <w:t>集</w:t>
      </w:r>
      <w:r w:rsidRPr="005C410E">
        <w:rPr>
          <w:rFonts w:hint="eastAsia"/>
          <w:spacing w:val="-180"/>
          <w:position w:val="22"/>
        </w:rPr>
        <w:t>。</w:t>
      </w:r>
      <w:r>
        <w:rPr>
          <w:rFonts w:hint="eastAsia"/>
        </w:rPr>
        <w:t>正卯集經壇</w:t>
      </w:r>
      <w:r w:rsidRPr="005C410E">
        <w:rPr>
          <w:rFonts w:hint="eastAsia"/>
          <w:spacing w:val="-180"/>
        </w:rPr>
        <w:t>畢</w:t>
      </w:r>
      <w:r w:rsidRPr="005C410E">
        <w:rPr>
          <w:rFonts w:hint="eastAsia"/>
          <w:spacing w:val="-180"/>
          <w:position w:val="22"/>
        </w:rPr>
        <w:t>。</w:t>
      </w:r>
    </w:p>
    <w:p w:rsidR="00BB1D43" w:rsidRDefault="00BB1D43" w:rsidP="004535BC">
      <w:pPr>
        <w:pStyle w:val="a9"/>
      </w:pPr>
      <w:r>
        <w:rPr>
          <w:rFonts w:hint="eastAsia"/>
        </w:rPr>
        <w:t>十一月二十五日丙寅正辰集經</w:t>
      </w:r>
      <w:r w:rsidRPr="00502391">
        <w:rPr>
          <w:rFonts w:hint="eastAsia"/>
          <w:spacing w:val="60"/>
        </w:rPr>
        <w:t>壇</w:t>
      </w:r>
      <w:r w:rsidRPr="00502391">
        <w:rPr>
          <w:rFonts w:hint="eastAsia"/>
          <w:sz w:val="24"/>
          <w:szCs w:val="24"/>
        </w:rPr>
        <w:t>在福緣壇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老人</w:t>
      </w:r>
      <w:r w:rsidRPr="005C410E">
        <w:rPr>
          <w:rFonts w:hint="eastAsia"/>
          <w:spacing w:val="-180"/>
        </w:rPr>
        <w:t>到</w:t>
      </w:r>
      <w:r w:rsidRPr="005C410E">
        <w:rPr>
          <w:rFonts w:hint="eastAsia"/>
          <w:spacing w:val="-180"/>
          <w:position w:val="22"/>
        </w:rPr>
        <w:t>。</w:t>
      </w:r>
      <w:r>
        <w:rPr>
          <w:rFonts w:hint="eastAsia"/>
        </w:rPr>
        <w:t>爾詩中迹字改印字好</w:t>
      </w:r>
      <w:r w:rsidRPr="005C410E">
        <w:rPr>
          <w:rFonts w:hint="eastAsia"/>
          <w:spacing w:val="-180"/>
        </w:rPr>
        <w:t>否</w:t>
      </w:r>
      <w:r w:rsidRPr="00502391">
        <w:rPr>
          <w:rFonts w:hint="eastAsia"/>
          <w:spacing w:val="-60"/>
          <w:position w:val="22"/>
        </w:rPr>
        <w:t>。</w:t>
      </w:r>
      <w:r w:rsidRPr="00502391">
        <w:rPr>
          <w:rFonts w:hint="eastAsia"/>
          <w:position w:val="4"/>
          <w:sz w:val="48"/>
          <w:eastAsianLayout w:id="1718839040" w:combine="1"/>
        </w:rPr>
        <w:t>默靖在詩中。有雪泥鴻爪跡一句。奉訓改之。</w:t>
      </w:r>
      <w:r>
        <w:rPr>
          <w:rFonts w:hint="eastAsia"/>
        </w:rPr>
        <w:t>吾又有詩四</w:t>
      </w:r>
      <w:r w:rsidRPr="005C410E">
        <w:rPr>
          <w:rFonts w:hint="eastAsia"/>
          <w:spacing w:val="-180"/>
        </w:rPr>
        <w:t>句</w:t>
      </w:r>
      <w:r w:rsidRPr="005C410E">
        <w:rPr>
          <w:rFonts w:hint="eastAsia"/>
          <w:spacing w:val="-180"/>
          <w:position w:val="22"/>
        </w:rPr>
        <w:t>。</w:t>
      </w:r>
      <w:r>
        <w:rPr>
          <w:rFonts w:hint="eastAsia"/>
        </w:rPr>
        <w:t>以紀其盛</w:t>
      </w:r>
      <w:r w:rsidRPr="005C410E">
        <w:rPr>
          <w:rFonts w:hint="eastAsia"/>
          <w:spacing w:val="-180"/>
        </w:rPr>
        <w:t>曰</w:t>
      </w:r>
      <w:r w:rsidRPr="005C410E">
        <w:rPr>
          <w:rFonts w:hint="eastAsia"/>
          <w:spacing w:val="-180"/>
          <w:position w:val="22"/>
        </w:rPr>
        <w:t>。</w:t>
      </w:r>
      <w:r>
        <w:rPr>
          <w:rFonts w:hint="eastAsia"/>
        </w:rPr>
        <w:t>六</w:t>
      </w:r>
      <w:r>
        <w:rPr>
          <w:rFonts w:hint="eastAsia"/>
        </w:rPr>
        <w:lastRenderedPageBreak/>
        <w:t>五同春</w:t>
      </w:r>
      <w:r w:rsidRPr="005C410E">
        <w:rPr>
          <w:rFonts w:hint="eastAsia"/>
          <w:spacing w:val="-180"/>
        </w:rPr>
        <w:t>合</w:t>
      </w:r>
      <w:r w:rsidRPr="005C410E">
        <w:rPr>
          <w:rFonts w:hint="eastAsia"/>
          <w:spacing w:val="-180"/>
          <w:position w:val="22"/>
        </w:rPr>
        <w:t>。</w:t>
      </w:r>
      <w:r>
        <w:rPr>
          <w:rFonts w:hint="eastAsia"/>
        </w:rPr>
        <w:t>心登恰兩</w:t>
      </w:r>
      <w:r w:rsidRPr="005C410E">
        <w:rPr>
          <w:rFonts w:hint="eastAsia"/>
          <w:spacing w:val="-180"/>
        </w:rPr>
        <w:t>人</w:t>
      </w:r>
      <w:r w:rsidRPr="005C410E">
        <w:rPr>
          <w:rFonts w:hint="eastAsia"/>
          <w:spacing w:val="-180"/>
          <w:position w:val="22"/>
        </w:rPr>
        <w:t>。</w:t>
      </w:r>
      <w:r>
        <w:rPr>
          <w:rFonts w:hint="eastAsia"/>
        </w:rPr>
        <w:t>山巔分一</w:t>
      </w:r>
      <w:r w:rsidRPr="005C410E">
        <w:rPr>
          <w:rFonts w:hint="eastAsia"/>
          <w:spacing w:val="-180"/>
        </w:rPr>
        <w:t>半</w:t>
      </w:r>
      <w:r w:rsidRPr="005C410E">
        <w:rPr>
          <w:rFonts w:hint="eastAsia"/>
          <w:spacing w:val="-180"/>
          <w:position w:val="22"/>
        </w:rPr>
        <w:t>。</w:t>
      </w:r>
      <w:r>
        <w:rPr>
          <w:rFonts w:hint="eastAsia"/>
        </w:rPr>
        <w:t>上下畫坤</w:t>
      </w:r>
      <w:r w:rsidRPr="005C410E">
        <w:rPr>
          <w:rFonts w:hint="eastAsia"/>
          <w:spacing w:val="-180"/>
        </w:rPr>
        <w:t>乾</w:t>
      </w:r>
      <w:r w:rsidRPr="00EE54E7">
        <w:rPr>
          <w:rFonts w:hint="eastAsia"/>
          <w:spacing w:val="-60"/>
          <w:position w:val="22"/>
        </w:rPr>
        <w:t>。</w:t>
      </w:r>
      <w:r w:rsidRPr="00502391">
        <w:rPr>
          <w:rFonts w:hint="eastAsia"/>
          <w:position w:val="4"/>
          <w:sz w:val="48"/>
          <w:eastAsianLayout w:id="1718839040" w:combine="1"/>
        </w:rPr>
        <w:t>登山諸子。二十六人。合慧善二子心登者。乃二十八人。登巔者十四人。留寺者十二人。正合上下各半之數。</w:t>
      </w:r>
      <w:r>
        <w:rPr>
          <w:rFonts w:hint="eastAsia"/>
        </w:rPr>
        <w:t>正經</w:t>
      </w:r>
      <w:r w:rsidRPr="005C410E">
        <w:rPr>
          <w:rFonts w:hint="eastAsia"/>
          <w:spacing w:val="-180"/>
        </w:rPr>
        <w:t>後</w:t>
      </w:r>
      <w:r w:rsidRPr="005C410E">
        <w:rPr>
          <w:rFonts w:hint="eastAsia"/>
          <w:spacing w:val="-180"/>
          <w:position w:val="22"/>
        </w:rPr>
        <w:t>。</w:t>
      </w:r>
      <w:r>
        <w:rPr>
          <w:rFonts w:hint="eastAsia"/>
        </w:rPr>
        <w:t>各各自</w:t>
      </w:r>
      <w:r w:rsidRPr="005C410E">
        <w:rPr>
          <w:rFonts w:hint="eastAsia"/>
          <w:spacing w:val="-180"/>
        </w:rPr>
        <w:t>悟</w:t>
      </w:r>
      <w:r w:rsidRPr="005C410E">
        <w:rPr>
          <w:rFonts w:hint="eastAsia"/>
          <w:spacing w:val="-180"/>
          <w:position w:val="22"/>
        </w:rPr>
        <w:t>。</w:t>
      </w:r>
      <w:r>
        <w:rPr>
          <w:rFonts w:hint="eastAsia"/>
        </w:rPr>
        <w:t>為之箋</w:t>
      </w:r>
      <w:r w:rsidRPr="005C410E">
        <w:rPr>
          <w:rFonts w:hint="eastAsia"/>
          <w:spacing w:val="-180"/>
        </w:rPr>
        <w:t>解</w:t>
      </w:r>
      <w:r w:rsidRPr="005C410E">
        <w:rPr>
          <w:rFonts w:hint="eastAsia"/>
          <w:spacing w:val="-180"/>
          <w:position w:val="22"/>
        </w:rPr>
        <w:t>。</w:t>
      </w:r>
      <w:r>
        <w:rPr>
          <w:rFonts w:hint="eastAsia"/>
        </w:rPr>
        <w:t>留為品</w:t>
      </w:r>
      <w:r w:rsidRPr="005C410E">
        <w:rPr>
          <w:rFonts w:hint="eastAsia"/>
          <w:spacing w:val="-180"/>
        </w:rPr>
        <w:t>評</w:t>
      </w:r>
      <w:r w:rsidRPr="00EE54E7">
        <w:rPr>
          <w:rFonts w:hint="eastAsia"/>
          <w:spacing w:val="-60"/>
          <w:position w:val="22"/>
        </w:rPr>
        <w:t>。</w:t>
      </w:r>
      <w:r w:rsidRPr="00502391">
        <w:rPr>
          <w:rFonts w:hint="eastAsia"/>
          <w:position w:val="4"/>
          <w:sz w:val="48"/>
          <w:eastAsianLayout w:id="1718839040" w:combine="1"/>
        </w:rPr>
        <w:t>正經箋定不錄</w:t>
      </w:r>
      <w:r w:rsidRPr="005C410E">
        <w:rPr>
          <w:rFonts w:hint="eastAsia"/>
          <w:spacing w:val="-180"/>
          <w:position w:val="22"/>
        </w:rPr>
        <w:t>。</w:t>
      </w:r>
    </w:p>
    <w:p w:rsidR="00BB1D43" w:rsidRDefault="005E7F74" w:rsidP="004535BC">
      <w:pPr>
        <w:pStyle w:val="a9"/>
      </w:pPr>
      <w:r w:rsidRPr="005E7F74">
        <w:rPr>
          <w:rFonts w:ascii="TYSymbols" w:eastAsia="TYSymbols" w:hAnsi="TYSymbols"/>
          <w:color w:val="FF0000"/>
        </w:rPr>
        <w:t>󾒚󾒛</w:t>
      </w:r>
      <w:r w:rsidR="00BB1D43" w:rsidRPr="005C410E">
        <w:rPr>
          <w:rFonts w:hint="eastAsia"/>
          <w:spacing w:val="-180"/>
        </w:rPr>
        <w:t>到</w:t>
      </w:r>
      <w:r w:rsidR="00BB1D43" w:rsidRPr="005C410E">
        <w:rPr>
          <w:rFonts w:hint="eastAsia"/>
          <w:spacing w:val="-180"/>
          <w:position w:val="22"/>
        </w:rPr>
        <w:t>。</w:t>
      </w:r>
      <w:r w:rsidR="00BB1D43">
        <w:rPr>
          <w:rFonts w:hint="eastAsia"/>
        </w:rPr>
        <w:t>心登與未上巔者不</w:t>
      </w:r>
      <w:r w:rsidR="00BB1D43" w:rsidRPr="005C410E">
        <w:rPr>
          <w:rFonts w:hint="eastAsia"/>
          <w:spacing w:val="-180"/>
        </w:rPr>
        <w:t>計</w:t>
      </w:r>
      <w:r w:rsidR="00BB1D43" w:rsidRPr="005C410E">
        <w:rPr>
          <w:rFonts w:hint="eastAsia"/>
          <w:spacing w:val="-180"/>
          <w:position w:val="22"/>
        </w:rPr>
        <w:t>。</w:t>
      </w:r>
      <w:r w:rsidR="00BB1D43">
        <w:rPr>
          <w:rFonts w:hint="eastAsia"/>
        </w:rPr>
        <w:t>數中之</w:t>
      </w:r>
      <w:r w:rsidR="00BB1D43" w:rsidRPr="005C410E">
        <w:rPr>
          <w:rFonts w:hint="eastAsia"/>
          <w:spacing w:val="-180"/>
        </w:rPr>
        <w:t>數</w:t>
      </w:r>
      <w:r w:rsidR="00BB1D43" w:rsidRPr="005C410E">
        <w:rPr>
          <w:rFonts w:hint="eastAsia"/>
          <w:spacing w:val="-180"/>
          <w:position w:val="22"/>
        </w:rPr>
        <w:t>。</w:t>
      </w:r>
      <w:r w:rsidR="00BB1D43">
        <w:rPr>
          <w:rFonts w:hint="eastAsia"/>
        </w:rPr>
        <w:t>各各自</w:t>
      </w:r>
      <w:r w:rsidR="00BB1D43" w:rsidRPr="005C410E">
        <w:rPr>
          <w:rFonts w:hint="eastAsia"/>
          <w:spacing w:val="-180"/>
        </w:rPr>
        <w:t>悟</w:t>
      </w:r>
      <w:r w:rsidR="00BB1D43" w:rsidRPr="005C410E">
        <w:rPr>
          <w:rFonts w:hint="eastAsia"/>
          <w:spacing w:val="-180"/>
          <w:position w:val="22"/>
        </w:rPr>
        <w:t>。</w:t>
      </w:r>
      <w:r w:rsidR="00BB1D43">
        <w:rPr>
          <w:rFonts w:hint="eastAsia"/>
        </w:rPr>
        <w:t>又有一</w:t>
      </w:r>
      <w:r w:rsidR="00BB1D43" w:rsidRPr="005C410E">
        <w:rPr>
          <w:rFonts w:hint="eastAsia"/>
          <w:spacing w:val="-180"/>
        </w:rPr>
        <w:t>首</w:t>
      </w:r>
      <w:r w:rsidR="00BB1D43" w:rsidRPr="005C410E">
        <w:rPr>
          <w:rFonts w:hint="eastAsia"/>
          <w:spacing w:val="-180"/>
          <w:position w:val="22"/>
        </w:rPr>
        <w:t>。</w:t>
      </w:r>
      <w:r w:rsidR="00BB1D43">
        <w:rPr>
          <w:rFonts w:hint="eastAsia"/>
        </w:rPr>
        <w:t>骸骨白如</w:t>
      </w:r>
      <w:r w:rsidR="00BB1D43" w:rsidRPr="005C410E">
        <w:rPr>
          <w:rFonts w:hint="eastAsia"/>
          <w:spacing w:val="-180"/>
        </w:rPr>
        <w:t>山</w:t>
      </w:r>
      <w:r w:rsidR="00BB1D43" w:rsidRPr="005C410E">
        <w:rPr>
          <w:rFonts w:hint="eastAsia"/>
          <w:spacing w:val="-180"/>
          <w:position w:val="22"/>
        </w:rPr>
        <w:t>。</w:t>
      </w:r>
      <w:r w:rsidR="00BB1D43">
        <w:rPr>
          <w:rFonts w:hint="eastAsia"/>
        </w:rPr>
        <w:t>劫從此間</w:t>
      </w:r>
      <w:r w:rsidR="00BB1D43" w:rsidRPr="005C410E">
        <w:rPr>
          <w:rFonts w:hint="eastAsia"/>
          <w:spacing w:val="-180"/>
        </w:rPr>
        <w:t>免</w:t>
      </w:r>
      <w:r w:rsidR="00BB1D43" w:rsidRPr="005C410E">
        <w:rPr>
          <w:rFonts w:hint="eastAsia"/>
          <w:spacing w:val="-180"/>
          <w:position w:val="22"/>
        </w:rPr>
        <w:t>。</w:t>
      </w:r>
      <w:r w:rsidR="00BB1D43">
        <w:rPr>
          <w:rFonts w:hint="eastAsia"/>
        </w:rPr>
        <w:t>何來快雪</w:t>
      </w:r>
      <w:r w:rsidR="00BB1D43" w:rsidRPr="005C410E">
        <w:rPr>
          <w:rFonts w:hint="eastAsia"/>
          <w:spacing w:val="-180"/>
        </w:rPr>
        <w:t>代</w:t>
      </w:r>
      <w:r w:rsidR="00BB1D43" w:rsidRPr="005C410E">
        <w:rPr>
          <w:rFonts w:hint="eastAsia"/>
          <w:spacing w:val="-180"/>
          <w:position w:val="22"/>
        </w:rPr>
        <w:t>。</w:t>
      </w:r>
      <w:r w:rsidR="00BB1D43">
        <w:rPr>
          <w:rFonts w:hint="eastAsia"/>
        </w:rPr>
        <w:t>人人自可</w:t>
      </w:r>
      <w:r w:rsidR="00BB1D43" w:rsidRPr="005C410E">
        <w:rPr>
          <w:rFonts w:hint="eastAsia"/>
          <w:spacing w:val="-180"/>
        </w:rPr>
        <w:t>弭</w:t>
      </w:r>
      <w:r w:rsidR="00BB1D43" w:rsidRPr="005C410E">
        <w:rPr>
          <w:rFonts w:hint="eastAsia"/>
          <w:spacing w:val="-180"/>
          <w:position w:val="22"/>
        </w:rPr>
        <w:t>。</w:t>
      </w:r>
      <w:r w:rsidR="00BB1D43">
        <w:rPr>
          <w:rFonts w:hint="eastAsia"/>
        </w:rPr>
        <w:t>坤乾古</w:t>
      </w:r>
      <w:r w:rsidR="00BB1D43" w:rsidRPr="005C410E">
        <w:rPr>
          <w:rFonts w:hint="eastAsia"/>
          <w:spacing w:val="-180"/>
        </w:rPr>
        <w:t>工</w:t>
      </w:r>
      <w:r w:rsidR="00BB1D43" w:rsidRPr="005C410E">
        <w:rPr>
          <w:rFonts w:hint="eastAsia"/>
          <w:spacing w:val="-180"/>
          <w:position w:val="22"/>
        </w:rPr>
        <w:t>。</w:t>
      </w:r>
      <w:r w:rsidR="00BB1D43">
        <w:rPr>
          <w:rFonts w:hint="eastAsia"/>
        </w:rPr>
        <w:t>不分真元先</w:t>
      </w:r>
      <w:r w:rsidR="00BB1D43" w:rsidRPr="005C410E">
        <w:rPr>
          <w:rFonts w:hint="eastAsia"/>
          <w:spacing w:val="-180"/>
        </w:rPr>
        <w:t>韵</w:t>
      </w:r>
      <w:r w:rsidR="00BB1D43" w:rsidRPr="005C410E">
        <w:rPr>
          <w:rFonts w:hint="eastAsia"/>
          <w:spacing w:val="-180"/>
          <w:position w:val="22"/>
        </w:rPr>
        <w:t>。</w:t>
      </w:r>
      <w:r w:rsidR="00BB1D43">
        <w:rPr>
          <w:rFonts w:hint="eastAsia"/>
        </w:rPr>
        <w:t>鈔經正</w:t>
      </w:r>
      <w:r w:rsidR="00BB1D43" w:rsidRPr="005C410E">
        <w:rPr>
          <w:rFonts w:hint="eastAsia"/>
          <w:spacing w:val="-180"/>
        </w:rPr>
        <w:t>則</w:t>
      </w:r>
      <w:r w:rsidR="00BB1D43" w:rsidRPr="005C410E">
        <w:rPr>
          <w:rFonts w:hint="eastAsia"/>
          <w:spacing w:val="-180"/>
          <w:position w:val="22"/>
        </w:rPr>
        <w:t>。</w:t>
      </w:r>
      <w:r w:rsidR="00BB1D43">
        <w:rPr>
          <w:rFonts w:hint="eastAsia"/>
        </w:rPr>
        <w:t>吾早為爾等定</w:t>
      </w:r>
      <w:r w:rsidR="00BB1D43" w:rsidRPr="005C410E">
        <w:rPr>
          <w:rFonts w:hint="eastAsia"/>
          <w:spacing w:val="-180"/>
        </w:rPr>
        <w:t>之</w:t>
      </w:r>
      <w:r w:rsidR="00BB1D43" w:rsidRPr="005C410E">
        <w:rPr>
          <w:rFonts w:hint="eastAsia"/>
          <w:spacing w:val="-180"/>
          <w:position w:val="22"/>
        </w:rPr>
        <w:t>。</w:t>
      </w:r>
      <w:r w:rsidR="00BB1D43">
        <w:rPr>
          <w:rFonts w:hint="eastAsia"/>
        </w:rPr>
        <w:t>各各爭</w:t>
      </w:r>
      <w:r w:rsidR="00BB1D43" w:rsidRPr="005C410E">
        <w:rPr>
          <w:rFonts w:hint="eastAsia"/>
          <w:spacing w:val="-180"/>
        </w:rPr>
        <w:t>鈔</w:t>
      </w:r>
      <w:r w:rsidR="00BB1D43" w:rsidRPr="005C410E">
        <w:rPr>
          <w:rFonts w:hint="eastAsia"/>
          <w:spacing w:val="-180"/>
          <w:position w:val="22"/>
        </w:rPr>
        <w:t>。</w:t>
      </w:r>
      <w:r w:rsidR="00BB1D43">
        <w:rPr>
          <w:rFonts w:hint="eastAsia"/>
        </w:rPr>
        <w:t>道心有</w:t>
      </w:r>
      <w:r w:rsidR="00BB1D43" w:rsidRPr="005C410E">
        <w:rPr>
          <w:rFonts w:hint="eastAsia"/>
          <w:spacing w:val="-180"/>
        </w:rPr>
        <w:t>進</w:t>
      </w:r>
      <w:r w:rsidR="00BB1D43" w:rsidRPr="005C410E">
        <w:rPr>
          <w:rFonts w:hint="eastAsia"/>
          <w:spacing w:val="-180"/>
          <w:position w:val="22"/>
        </w:rPr>
        <w:t>。</w:t>
      </w:r>
      <w:r w:rsidR="00BB1D43">
        <w:rPr>
          <w:rFonts w:hint="eastAsia"/>
        </w:rPr>
        <w:t>惟一畫開</w:t>
      </w:r>
      <w:r w:rsidR="00BB1D43" w:rsidRPr="005C410E">
        <w:rPr>
          <w:rFonts w:hint="eastAsia"/>
          <w:spacing w:val="-180"/>
        </w:rPr>
        <w:t>始</w:t>
      </w:r>
      <w:r w:rsidR="00BB1D43" w:rsidRPr="005C410E">
        <w:rPr>
          <w:rFonts w:hint="eastAsia"/>
          <w:spacing w:val="-180"/>
          <w:position w:val="22"/>
        </w:rPr>
        <w:t>。</w:t>
      </w:r>
      <w:r w:rsidR="00BB1D43">
        <w:rPr>
          <w:rFonts w:hint="eastAsia"/>
        </w:rPr>
        <w:t>仍須遵前訓</w:t>
      </w:r>
      <w:r w:rsidR="00BB1D43" w:rsidRPr="005C410E">
        <w:rPr>
          <w:rFonts w:hint="eastAsia"/>
          <w:spacing w:val="-180"/>
        </w:rPr>
        <w:t>言</w:t>
      </w:r>
      <w:r w:rsidR="00BB1D43" w:rsidRPr="005C410E">
        <w:rPr>
          <w:rFonts w:hint="eastAsia"/>
          <w:spacing w:val="-180"/>
          <w:position w:val="22"/>
        </w:rPr>
        <w:t>。</w:t>
      </w:r>
      <w:r w:rsidR="00BB1D43">
        <w:rPr>
          <w:rFonts w:hint="eastAsia"/>
        </w:rPr>
        <w:t>單受單</w:t>
      </w:r>
      <w:r w:rsidR="00BB1D43" w:rsidRPr="005C410E">
        <w:rPr>
          <w:rFonts w:hint="eastAsia"/>
          <w:spacing w:val="-180"/>
        </w:rPr>
        <w:t>鈔</w:t>
      </w:r>
      <w:r w:rsidR="00BB1D43" w:rsidRPr="005C410E">
        <w:rPr>
          <w:rFonts w:hint="eastAsia"/>
          <w:spacing w:val="-180"/>
          <w:position w:val="22"/>
        </w:rPr>
        <w:t>。</w:t>
      </w:r>
      <w:r w:rsidR="00BB1D43">
        <w:rPr>
          <w:rFonts w:hint="eastAsia"/>
        </w:rPr>
        <w:t>合受合</w:t>
      </w:r>
      <w:r w:rsidR="00BB1D43" w:rsidRPr="005C410E">
        <w:rPr>
          <w:rFonts w:hint="eastAsia"/>
          <w:spacing w:val="-180"/>
        </w:rPr>
        <w:t>鈔</w:t>
      </w:r>
      <w:r w:rsidR="00BB1D43" w:rsidRPr="005C410E">
        <w:rPr>
          <w:rFonts w:hint="eastAsia"/>
          <w:spacing w:val="-180"/>
          <w:position w:val="22"/>
        </w:rPr>
        <w:t>。</w:t>
      </w:r>
      <w:r w:rsidR="00BB1D43">
        <w:rPr>
          <w:rFonts w:hint="eastAsia"/>
        </w:rPr>
        <w:t>不在字而在留盛紀</w:t>
      </w:r>
      <w:r w:rsidR="00BB1D43" w:rsidRPr="005C410E">
        <w:rPr>
          <w:rFonts w:hint="eastAsia"/>
          <w:spacing w:val="-180"/>
        </w:rPr>
        <w:t>也</w:t>
      </w:r>
      <w:r w:rsidR="00BB1D43" w:rsidRPr="00EE54E7">
        <w:rPr>
          <w:rFonts w:hint="eastAsia"/>
          <w:spacing w:val="-60"/>
          <w:position w:val="22"/>
        </w:rPr>
        <w:t>。</w:t>
      </w:r>
      <w:r w:rsidR="00BB1D43" w:rsidRPr="00EE54E7">
        <w:rPr>
          <w:rFonts w:hint="eastAsia"/>
          <w:position w:val="4"/>
          <w:sz w:val="48"/>
          <w:eastAsianLayout w:id="1718839040" w:combine="1"/>
        </w:rPr>
        <w:t>奉訓鈔經。人人皆願為之。今奉訓指定。單受單鈔。合受合鈔。故大本石印真經。原本皆遵之。經尾留名。薰沐恭繕。蓋紀念盛也。</w:t>
      </w:r>
      <w:r w:rsidR="00BB1D43">
        <w:rPr>
          <w:rFonts w:hint="eastAsia"/>
        </w:rPr>
        <w:t>午經副集先</w:t>
      </w:r>
      <w:r w:rsidR="00BB1D43" w:rsidRPr="005C410E">
        <w:rPr>
          <w:rFonts w:hint="eastAsia"/>
          <w:spacing w:val="-180"/>
        </w:rPr>
        <w:t>授</w:t>
      </w:r>
      <w:r w:rsidR="00BB1D43" w:rsidRPr="005C410E">
        <w:rPr>
          <w:rFonts w:hint="eastAsia"/>
          <w:spacing w:val="-180"/>
          <w:position w:val="22"/>
        </w:rPr>
        <w:t>。</w:t>
      </w:r>
      <w:r w:rsidR="00BB1D43">
        <w:rPr>
          <w:rFonts w:hint="eastAsia"/>
        </w:rPr>
        <w:t>祇有正集千分之</w:t>
      </w:r>
      <w:r w:rsidR="00BB1D43" w:rsidRPr="005C410E">
        <w:rPr>
          <w:rFonts w:hint="eastAsia"/>
          <w:spacing w:val="-180"/>
        </w:rPr>
        <w:t>一</w:t>
      </w:r>
      <w:r w:rsidR="00BB1D43" w:rsidRPr="005C410E">
        <w:rPr>
          <w:rFonts w:hint="eastAsia"/>
          <w:spacing w:val="-180"/>
          <w:position w:val="22"/>
        </w:rPr>
        <w:t>。</w:t>
      </w:r>
      <w:r w:rsidR="00BB1D43">
        <w:rPr>
          <w:rFonts w:hint="eastAsia"/>
        </w:rPr>
        <w:t>先授副</w:t>
      </w:r>
      <w:r w:rsidR="00BB1D43" w:rsidRPr="005C410E">
        <w:rPr>
          <w:rFonts w:hint="eastAsia"/>
          <w:spacing w:val="-180"/>
        </w:rPr>
        <w:t>集</w:t>
      </w:r>
      <w:r w:rsidR="00BB1D43" w:rsidRPr="005C410E">
        <w:rPr>
          <w:rFonts w:hint="eastAsia"/>
          <w:spacing w:val="-180"/>
          <w:position w:val="22"/>
        </w:rPr>
        <w:t>。</w:t>
      </w:r>
      <w:r w:rsidR="00BB1D43">
        <w:rPr>
          <w:rFonts w:hint="eastAsia"/>
        </w:rPr>
        <w:t>亦因各有雲程分飛之樂</w:t>
      </w:r>
      <w:r w:rsidR="00BB1D43" w:rsidRPr="005C410E">
        <w:rPr>
          <w:rFonts w:hint="eastAsia"/>
          <w:spacing w:val="-180"/>
        </w:rPr>
        <w:t>耳</w:t>
      </w:r>
      <w:r w:rsidR="00BB1D43" w:rsidRPr="005C410E">
        <w:rPr>
          <w:rFonts w:hint="eastAsia"/>
          <w:spacing w:val="-180"/>
          <w:position w:val="22"/>
        </w:rPr>
        <w:t>。</w:t>
      </w:r>
      <w:r w:rsidR="00BB1D43">
        <w:rPr>
          <w:rFonts w:hint="eastAsia"/>
        </w:rPr>
        <w:t>不必急不必</w:t>
      </w:r>
      <w:r w:rsidR="00BB1D43" w:rsidRPr="005C410E">
        <w:rPr>
          <w:rFonts w:hint="eastAsia"/>
          <w:spacing w:val="-180"/>
        </w:rPr>
        <w:t>慮</w:t>
      </w:r>
      <w:r w:rsidR="00BB1D43" w:rsidRPr="005C410E">
        <w:rPr>
          <w:rFonts w:hint="eastAsia"/>
          <w:spacing w:val="-180"/>
          <w:position w:val="22"/>
        </w:rPr>
        <w:t>。</w:t>
      </w:r>
      <w:r w:rsidR="00BB1D43">
        <w:rPr>
          <w:rFonts w:hint="eastAsia"/>
        </w:rPr>
        <w:t>授完時缺遺甚</w:t>
      </w:r>
      <w:r w:rsidR="00BB1D43" w:rsidRPr="005C410E">
        <w:rPr>
          <w:rFonts w:hint="eastAsia"/>
          <w:spacing w:val="-180"/>
        </w:rPr>
        <w:t>多</w:t>
      </w:r>
      <w:r w:rsidR="00BB1D43" w:rsidRPr="005C410E">
        <w:rPr>
          <w:rFonts w:hint="eastAsia"/>
          <w:spacing w:val="-180"/>
          <w:position w:val="22"/>
        </w:rPr>
        <w:t>。</w:t>
      </w:r>
      <w:r w:rsidR="00BB1D43">
        <w:rPr>
          <w:rFonts w:hint="eastAsia"/>
        </w:rPr>
        <w:t>均有所</w:t>
      </w:r>
      <w:r w:rsidR="00BB1D43" w:rsidRPr="005C410E">
        <w:rPr>
          <w:rFonts w:hint="eastAsia"/>
          <w:spacing w:val="-180"/>
        </w:rPr>
        <w:t>分</w:t>
      </w:r>
      <w:r w:rsidR="00BB1D43" w:rsidRPr="005C410E">
        <w:rPr>
          <w:rFonts w:hint="eastAsia"/>
          <w:spacing w:val="-180"/>
          <w:position w:val="22"/>
        </w:rPr>
        <w:t>。</w:t>
      </w:r>
      <w:r w:rsidR="00BB1D43">
        <w:rPr>
          <w:rFonts w:hint="eastAsia"/>
        </w:rPr>
        <w:t>何半部心聲嘈嘈</w:t>
      </w:r>
      <w:r w:rsidR="00BB1D43" w:rsidRPr="005C410E">
        <w:rPr>
          <w:rFonts w:hint="eastAsia"/>
          <w:spacing w:val="-180"/>
        </w:rPr>
        <w:t>耳</w:t>
      </w:r>
      <w:r w:rsidR="00BB1D43" w:rsidRPr="005C410E">
        <w:rPr>
          <w:rFonts w:hint="eastAsia"/>
          <w:spacing w:val="-180"/>
          <w:position w:val="22"/>
        </w:rPr>
        <w:t>。</w:t>
      </w:r>
      <w:r w:rsidR="00BB1D43">
        <w:rPr>
          <w:rFonts w:hint="eastAsia"/>
        </w:rPr>
        <w:t>此卷不多定</w:t>
      </w:r>
      <w:r w:rsidR="00BB1D43" w:rsidRPr="005C410E">
        <w:rPr>
          <w:rFonts w:hint="eastAsia"/>
          <w:spacing w:val="-180"/>
        </w:rPr>
        <w:t>註</w:t>
      </w:r>
      <w:r w:rsidR="00BB1D43" w:rsidRPr="005C410E">
        <w:rPr>
          <w:rFonts w:hint="eastAsia"/>
          <w:spacing w:val="-180"/>
          <w:position w:val="22"/>
        </w:rPr>
        <w:t>。</w:t>
      </w:r>
      <w:r w:rsidR="00BB1D43">
        <w:rPr>
          <w:rFonts w:hint="eastAsia"/>
        </w:rPr>
        <w:t>因係午經中抽出純用悟</w:t>
      </w:r>
      <w:r w:rsidR="00BB1D43" w:rsidRPr="005C410E">
        <w:rPr>
          <w:rFonts w:hint="eastAsia"/>
          <w:spacing w:val="-180"/>
        </w:rPr>
        <w:t>功</w:t>
      </w:r>
      <w:r w:rsidR="00BB1D43" w:rsidRPr="005C410E">
        <w:rPr>
          <w:rFonts w:hint="eastAsia"/>
          <w:spacing w:val="-180"/>
          <w:position w:val="22"/>
        </w:rPr>
        <w:t>。</w:t>
      </w:r>
      <w:r w:rsidR="00BB1D43">
        <w:rPr>
          <w:rFonts w:hint="eastAsia"/>
        </w:rPr>
        <w:t>悟到即</w:t>
      </w:r>
      <w:r w:rsidR="00BB1D43" w:rsidRPr="005C410E">
        <w:rPr>
          <w:rFonts w:hint="eastAsia"/>
          <w:spacing w:val="-180"/>
        </w:rPr>
        <w:t>是</w:t>
      </w:r>
      <w:r w:rsidR="00BB1D43" w:rsidRPr="005C410E">
        <w:rPr>
          <w:rFonts w:hint="eastAsia"/>
          <w:spacing w:val="-180"/>
          <w:position w:val="22"/>
        </w:rPr>
        <w:t>。</w:t>
      </w:r>
    </w:p>
    <w:p w:rsidR="00BB1D43" w:rsidRDefault="00BB1D43" w:rsidP="00EE54E7">
      <w:pPr>
        <w:pStyle w:val="ae"/>
      </w:pPr>
      <w:r>
        <w:rPr>
          <w:rFonts w:hint="eastAsia"/>
        </w:rPr>
        <w:t>謹案癸亥</w:t>
      </w:r>
      <w:r w:rsidRPr="005C410E">
        <w:rPr>
          <w:rFonts w:hint="eastAsia"/>
          <w:spacing w:val="-180"/>
        </w:rPr>
        <w:t>年</w:t>
      </w:r>
      <w:r w:rsidRPr="005C410E">
        <w:rPr>
          <w:rFonts w:hint="eastAsia"/>
          <w:spacing w:val="-180"/>
          <w:position w:val="22"/>
        </w:rPr>
        <w:t>。</w:t>
      </w:r>
      <w:r>
        <w:rPr>
          <w:rFonts w:hint="eastAsia"/>
        </w:rPr>
        <w:t>一二三四母</w:t>
      </w:r>
      <w:r w:rsidRPr="005C410E">
        <w:rPr>
          <w:rFonts w:hint="eastAsia"/>
          <w:spacing w:val="-180"/>
        </w:rPr>
        <w:t>壇</w:t>
      </w:r>
      <w:r w:rsidRPr="005C410E">
        <w:rPr>
          <w:rFonts w:hint="eastAsia"/>
          <w:spacing w:val="-180"/>
          <w:position w:val="22"/>
        </w:rPr>
        <w:t>。</w:t>
      </w:r>
      <w:r>
        <w:rPr>
          <w:rFonts w:hint="eastAsia"/>
        </w:rPr>
        <w:t>分授午經正集六</w:t>
      </w:r>
      <w:r w:rsidRPr="005C410E">
        <w:rPr>
          <w:rFonts w:hint="eastAsia"/>
          <w:spacing w:val="-180"/>
        </w:rPr>
        <w:t>卷</w:t>
      </w:r>
      <w:r w:rsidRPr="005C410E">
        <w:rPr>
          <w:rFonts w:hint="eastAsia"/>
          <w:spacing w:val="-180"/>
          <w:position w:val="22"/>
        </w:rPr>
        <w:t>。</w:t>
      </w:r>
      <w:r>
        <w:rPr>
          <w:rFonts w:hint="eastAsia"/>
        </w:rPr>
        <w:t>二十四</w:t>
      </w:r>
      <w:r w:rsidRPr="005C410E">
        <w:rPr>
          <w:rFonts w:hint="eastAsia"/>
          <w:spacing w:val="-180"/>
        </w:rPr>
        <w:t>節</w:t>
      </w:r>
      <w:r w:rsidRPr="005C410E">
        <w:rPr>
          <w:rFonts w:hint="eastAsia"/>
          <w:spacing w:val="-180"/>
          <w:position w:val="22"/>
        </w:rPr>
        <w:t>。</w:t>
      </w:r>
      <w:r>
        <w:rPr>
          <w:rFonts w:hint="eastAsia"/>
        </w:rPr>
        <w:t>三百六十五</w:t>
      </w:r>
      <w:r w:rsidRPr="005C410E">
        <w:rPr>
          <w:rFonts w:hint="eastAsia"/>
          <w:spacing w:val="-180"/>
        </w:rPr>
        <w:t>籙</w:t>
      </w:r>
      <w:r w:rsidRPr="005C410E">
        <w:rPr>
          <w:rFonts w:hint="eastAsia"/>
          <w:spacing w:val="-180"/>
          <w:position w:val="22"/>
        </w:rPr>
        <w:t>。</w:t>
      </w:r>
      <w:r>
        <w:rPr>
          <w:rFonts w:hint="eastAsia"/>
        </w:rPr>
        <w:t>不下十餘萬</w:t>
      </w:r>
      <w:r w:rsidRPr="005C410E">
        <w:rPr>
          <w:rFonts w:hint="eastAsia"/>
          <w:spacing w:val="-180"/>
        </w:rPr>
        <w:t>言</w:t>
      </w:r>
      <w:r w:rsidRPr="005C410E">
        <w:rPr>
          <w:rFonts w:hint="eastAsia"/>
          <w:spacing w:val="-180"/>
          <w:position w:val="22"/>
        </w:rPr>
        <w:t>。</w:t>
      </w:r>
      <w:r>
        <w:rPr>
          <w:rFonts w:hint="eastAsia"/>
        </w:rPr>
        <w:t>今先授副</w:t>
      </w:r>
      <w:r w:rsidRPr="005C410E">
        <w:rPr>
          <w:rFonts w:hint="eastAsia"/>
          <w:spacing w:val="-180"/>
        </w:rPr>
        <w:t>集</w:t>
      </w:r>
      <w:r w:rsidRPr="005C410E">
        <w:rPr>
          <w:rFonts w:hint="eastAsia"/>
          <w:spacing w:val="-180"/>
          <w:position w:val="22"/>
        </w:rPr>
        <w:t>。</w:t>
      </w:r>
      <w:r>
        <w:rPr>
          <w:rFonts w:hint="eastAsia"/>
        </w:rPr>
        <w:t>係從午經中抽</w:t>
      </w:r>
      <w:r w:rsidRPr="005C410E">
        <w:rPr>
          <w:rFonts w:hint="eastAsia"/>
          <w:spacing w:val="-180"/>
        </w:rPr>
        <w:t>出</w:t>
      </w:r>
      <w:r w:rsidRPr="005C410E">
        <w:rPr>
          <w:rFonts w:hint="eastAsia"/>
          <w:spacing w:val="-180"/>
          <w:position w:val="22"/>
        </w:rPr>
        <w:t>。</w:t>
      </w:r>
      <w:r>
        <w:rPr>
          <w:rFonts w:hint="eastAsia"/>
        </w:rPr>
        <w:t>純用悟</w:t>
      </w:r>
      <w:r w:rsidRPr="005C410E">
        <w:rPr>
          <w:rFonts w:hint="eastAsia"/>
          <w:spacing w:val="-180"/>
        </w:rPr>
        <w:t>功</w:t>
      </w:r>
      <w:r w:rsidRPr="005C410E">
        <w:rPr>
          <w:rFonts w:hint="eastAsia"/>
          <w:spacing w:val="-180"/>
          <w:position w:val="22"/>
        </w:rPr>
        <w:t>。</w:t>
      </w:r>
      <w:r>
        <w:rPr>
          <w:rFonts w:hint="eastAsia"/>
        </w:rPr>
        <w:t>細繹初開經</w:t>
      </w:r>
      <w:r w:rsidRPr="005C410E">
        <w:rPr>
          <w:rFonts w:hint="eastAsia"/>
          <w:spacing w:val="-180"/>
        </w:rPr>
        <w:t>時</w:t>
      </w:r>
      <w:r w:rsidRPr="005C410E">
        <w:rPr>
          <w:rFonts w:hint="eastAsia"/>
          <w:spacing w:val="-180"/>
          <w:position w:val="22"/>
        </w:rPr>
        <w:t>。</w:t>
      </w:r>
      <w:r>
        <w:rPr>
          <w:rFonts w:hint="eastAsia"/>
        </w:rPr>
        <w:t>子丑寅各集訓中屢有先授午經之</w:t>
      </w:r>
      <w:r w:rsidRPr="005C410E">
        <w:rPr>
          <w:rFonts w:hint="eastAsia"/>
          <w:spacing w:val="-180"/>
        </w:rPr>
        <w:t>語</w:t>
      </w:r>
      <w:r w:rsidRPr="005C410E">
        <w:rPr>
          <w:rFonts w:hint="eastAsia"/>
          <w:spacing w:val="-180"/>
          <w:position w:val="22"/>
        </w:rPr>
        <w:t>。</w:t>
      </w:r>
      <w:r>
        <w:rPr>
          <w:rFonts w:hint="eastAsia"/>
        </w:rPr>
        <w:t>又真經語後</w:t>
      </w:r>
      <w:r w:rsidRPr="005C410E">
        <w:rPr>
          <w:rFonts w:hint="eastAsia"/>
          <w:spacing w:val="-180"/>
        </w:rPr>
        <w:t>云</w:t>
      </w:r>
      <w:r w:rsidRPr="005C410E">
        <w:rPr>
          <w:rFonts w:hint="eastAsia"/>
          <w:spacing w:val="-180"/>
          <w:position w:val="22"/>
        </w:rPr>
        <w:t>。</w:t>
      </w:r>
      <w:r>
        <w:rPr>
          <w:rFonts w:hint="eastAsia"/>
        </w:rPr>
        <w:t>將來正經午集產</w:t>
      </w:r>
      <w:r w:rsidRPr="005C410E">
        <w:rPr>
          <w:rFonts w:hint="eastAsia"/>
          <w:spacing w:val="-180"/>
        </w:rPr>
        <w:t>世</w:t>
      </w:r>
      <w:r w:rsidRPr="005C410E">
        <w:rPr>
          <w:rFonts w:hint="eastAsia"/>
          <w:spacing w:val="-180"/>
          <w:position w:val="22"/>
        </w:rPr>
        <w:t>。</w:t>
      </w:r>
      <w:r>
        <w:rPr>
          <w:rFonts w:hint="eastAsia"/>
        </w:rPr>
        <w:t>合觀是</w:t>
      </w:r>
      <w:r w:rsidRPr="005C410E">
        <w:rPr>
          <w:rFonts w:hint="eastAsia"/>
          <w:spacing w:val="-180"/>
        </w:rPr>
        <w:t>篇</w:t>
      </w:r>
      <w:r w:rsidRPr="005C410E">
        <w:rPr>
          <w:rFonts w:hint="eastAsia"/>
          <w:spacing w:val="-180"/>
          <w:position w:val="22"/>
        </w:rPr>
        <w:t>。</w:t>
      </w:r>
      <w:r>
        <w:rPr>
          <w:rFonts w:hint="eastAsia"/>
        </w:rPr>
        <w:lastRenderedPageBreak/>
        <w:t>自可證驗等</w:t>
      </w:r>
      <w:r w:rsidRPr="005C410E">
        <w:rPr>
          <w:rFonts w:hint="eastAsia"/>
          <w:spacing w:val="-180"/>
        </w:rPr>
        <w:t>語</w:t>
      </w:r>
      <w:r w:rsidRPr="005C410E">
        <w:rPr>
          <w:rFonts w:hint="eastAsia"/>
          <w:spacing w:val="-180"/>
          <w:position w:val="22"/>
        </w:rPr>
        <w:t>。</w:t>
      </w:r>
      <w:r>
        <w:rPr>
          <w:rFonts w:hint="eastAsia"/>
        </w:rPr>
        <w:t>合而味</w:t>
      </w:r>
      <w:r w:rsidRPr="005C410E">
        <w:rPr>
          <w:rFonts w:hint="eastAsia"/>
          <w:spacing w:val="-180"/>
        </w:rPr>
        <w:t>之</w:t>
      </w:r>
      <w:r w:rsidRPr="005C410E">
        <w:rPr>
          <w:rFonts w:hint="eastAsia"/>
          <w:spacing w:val="-180"/>
          <w:position w:val="22"/>
        </w:rPr>
        <w:t>。</w:t>
      </w:r>
      <w:r>
        <w:rPr>
          <w:rFonts w:hint="eastAsia"/>
        </w:rPr>
        <w:t>可見午集並無正副之</w:t>
      </w:r>
      <w:r w:rsidRPr="005C410E">
        <w:rPr>
          <w:rFonts w:hint="eastAsia"/>
          <w:spacing w:val="-180"/>
        </w:rPr>
        <w:t>分</w:t>
      </w:r>
      <w:r w:rsidRPr="005C410E">
        <w:rPr>
          <w:rFonts w:hint="eastAsia"/>
          <w:spacing w:val="-180"/>
          <w:position w:val="22"/>
        </w:rPr>
        <w:t>。</w:t>
      </w:r>
      <w:r>
        <w:rPr>
          <w:rFonts w:hint="eastAsia"/>
        </w:rPr>
        <w:t>實以午集浩</w:t>
      </w:r>
      <w:r w:rsidRPr="005C410E">
        <w:rPr>
          <w:rFonts w:hint="eastAsia"/>
          <w:spacing w:val="-180"/>
        </w:rPr>
        <w:t>繁</w:t>
      </w:r>
      <w:r w:rsidRPr="005C410E">
        <w:rPr>
          <w:rFonts w:hint="eastAsia"/>
          <w:spacing w:val="-180"/>
          <w:position w:val="22"/>
        </w:rPr>
        <w:t>。</w:t>
      </w:r>
      <w:r>
        <w:rPr>
          <w:rFonts w:hint="eastAsia"/>
        </w:rPr>
        <w:t>恐非少數弟子之靈所能感召而</w:t>
      </w:r>
      <w:r w:rsidRPr="005C410E">
        <w:rPr>
          <w:rFonts w:hint="eastAsia"/>
          <w:spacing w:val="-180"/>
        </w:rPr>
        <w:t>下</w:t>
      </w:r>
      <w:r w:rsidRPr="005C410E">
        <w:rPr>
          <w:rFonts w:hint="eastAsia"/>
          <w:spacing w:val="-180"/>
          <w:position w:val="22"/>
        </w:rPr>
        <w:t>。</w:t>
      </w:r>
      <w:r>
        <w:rPr>
          <w:rFonts w:hint="eastAsia"/>
        </w:rPr>
        <w:t>且四十八子中每次經壇到</w:t>
      </w:r>
      <w:r w:rsidRPr="005C410E">
        <w:rPr>
          <w:rFonts w:hint="eastAsia"/>
          <w:spacing w:val="-180"/>
        </w:rPr>
        <w:t>者</w:t>
      </w:r>
      <w:r w:rsidRPr="005C410E">
        <w:rPr>
          <w:rFonts w:hint="eastAsia"/>
          <w:spacing w:val="-180"/>
          <w:position w:val="22"/>
        </w:rPr>
        <w:t>。</w:t>
      </w:r>
      <w:r>
        <w:rPr>
          <w:rFonts w:hint="eastAsia"/>
        </w:rPr>
        <w:t>至多不過二十餘</w:t>
      </w:r>
      <w:r w:rsidRPr="005C410E">
        <w:rPr>
          <w:rFonts w:hint="eastAsia"/>
          <w:spacing w:val="-180"/>
        </w:rPr>
        <w:t>人</w:t>
      </w:r>
      <w:r w:rsidRPr="005C410E">
        <w:rPr>
          <w:rFonts w:hint="eastAsia"/>
          <w:spacing w:val="-180"/>
          <w:position w:val="22"/>
        </w:rPr>
        <w:t>。</w:t>
      </w:r>
      <w:r>
        <w:rPr>
          <w:rFonts w:hint="eastAsia"/>
        </w:rPr>
        <w:t>必俟創設道院</w:t>
      </w:r>
      <w:r w:rsidRPr="005C410E">
        <w:rPr>
          <w:rFonts w:hint="eastAsia"/>
          <w:spacing w:val="-180"/>
        </w:rPr>
        <w:t>後</w:t>
      </w:r>
      <w:r w:rsidRPr="005C410E">
        <w:rPr>
          <w:rFonts w:hint="eastAsia"/>
          <w:spacing w:val="-180"/>
          <w:position w:val="22"/>
        </w:rPr>
        <w:t>。</w:t>
      </w:r>
      <w:r>
        <w:rPr>
          <w:rFonts w:hint="eastAsia"/>
        </w:rPr>
        <w:t>合南北各大首</w:t>
      </w:r>
      <w:r w:rsidRPr="005C410E">
        <w:rPr>
          <w:rFonts w:hint="eastAsia"/>
          <w:spacing w:val="-180"/>
        </w:rPr>
        <w:t>領</w:t>
      </w:r>
      <w:r w:rsidRPr="005C410E">
        <w:rPr>
          <w:rFonts w:hint="eastAsia"/>
          <w:spacing w:val="-180"/>
          <w:position w:val="22"/>
        </w:rPr>
        <w:t>。</w:t>
      </w:r>
      <w:r>
        <w:rPr>
          <w:rFonts w:hint="eastAsia"/>
        </w:rPr>
        <w:t>眾靈所</w:t>
      </w:r>
      <w:r w:rsidRPr="005C410E">
        <w:rPr>
          <w:rFonts w:hint="eastAsia"/>
          <w:spacing w:val="-180"/>
        </w:rPr>
        <w:t>集</w:t>
      </w:r>
      <w:r w:rsidRPr="005C410E">
        <w:rPr>
          <w:rFonts w:hint="eastAsia"/>
          <w:spacing w:val="-180"/>
          <w:position w:val="22"/>
        </w:rPr>
        <w:t>。</w:t>
      </w:r>
      <w:r>
        <w:rPr>
          <w:rFonts w:hint="eastAsia"/>
        </w:rPr>
        <w:t>又加以南北濟</w:t>
      </w:r>
      <w:r w:rsidRPr="005C410E">
        <w:rPr>
          <w:rFonts w:hint="eastAsia"/>
          <w:spacing w:val="-180"/>
        </w:rPr>
        <w:t>濟</w:t>
      </w:r>
      <w:r w:rsidRPr="005C410E">
        <w:rPr>
          <w:rFonts w:hint="eastAsia"/>
          <w:spacing w:val="-180"/>
          <w:position w:val="22"/>
        </w:rPr>
        <w:t>。</w:t>
      </w:r>
      <w:r w:rsidR="00975793">
        <w:rPr>
          <w:rFonts w:hint="eastAsia"/>
        </w:rPr>
        <w:t>（</w:t>
      </w:r>
      <w:r>
        <w:rPr>
          <w:rFonts w:hint="eastAsia"/>
        </w:rPr>
        <w:t>南京北</w:t>
      </w:r>
      <w:r w:rsidRPr="005C410E">
        <w:rPr>
          <w:rFonts w:hint="eastAsia"/>
          <w:spacing w:val="-180"/>
        </w:rPr>
        <w:t>京</w:t>
      </w:r>
      <w:r w:rsidRPr="005C410E">
        <w:rPr>
          <w:rFonts w:hint="eastAsia"/>
          <w:spacing w:val="-180"/>
          <w:position w:val="22"/>
        </w:rPr>
        <w:t>。</w:t>
      </w:r>
      <w:r>
        <w:rPr>
          <w:rFonts w:hint="eastAsia"/>
        </w:rPr>
        <w:t>濟南濟</w:t>
      </w:r>
      <w:r w:rsidRPr="005C410E">
        <w:rPr>
          <w:rFonts w:hint="eastAsia"/>
          <w:spacing w:val="-180"/>
        </w:rPr>
        <w:t>甯</w:t>
      </w:r>
      <w:r w:rsidRPr="005C410E">
        <w:rPr>
          <w:rFonts w:hint="eastAsia"/>
          <w:spacing w:val="-180"/>
          <w:position w:val="22"/>
        </w:rPr>
        <w:t>。</w:t>
      </w:r>
      <w:r w:rsidR="00975793">
        <w:rPr>
          <w:rFonts w:hint="eastAsia"/>
        </w:rPr>
        <w:t>）</w:t>
      </w:r>
      <w:r>
        <w:rPr>
          <w:rFonts w:hint="eastAsia"/>
        </w:rPr>
        <w:t>所謂水火既濟之玄</w:t>
      </w:r>
      <w:r w:rsidRPr="005C410E">
        <w:rPr>
          <w:rFonts w:hint="eastAsia"/>
          <w:spacing w:val="-180"/>
        </w:rPr>
        <w:t>功</w:t>
      </w:r>
      <w:r w:rsidRPr="005C410E">
        <w:rPr>
          <w:rFonts w:hint="eastAsia"/>
          <w:spacing w:val="-180"/>
          <w:position w:val="22"/>
        </w:rPr>
        <w:t>。</w:t>
      </w:r>
      <w:r>
        <w:rPr>
          <w:rFonts w:hint="eastAsia"/>
        </w:rPr>
        <w:t>而成此曠古未聞化災弭劫普救萬靈之聖經</w:t>
      </w:r>
      <w:r w:rsidRPr="005C410E">
        <w:rPr>
          <w:rFonts w:hint="eastAsia"/>
          <w:spacing w:val="-180"/>
        </w:rPr>
        <w:t>也</w:t>
      </w:r>
      <w:r w:rsidRPr="005C410E">
        <w:rPr>
          <w:rFonts w:hint="eastAsia"/>
          <w:spacing w:val="-180"/>
          <w:position w:val="22"/>
        </w:rPr>
        <w:t>。</w:t>
      </w:r>
      <w:r>
        <w:rPr>
          <w:rFonts w:hint="eastAsia"/>
        </w:rPr>
        <w:t>查午經正</w:t>
      </w:r>
      <w:r w:rsidRPr="005C410E">
        <w:rPr>
          <w:rFonts w:hint="eastAsia"/>
          <w:spacing w:val="-180"/>
        </w:rPr>
        <w:t>集</w:t>
      </w:r>
      <w:r w:rsidRPr="005C410E">
        <w:rPr>
          <w:rFonts w:hint="eastAsia"/>
          <w:spacing w:val="-180"/>
          <w:position w:val="22"/>
        </w:rPr>
        <w:t>。</w:t>
      </w:r>
      <w:r>
        <w:rPr>
          <w:rFonts w:hint="eastAsia"/>
        </w:rPr>
        <w:t>非僅圖</w:t>
      </w:r>
      <w:r w:rsidRPr="005C410E">
        <w:rPr>
          <w:rFonts w:hint="eastAsia"/>
          <w:spacing w:val="-180"/>
        </w:rPr>
        <w:t>說</w:t>
      </w:r>
      <w:r w:rsidRPr="005C410E">
        <w:rPr>
          <w:rFonts w:hint="eastAsia"/>
          <w:spacing w:val="-180"/>
          <w:position w:val="22"/>
        </w:rPr>
        <w:t>。</w:t>
      </w:r>
      <w:r>
        <w:rPr>
          <w:rFonts w:hint="eastAsia"/>
        </w:rPr>
        <w:t>已將十二集經包括無</w:t>
      </w:r>
      <w:r w:rsidRPr="005C410E">
        <w:rPr>
          <w:rFonts w:hint="eastAsia"/>
          <w:spacing w:val="-180"/>
        </w:rPr>
        <w:t>遺</w:t>
      </w:r>
      <w:r w:rsidRPr="005C410E">
        <w:rPr>
          <w:rFonts w:hint="eastAsia"/>
          <w:spacing w:val="-180"/>
          <w:position w:val="22"/>
        </w:rPr>
        <w:t>。</w:t>
      </w:r>
      <w:r>
        <w:rPr>
          <w:rFonts w:hint="eastAsia"/>
        </w:rPr>
        <w:t>是全部之精華</w:t>
      </w:r>
      <w:r w:rsidRPr="005C410E">
        <w:rPr>
          <w:rFonts w:hint="eastAsia"/>
          <w:spacing w:val="-180"/>
        </w:rPr>
        <w:t>也</w:t>
      </w:r>
      <w:r w:rsidRPr="005C410E">
        <w:rPr>
          <w:rFonts w:hint="eastAsia"/>
          <w:spacing w:val="-180"/>
          <w:position w:val="22"/>
        </w:rPr>
        <w:t>。</w:t>
      </w:r>
      <w:r>
        <w:rPr>
          <w:rFonts w:hint="eastAsia"/>
        </w:rPr>
        <w:t>後有以十二集</w:t>
      </w:r>
      <w:r w:rsidRPr="005C410E">
        <w:rPr>
          <w:rFonts w:hint="eastAsia"/>
          <w:spacing w:val="-180"/>
        </w:rPr>
        <w:t>經</w:t>
      </w:r>
      <w:r w:rsidRPr="005C410E">
        <w:rPr>
          <w:rFonts w:hint="eastAsia"/>
          <w:spacing w:val="-180"/>
          <w:position w:val="22"/>
        </w:rPr>
        <w:t>。</w:t>
      </w:r>
      <w:r>
        <w:rPr>
          <w:rFonts w:hint="eastAsia"/>
        </w:rPr>
        <w:t>皆有正副之</w:t>
      </w:r>
      <w:r w:rsidRPr="005C410E">
        <w:rPr>
          <w:rFonts w:hint="eastAsia"/>
          <w:spacing w:val="-180"/>
        </w:rPr>
        <w:t>分</w:t>
      </w:r>
      <w:r w:rsidRPr="005C410E">
        <w:rPr>
          <w:rFonts w:hint="eastAsia"/>
          <w:spacing w:val="-180"/>
          <w:position w:val="22"/>
        </w:rPr>
        <w:t>。</w:t>
      </w:r>
      <w:r>
        <w:rPr>
          <w:rFonts w:hint="eastAsia"/>
        </w:rPr>
        <w:t>是誤解</w:t>
      </w:r>
      <w:r w:rsidRPr="005C410E">
        <w:rPr>
          <w:rFonts w:hint="eastAsia"/>
          <w:spacing w:val="-180"/>
        </w:rPr>
        <w:t>耳</w:t>
      </w:r>
      <w:r w:rsidRPr="005C410E">
        <w:rPr>
          <w:rFonts w:hint="eastAsia"/>
          <w:spacing w:val="-180"/>
          <w:position w:val="22"/>
        </w:rPr>
        <w:t>。</w:t>
      </w:r>
    </w:p>
    <w:p w:rsidR="00BB1D43" w:rsidRDefault="00BB1D43" w:rsidP="004535BC">
      <w:pPr>
        <w:pStyle w:val="a9"/>
      </w:pPr>
      <w:r>
        <w:rPr>
          <w:rFonts w:hint="eastAsia"/>
        </w:rPr>
        <w:t>十一月二十六日丁卯正己未二集經</w:t>
      </w:r>
      <w:r w:rsidR="00EE54E7" w:rsidRPr="00EE54E7">
        <w:rPr>
          <w:rFonts w:hint="eastAsia"/>
          <w:spacing w:val="60"/>
        </w:rPr>
        <w:t>壇</w:t>
      </w:r>
      <w:r w:rsidRPr="00EE54E7">
        <w:rPr>
          <w:rFonts w:hint="eastAsia"/>
          <w:sz w:val="24"/>
          <w:szCs w:val="24"/>
        </w:rPr>
        <w:t>在福緣壇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青玄老祖</w:t>
      </w:r>
      <w:r w:rsidRPr="005C410E">
        <w:rPr>
          <w:rFonts w:hint="eastAsia"/>
          <w:spacing w:val="-180"/>
        </w:rPr>
        <w:t>到</w:t>
      </w:r>
      <w:r w:rsidRPr="005C410E">
        <w:rPr>
          <w:rFonts w:hint="eastAsia"/>
          <w:spacing w:val="-180"/>
          <w:position w:val="22"/>
        </w:rPr>
        <w:t>。</w:t>
      </w:r>
      <w:r>
        <w:rPr>
          <w:rFonts w:hint="eastAsia"/>
        </w:rPr>
        <w:t>在壇諸</w:t>
      </w:r>
      <w:r w:rsidRPr="005C410E">
        <w:rPr>
          <w:rFonts w:hint="eastAsia"/>
          <w:spacing w:val="-180"/>
        </w:rPr>
        <w:t>子</w:t>
      </w:r>
      <w:r w:rsidRPr="005C410E">
        <w:rPr>
          <w:rFonts w:hint="eastAsia"/>
          <w:spacing w:val="-180"/>
          <w:position w:val="22"/>
        </w:rPr>
        <w:t>。</w:t>
      </w:r>
      <w:r>
        <w:rPr>
          <w:rFonts w:hint="eastAsia"/>
        </w:rPr>
        <w:t>又是登山半</w:t>
      </w:r>
      <w:r w:rsidRPr="005C410E">
        <w:rPr>
          <w:rFonts w:hint="eastAsia"/>
          <w:spacing w:val="-180"/>
        </w:rPr>
        <w:t>數</w:t>
      </w:r>
      <w:r w:rsidRPr="005C410E">
        <w:rPr>
          <w:rFonts w:hint="eastAsia"/>
          <w:spacing w:val="-180"/>
          <w:position w:val="22"/>
        </w:rPr>
        <w:t>。</w:t>
      </w:r>
      <w:r>
        <w:rPr>
          <w:rFonts w:hint="eastAsia"/>
        </w:rPr>
        <w:t>詩箋俱有悟到</w:t>
      </w:r>
      <w:r w:rsidRPr="005C410E">
        <w:rPr>
          <w:rFonts w:hint="eastAsia"/>
          <w:spacing w:val="-180"/>
        </w:rPr>
        <w:t>處</w:t>
      </w:r>
      <w:r w:rsidRPr="005C410E">
        <w:rPr>
          <w:rFonts w:hint="eastAsia"/>
          <w:spacing w:val="-180"/>
          <w:position w:val="22"/>
        </w:rPr>
        <w:t>。</w:t>
      </w:r>
      <w:r>
        <w:rPr>
          <w:rFonts w:hint="eastAsia"/>
        </w:rPr>
        <w:t>心心坐</w:t>
      </w:r>
      <w:r w:rsidRPr="005C410E">
        <w:rPr>
          <w:rFonts w:hint="eastAsia"/>
          <w:spacing w:val="-180"/>
        </w:rPr>
        <w:t>索</w:t>
      </w:r>
      <w:r w:rsidRPr="005C410E">
        <w:rPr>
          <w:rFonts w:hint="eastAsia"/>
          <w:spacing w:val="-180"/>
          <w:position w:val="22"/>
        </w:rPr>
        <w:t>。</w:t>
      </w:r>
      <w:r>
        <w:rPr>
          <w:rFonts w:hint="eastAsia"/>
        </w:rPr>
        <w:t>能從合恰分</w:t>
      </w:r>
      <w:r w:rsidRPr="005C410E">
        <w:rPr>
          <w:rFonts w:hint="eastAsia"/>
          <w:spacing w:val="-180"/>
        </w:rPr>
        <w:t>畫</w:t>
      </w:r>
      <w:r w:rsidRPr="005C410E">
        <w:rPr>
          <w:rFonts w:hint="eastAsia"/>
          <w:spacing w:val="-180"/>
          <w:position w:val="22"/>
        </w:rPr>
        <w:t>。</w:t>
      </w:r>
      <w:r>
        <w:rPr>
          <w:rFonts w:hint="eastAsia"/>
        </w:rPr>
        <w:t>再進一</w:t>
      </w:r>
      <w:r w:rsidRPr="005C410E">
        <w:rPr>
          <w:rFonts w:hint="eastAsia"/>
          <w:spacing w:val="-180"/>
        </w:rPr>
        <w:t>解</w:t>
      </w:r>
      <w:r w:rsidRPr="005C410E">
        <w:rPr>
          <w:rFonts w:hint="eastAsia"/>
          <w:spacing w:val="-180"/>
          <w:position w:val="22"/>
        </w:rPr>
        <w:t>。</w:t>
      </w:r>
      <w:r>
        <w:rPr>
          <w:rFonts w:hint="eastAsia"/>
        </w:rPr>
        <w:t>以明盈虛消長之</w:t>
      </w:r>
      <w:r w:rsidRPr="005C410E">
        <w:rPr>
          <w:rFonts w:hint="eastAsia"/>
          <w:spacing w:val="-180"/>
        </w:rPr>
        <w:t>理</w:t>
      </w:r>
      <w:r w:rsidRPr="005C410E">
        <w:rPr>
          <w:rFonts w:hint="eastAsia"/>
          <w:spacing w:val="-180"/>
          <w:position w:val="22"/>
        </w:rPr>
        <w:t>。</w:t>
      </w:r>
      <w:r>
        <w:rPr>
          <w:rFonts w:hint="eastAsia"/>
        </w:rPr>
        <w:t>人定勝天亦有不可勝天</w:t>
      </w:r>
      <w:r w:rsidRPr="005C410E">
        <w:rPr>
          <w:rFonts w:hint="eastAsia"/>
          <w:spacing w:val="-180"/>
        </w:rPr>
        <w:t>者</w:t>
      </w:r>
      <w:r w:rsidRPr="005C410E">
        <w:rPr>
          <w:rFonts w:hint="eastAsia"/>
          <w:spacing w:val="-180"/>
          <w:position w:val="22"/>
        </w:rPr>
        <w:t>。</w:t>
      </w:r>
      <w:r>
        <w:rPr>
          <w:rFonts w:hint="eastAsia"/>
        </w:rPr>
        <w:t>即數為之</w:t>
      </w:r>
      <w:r w:rsidRPr="005C410E">
        <w:rPr>
          <w:rFonts w:hint="eastAsia"/>
          <w:spacing w:val="-180"/>
        </w:rPr>
        <w:t>也</w:t>
      </w:r>
      <w:r w:rsidRPr="005C410E">
        <w:rPr>
          <w:rFonts w:hint="eastAsia"/>
          <w:spacing w:val="-180"/>
          <w:position w:val="22"/>
        </w:rPr>
        <w:t>。</w:t>
      </w:r>
      <w:r>
        <w:rPr>
          <w:rFonts w:hint="eastAsia"/>
        </w:rPr>
        <w:t>前知之功四</w:t>
      </w:r>
      <w:r w:rsidRPr="005C410E">
        <w:rPr>
          <w:rFonts w:hint="eastAsia"/>
          <w:spacing w:val="-180"/>
        </w:rPr>
        <w:t>字</w:t>
      </w:r>
      <w:r w:rsidRPr="005C410E">
        <w:rPr>
          <w:rFonts w:hint="eastAsia"/>
          <w:spacing w:val="-180"/>
          <w:position w:val="22"/>
        </w:rPr>
        <w:t>。</w:t>
      </w:r>
      <w:r>
        <w:rPr>
          <w:rFonts w:hint="eastAsia"/>
        </w:rPr>
        <w:t>漸通而後</w:t>
      </w:r>
      <w:r w:rsidRPr="005C410E">
        <w:rPr>
          <w:rFonts w:hint="eastAsia"/>
          <w:spacing w:val="-180"/>
        </w:rPr>
        <w:t>知</w:t>
      </w:r>
      <w:r w:rsidRPr="005C410E">
        <w:rPr>
          <w:rFonts w:hint="eastAsia"/>
          <w:spacing w:val="-180"/>
          <w:position w:val="22"/>
        </w:rPr>
        <w:t>。</w:t>
      </w:r>
      <w:r>
        <w:rPr>
          <w:rFonts w:hint="eastAsia"/>
        </w:rPr>
        <w:t>竅乃可透</w:t>
      </w:r>
      <w:r w:rsidRPr="005C410E">
        <w:rPr>
          <w:rFonts w:hint="eastAsia"/>
          <w:spacing w:val="-180"/>
        </w:rPr>
        <w:t>矣</w:t>
      </w:r>
      <w:r w:rsidRPr="005C410E">
        <w:rPr>
          <w:rFonts w:hint="eastAsia"/>
          <w:spacing w:val="-180"/>
          <w:position w:val="22"/>
        </w:rPr>
        <w:t>。</w:t>
      </w:r>
      <w:r>
        <w:rPr>
          <w:rFonts w:hint="eastAsia"/>
        </w:rPr>
        <w:t>各錄原</w:t>
      </w:r>
      <w:r w:rsidRPr="005C410E">
        <w:rPr>
          <w:rFonts w:hint="eastAsia"/>
          <w:spacing w:val="-180"/>
        </w:rPr>
        <w:t>註</w:t>
      </w:r>
      <w:r w:rsidRPr="005C410E">
        <w:rPr>
          <w:rFonts w:hint="eastAsia"/>
          <w:spacing w:val="-180"/>
          <w:position w:val="22"/>
        </w:rPr>
        <w:t>。</w:t>
      </w:r>
      <w:r>
        <w:rPr>
          <w:rFonts w:hint="eastAsia"/>
        </w:rPr>
        <w:t>存之乩錄可</w:t>
      </w:r>
      <w:r w:rsidRPr="005C410E">
        <w:rPr>
          <w:rFonts w:hint="eastAsia"/>
          <w:spacing w:val="-180"/>
        </w:rPr>
        <w:t>也</w:t>
      </w:r>
      <w:r w:rsidRPr="005C410E">
        <w:rPr>
          <w:rFonts w:hint="eastAsia"/>
          <w:spacing w:val="-180"/>
          <w:position w:val="22"/>
        </w:rPr>
        <w:t>。</w:t>
      </w:r>
      <w:r>
        <w:rPr>
          <w:rFonts w:hint="eastAsia"/>
        </w:rPr>
        <w:t>麓子速</w:t>
      </w:r>
      <w:r w:rsidRPr="005C410E">
        <w:rPr>
          <w:rFonts w:hint="eastAsia"/>
          <w:spacing w:val="-180"/>
        </w:rPr>
        <w:t>補</w:t>
      </w:r>
      <w:r w:rsidRPr="005C410E">
        <w:rPr>
          <w:rFonts w:hint="eastAsia"/>
          <w:spacing w:val="-180"/>
          <w:position w:val="22"/>
        </w:rPr>
        <w:t>。</w:t>
      </w:r>
      <w:r>
        <w:rPr>
          <w:rFonts w:hint="eastAsia"/>
        </w:rPr>
        <w:t>吉子免</w:t>
      </w:r>
      <w:r w:rsidRPr="005C410E">
        <w:rPr>
          <w:rFonts w:hint="eastAsia"/>
          <w:spacing w:val="-180"/>
        </w:rPr>
        <w:t>繳</w:t>
      </w:r>
      <w:r w:rsidRPr="005C410E">
        <w:rPr>
          <w:rFonts w:hint="eastAsia"/>
          <w:spacing w:val="-180"/>
          <w:position w:val="22"/>
        </w:rPr>
        <w:t>。</w:t>
      </w:r>
      <w:r>
        <w:rPr>
          <w:rFonts w:hint="eastAsia"/>
        </w:rPr>
        <w:t>已隨</w:t>
      </w:r>
      <w:r w:rsidRPr="005C410E">
        <w:rPr>
          <w:rFonts w:hint="eastAsia"/>
          <w:spacing w:val="-180"/>
        </w:rPr>
        <w:t>默</w:t>
      </w:r>
      <w:r w:rsidRPr="005C410E">
        <w:rPr>
          <w:rFonts w:hint="eastAsia"/>
          <w:spacing w:val="-180"/>
          <w:position w:val="22"/>
        </w:rPr>
        <w:t>。</w:t>
      </w:r>
      <w:r w:rsidRPr="005C410E">
        <w:rPr>
          <w:rFonts w:hint="eastAsia"/>
          <w:spacing w:val="-180"/>
        </w:rPr>
        <w:t>嬰</w:t>
      </w:r>
      <w:r w:rsidRPr="005C410E">
        <w:rPr>
          <w:rFonts w:hint="eastAsia"/>
          <w:spacing w:val="-180"/>
          <w:position w:val="22"/>
        </w:rPr>
        <w:t>。</w:t>
      </w:r>
      <w:r w:rsidRPr="005C410E">
        <w:rPr>
          <w:rFonts w:hint="eastAsia"/>
          <w:spacing w:val="-180"/>
        </w:rPr>
        <w:t>宣</w:t>
      </w:r>
      <w:r w:rsidRPr="005C410E">
        <w:rPr>
          <w:rFonts w:hint="eastAsia"/>
          <w:spacing w:val="-180"/>
          <w:position w:val="22"/>
        </w:rPr>
        <w:t>。</w:t>
      </w:r>
      <w:r w:rsidRPr="005C410E">
        <w:rPr>
          <w:rFonts w:hint="eastAsia"/>
          <w:spacing w:val="-180"/>
        </w:rPr>
        <w:t>和</w:t>
      </w:r>
      <w:r w:rsidRPr="005C410E">
        <w:rPr>
          <w:rFonts w:hint="eastAsia"/>
          <w:spacing w:val="-180"/>
          <w:position w:val="22"/>
        </w:rPr>
        <w:t>。</w:t>
      </w:r>
      <w:r>
        <w:rPr>
          <w:rFonts w:hint="eastAsia"/>
        </w:rPr>
        <w:t>福等諸</w:t>
      </w:r>
      <w:r w:rsidRPr="005C410E">
        <w:rPr>
          <w:rFonts w:hint="eastAsia"/>
          <w:spacing w:val="-180"/>
        </w:rPr>
        <w:t>方</w:t>
      </w:r>
      <w:r w:rsidRPr="005C410E">
        <w:rPr>
          <w:rFonts w:hint="eastAsia"/>
          <w:spacing w:val="-180"/>
          <w:position w:val="22"/>
        </w:rPr>
        <w:t>。</w:t>
      </w:r>
      <w:r>
        <w:rPr>
          <w:rFonts w:hint="eastAsia"/>
        </w:rPr>
        <w:t>同錄文冊記</w:t>
      </w:r>
      <w:r w:rsidRPr="005C410E">
        <w:rPr>
          <w:rFonts w:hint="eastAsia"/>
          <w:spacing w:val="-180"/>
        </w:rPr>
        <w:t>存</w:t>
      </w:r>
      <w:r w:rsidRPr="00EE54E7">
        <w:rPr>
          <w:rFonts w:hint="eastAsia"/>
          <w:spacing w:val="-60"/>
          <w:position w:val="22"/>
        </w:rPr>
        <w:t>。</w:t>
      </w:r>
      <w:r w:rsidRPr="00EE54E7">
        <w:rPr>
          <w:rFonts w:hint="eastAsia"/>
          <w:position w:val="4"/>
          <w:sz w:val="48"/>
          <w:eastAsianLayout w:id="1718839040" w:combine="1"/>
        </w:rPr>
        <w:t>今日列壇弟子十四人。是恰合登山半數。各弟子對於　老祖前詩。遵訓箋註表元。均有悟到處。准各弟子將所悟之點。箋註並乩示之訓錄存。以便隨時悟證。默嬰宣和福吉麓七字。文冊記存。又是半數之半矣。</w:t>
      </w:r>
    </w:p>
    <w:p w:rsidR="00BB1D43" w:rsidRDefault="005E7F74" w:rsidP="004535BC">
      <w:pPr>
        <w:pStyle w:val="a9"/>
      </w:pPr>
      <w:r w:rsidRPr="005E7F74">
        <w:rPr>
          <w:rFonts w:ascii="TYSymbols" w:eastAsia="TYSymbols" w:hAnsi="TYSymbols" w:hint="eastAsia"/>
          <w:color w:val="FF0000"/>
        </w:rPr>
        <w:lastRenderedPageBreak/>
        <w:t>󾒚󾒛</w:t>
      </w:r>
      <w:r w:rsidR="00BB1D43">
        <w:rPr>
          <w:rFonts w:hint="eastAsia"/>
        </w:rPr>
        <w:t>湘鄂贛皖連日黃山會</w:t>
      </w:r>
      <w:r w:rsidR="00BB1D43" w:rsidRPr="005C410E">
        <w:rPr>
          <w:rFonts w:hint="eastAsia"/>
          <w:spacing w:val="-180"/>
        </w:rPr>
        <w:t>議</w:t>
      </w:r>
      <w:r w:rsidR="00BB1D43" w:rsidRPr="005C410E">
        <w:rPr>
          <w:rFonts w:hint="eastAsia"/>
          <w:spacing w:val="-180"/>
          <w:position w:val="22"/>
        </w:rPr>
        <w:t>。</w:t>
      </w:r>
      <w:r w:rsidR="00BB1D43">
        <w:rPr>
          <w:rFonts w:hint="eastAsia"/>
        </w:rPr>
        <w:t>酉經前</w:t>
      </w:r>
      <w:r w:rsidR="00F71999">
        <w:rPr>
          <w:rFonts w:hint="eastAsia"/>
        </w:rPr>
        <w:t xml:space="preserve">　</w:t>
      </w:r>
      <w:r w:rsidR="00BB1D43">
        <w:rPr>
          <w:rFonts w:hint="eastAsia"/>
        </w:rPr>
        <w:t>老人不能臨</w:t>
      </w:r>
      <w:r w:rsidR="00BB1D43" w:rsidRPr="005C410E">
        <w:rPr>
          <w:rFonts w:hint="eastAsia"/>
          <w:spacing w:val="-180"/>
        </w:rPr>
        <w:t>乩</w:t>
      </w:r>
      <w:r w:rsidR="00BB1D43" w:rsidRPr="005C410E">
        <w:rPr>
          <w:rFonts w:hint="eastAsia"/>
          <w:spacing w:val="-180"/>
          <w:position w:val="22"/>
        </w:rPr>
        <w:t>。</w:t>
      </w:r>
      <w:r w:rsidR="00BB1D43">
        <w:rPr>
          <w:rFonts w:hint="eastAsia"/>
        </w:rPr>
        <w:t>速繕未申二</w:t>
      </w:r>
      <w:r w:rsidR="00BB1D43" w:rsidRPr="005C410E">
        <w:rPr>
          <w:rFonts w:hint="eastAsia"/>
          <w:spacing w:val="-180"/>
        </w:rPr>
        <w:t>卷</w:t>
      </w:r>
      <w:r w:rsidR="00BB1D43" w:rsidRPr="005C410E">
        <w:rPr>
          <w:rFonts w:hint="eastAsia"/>
          <w:spacing w:val="-180"/>
          <w:position w:val="22"/>
        </w:rPr>
        <w:t>。</w:t>
      </w:r>
      <w:r w:rsidR="00BB1D43">
        <w:rPr>
          <w:rFonts w:hint="eastAsia"/>
        </w:rPr>
        <w:t>十五</w:t>
      </w:r>
      <w:r w:rsidR="00BB1D43" w:rsidRPr="005C410E">
        <w:rPr>
          <w:rFonts w:hint="eastAsia"/>
          <w:spacing w:val="-180"/>
        </w:rPr>
        <w:t>度</w:t>
      </w:r>
      <w:r w:rsidR="00BB1D43" w:rsidRPr="005C410E">
        <w:rPr>
          <w:rFonts w:hint="eastAsia"/>
          <w:spacing w:val="-180"/>
          <w:position w:val="22"/>
        </w:rPr>
        <w:t>。</w:t>
      </w:r>
      <w:r w:rsidR="00BB1D43">
        <w:rPr>
          <w:rFonts w:hint="eastAsia"/>
        </w:rPr>
        <w:t>自黃山來正定</w:t>
      </w:r>
      <w:r w:rsidR="00BB1D43" w:rsidRPr="005C410E">
        <w:rPr>
          <w:rFonts w:hint="eastAsia"/>
          <w:spacing w:val="-180"/>
        </w:rPr>
        <w:t>疑</w:t>
      </w:r>
      <w:r w:rsidR="00BB1D43" w:rsidRPr="005C410E">
        <w:rPr>
          <w:rFonts w:hint="eastAsia"/>
          <w:spacing w:val="-180"/>
          <w:position w:val="22"/>
        </w:rPr>
        <w:t>。</w:t>
      </w:r>
      <w:r w:rsidR="00BB1D43">
        <w:rPr>
          <w:rFonts w:hint="eastAsia"/>
        </w:rPr>
        <w:t>箋註明日再候慧徒補</w:t>
      </w:r>
      <w:r w:rsidR="00BB1D43" w:rsidRPr="005C410E">
        <w:rPr>
          <w:rFonts w:hint="eastAsia"/>
          <w:spacing w:val="-180"/>
        </w:rPr>
        <w:t>註</w:t>
      </w:r>
      <w:r w:rsidR="00BB1D43" w:rsidRPr="005C410E">
        <w:rPr>
          <w:rFonts w:hint="eastAsia"/>
          <w:spacing w:val="-180"/>
          <w:position w:val="22"/>
        </w:rPr>
        <w:t>。</w:t>
      </w:r>
    </w:p>
    <w:p w:rsidR="00BB1D43" w:rsidRDefault="00BB1D43" w:rsidP="004535BC">
      <w:pPr>
        <w:pStyle w:val="a9"/>
      </w:pPr>
      <w:r>
        <w:rPr>
          <w:rFonts w:hint="eastAsia"/>
        </w:rPr>
        <w:t>吾老人自黃山</w:t>
      </w:r>
      <w:r w:rsidRPr="005C410E">
        <w:rPr>
          <w:rFonts w:hint="eastAsia"/>
          <w:spacing w:val="-180"/>
        </w:rPr>
        <w:t>來</w:t>
      </w:r>
      <w:r w:rsidRPr="005C410E">
        <w:rPr>
          <w:rFonts w:hint="eastAsia"/>
          <w:spacing w:val="-180"/>
          <w:position w:val="22"/>
        </w:rPr>
        <w:t>。</w:t>
      </w:r>
      <w:r>
        <w:rPr>
          <w:rFonts w:hint="eastAsia"/>
        </w:rPr>
        <w:t>退水易供各</w:t>
      </w:r>
      <w:r w:rsidRPr="005C410E">
        <w:rPr>
          <w:rFonts w:hint="eastAsia"/>
          <w:spacing w:val="-180"/>
        </w:rPr>
        <w:t>坐</w:t>
      </w:r>
      <w:r w:rsidRPr="005C410E">
        <w:rPr>
          <w:rFonts w:hint="eastAsia"/>
          <w:spacing w:val="-180"/>
          <w:position w:val="22"/>
        </w:rPr>
        <w:t>。</w:t>
      </w:r>
      <w:r>
        <w:rPr>
          <w:rFonts w:hint="eastAsia"/>
        </w:rPr>
        <w:t>正未經一二節</w:t>
      </w:r>
      <w:r w:rsidRPr="005C410E">
        <w:rPr>
          <w:rFonts w:hint="eastAsia"/>
          <w:spacing w:val="-180"/>
        </w:rPr>
        <w:t>畢</w:t>
      </w:r>
      <w:r w:rsidRPr="005C410E">
        <w:rPr>
          <w:rFonts w:hint="eastAsia"/>
          <w:spacing w:val="-180"/>
          <w:position w:val="22"/>
        </w:rPr>
        <w:t>。</w:t>
      </w:r>
      <w:r>
        <w:rPr>
          <w:rFonts w:hint="eastAsia"/>
        </w:rPr>
        <w:t>秋舫胡不決</w:t>
      </w:r>
      <w:r w:rsidRPr="005C410E">
        <w:rPr>
          <w:rFonts w:hint="eastAsia"/>
          <w:spacing w:val="-180"/>
        </w:rPr>
        <w:t>也</w:t>
      </w:r>
      <w:r w:rsidRPr="00F71999">
        <w:rPr>
          <w:rFonts w:hint="eastAsia"/>
          <w:spacing w:val="-60"/>
          <w:position w:val="22"/>
        </w:rPr>
        <w:t>。</w:t>
      </w:r>
      <w:r w:rsidRPr="00F71999">
        <w:rPr>
          <w:rFonts w:hint="eastAsia"/>
          <w:position w:val="4"/>
          <w:sz w:val="48"/>
          <w:eastAsianLayout w:id="1718839040" w:combine="1"/>
        </w:rPr>
        <w:t>秋舫以在客中。像雖精裱。暫懸嬰芝庽而心終以為慊。故有此訓。</w:t>
      </w:r>
      <w:r>
        <w:rPr>
          <w:rFonts w:hint="eastAsia"/>
        </w:rPr>
        <w:t>裱好懸</w:t>
      </w:r>
      <w:r w:rsidRPr="005C410E">
        <w:rPr>
          <w:rFonts w:hint="eastAsia"/>
          <w:spacing w:val="-180"/>
        </w:rPr>
        <w:t>椽</w:t>
      </w:r>
      <w:r w:rsidRPr="005C410E">
        <w:rPr>
          <w:rFonts w:hint="eastAsia"/>
          <w:spacing w:val="-180"/>
          <w:position w:val="22"/>
        </w:rPr>
        <w:t>。</w:t>
      </w:r>
      <w:r>
        <w:rPr>
          <w:rFonts w:hint="eastAsia"/>
        </w:rPr>
        <w:t>待經畢再</w:t>
      </w:r>
      <w:r w:rsidRPr="005C410E">
        <w:rPr>
          <w:rFonts w:hint="eastAsia"/>
          <w:spacing w:val="-180"/>
        </w:rPr>
        <w:t>遷</w:t>
      </w:r>
      <w:r w:rsidRPr="005C410E">
        <w:rPr>
          <w:rFonts w:hint="eastAsia"/>
          <w:spacing w:val="-180"/>
          <w:position w:val="22"/>
        </w:rPr>
        <w:t>。</w:t>
      </w:r>
      <w:r>
        <w:rPr>
          <w:rFonts w:hint="eastAsia"/>
        </w:rPr>
        <w:t>旅行軸</w:t>
      </w:r>
      <w:r w:rsidRPr="005C410E">
        <w:rPr>
          <w:rFonts w:hint="eastAsia"/>
          <w:spacing w:val="-180"/>
        </w:rPr>
        <w:t>裹</w:t>
      </w:r>
      <w:r w:rsidRPr="005C410E">
        <w:rPr>
          <w:rFonts w:hint="eastAsia"/>
          <w:spacing w:val="-180"/>
          <w:position w:val="22"/>
        </w:rPr>
        <w:t>。</w:t>
      </w:r>
      <w:r>
        <w:rPr>
          <w:rFonts w:hint="eastAsia"/>
        </w:rPr>
        <w:t>攜帶不</w:t>
      </w:r>
      <w:r w:rsidRPr="005C410E">
        <w:rPr>
          <w:rFonts w:hint="eastAsia"/>
          <w:spacing w:val="-180"/>
        </w:rPr>
        <w:t>禁</w:t>
      </w:r>
      <w:r w:rsidRPr="005C410E">
        <w:rPr>
          <w:rFonts w:hint="eastAsia"/>
          <w:spacing w:val="-180"/>
          <w:position w:val="22"/>
        </w:rPr>
        <w:t>。</w:t>
      </w:r>
    </w:p>
    <w:p w:rsidR="00BB1D43" w:rsidRDefault="00BB1D43" w:rsidP="004535BC">
      <w:pPr>
        <w:pStyle w:val="a9"/>
      </w:pPr>
      <w:r>
        <w:rPr>
          <w:rFonts w:hint="eastAsia"/>
        </w:rPr>
        <w:t>仙師已回黃山</w:t>
      </w:r>
      <w:r w:rsidRPr="005C410E">
        <w:rPr>
          <w:rFonts w:hint="eastAsia"/>
          <w:spacing w:val="-180"/>
        </w:rPr>
        <w:t>去</w:t>
      </w:r>
      <w:r w:rsidRPr="005C410E">
        <w:rPr>
          <w:rFonts w:hint="eastAsia"/>
          <w:spacing w:val="-180"/>
          <w:position w:val="22"/>
        </w:rPr>
        <w:t>。</w:t>
      </w:r>
      <w:r>
        <w:rPr>
          <w:rFonts w:hint="eastAsia"/>
        </w:rPr>
        <w:t>酉後正三</w:t>
      </w:r>
      <w:r w:rsidRPr="005C410E">
        <w:rPr>
          <w:rFonts w:hint="eastAsia"/>
          <w:spacing w:val="-180"/>
        </w:rPr>
        <w:t>節</w:t>
      </w:r>
      <w:r w:rsidRPr="005C410E">
        <w:rPr>
          <w:rFonts w:hint="eastAsia"/>
          <w:spacing w:val="-180"/>
          <w:position w:val="22"/>
        </w:rPr>
        <w:t>。</w:t>
      </w:r>
      <w:r>
        <w:rPr>
          <w:rFonts w:hint="eastAsia"/>
        </w:rPr>
        <w:t>文殊使者復命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十一月二十九日庚午酉經</w:t>
      </w:r>
      <w:r w:rsidRPr="00F71999">
        <w:rPr>
          <w:rFonts w:hint="eastAsia"/>
          <w:spacing w:val="60"/>
        </w:rPr>
        <w:t>壇</w:t>
      </w:r>
      <w:r w:rsidRPr="00F71999">
        <w:rPr>
          <w:rFonts w:hint="eastAsia"/>
          <w:position w:val="4"/>
          <w:sz w:val="48"/>
          <w:eastAsianLayout w:id="1718839040" w:combine="1"/>
        </w:rPr>
        <w:t>佛鳳仁性合壇在閻公祠西佛鳳庽</w:t>
      </w:r>
      <w:r w:rsidR="00E001AF" w:rsidRPr="00203877">
        <w:rPr>
          <w:rFonts w:ascii="MS Gothic" w:eastAsia="MS Gothic" w:hAnsi="MS Gothic" w:cs="MS Gothic" w:hint="eastAsia"/>
          <w:position w:val="18"/>
        </w:rPr>
        <w:t> </w:t>
      </w:r>
    </w:p>
    <w:p w:rsidR="00BB1D43" w:rsidRDefault="0076574B" w:rsidP="004535BC">
      <w:pPr>
        <w:pStyle w:val="a9"/>
      </w:pPr>
      <w:r w:rsidRPr="0076574B">
        <w:rPr>
          <w:rFonts w:ascii="TYSymbols" w:eastAsia="TYSymbols" w:hAnsi="TYSymbols" w:hint="eastAsia"/>
          <w:position w:val="8"/>
          <w:sz w:val="48"/>
        </w:rPr>
        <w:t>󾐐</w:t>
      </w:r>
      <w:r w:rsidR="00BB1D43">
        <w:rPr>
          <w:rFonts w:hint="eastAsia"/>
        </w:rPr>
        <w:t>寶籃童</w:t>
      </w:r>
      <w:r w:rsidR="00BB1D43" w:rsidRPr="005C410E">
        <w:rPr>
          <w:rFonts w:hint="eastAsia"/>
          <w:spacing w:val="-180"/>
        </w:rPr>
        <w:t>子</w:t>
      </w:r>
      <w:r w:rsidR="00BB1D43" w:rsidRPr="005C410E">
        <w:rPr>
          <w:rFonts w:hint="eastAsia"/>
          <w:spacing w:val="-180"/>
          <w:position w:val="22"/>
        </w:rPr>
        <w:t>。</w:t>
      </w:r>
      <w:r w:rsidR="00BB1D43">
        <w:rPr>
          <w:rFonts w:hint="eastAsia"/>
        </w:rPr>
        <w:t>香笈童</w:t>
      </w:r>
      <w:r w:rsidR="00BB1D43" w:rsidRPr="005C410E">
        <w:rPr>
          <w:rFonts w:hint="eastAsia"/>
          <w:spacing w:val="-180"/>
        </w:rPr>
        <w:t>子</w:t>
      </w:r>
      <w:r w:rsidR="00BB1D43" w:rsidRPr="005C410E">
        <w:rPr>
          <w:rFonts w:hint="eastAsia"/>
          <w:spacing w:val="-180"/>
          <w:position w:val="22"/>
        </w:rPr>
        <w:t>。</w:t>
      </w:r>
      <w:r w:rsidR="00BB1D43">
        <w:rPr>
          <w:rFonts w:hint="eastAsia"/>
        </w:rPr>
        <w:t>經籙使者均</w:t>
      </w:r>
      <w:r w:rsidR="00BB1D43" w:rsidRPr="005C410E">
        <w:rPr>
          <w:rFonts w:hint="eastAsia"/>
          <w:spacing w:val="-180"/>
        </w:rPr>
        <w:t>到</w:t>
      </w:r>
      <w:r w:rsidR="00BB1D43" w:rsidRPr="005C410E">
        <w:rPr>
          <w:rFonts w:hint="eastAsia"/>
          <w:spacing w:val="-180"/>
          <w:position w:val="22"/>
        </w:rPr>
        <w:t>。</w:t>
      </w:r>
    </w:p>
    <w:p w:rsidR="00BB1D43" w:rsidRDefault="00BB1D43" w:rsidP="004535BC">
      <w:pPr>
        <w:pStyle w:val="a9"/>
      </w:pPr>
      <w:r>
        <w:rPr>
          <w:rFonts w:hint="eastAsia"/>
        </w:rPr>
        <w:t>仙師在衡山有要事會</w:t>
      </w:r>
      <w:r w:rsidRPr="005C410E">
        <w:rPr>
          <w:rFonts w:hint="eastAsia"/>
          <w:spacing w:val="-180"/>
        </w:rPr>
        <w:t>議</w:t>
      </w:r>
      <w:r w:rsidRPr="005C410E">
        <w:rPr>
          <w:rFonts w:hint="eastAsia"/>
          <w:spacing w:val="-180"/>
          <w:position w:val="22"/>
        </w:rPr>
        <w:t>。</w:t>
      </w:r>
      <w:r>
        <w:rPr>
          <w:rFonts w:hint="eastAsia"/>
        </w:rPr>
        <w:t>本時授本</w:t>
      </w:r>
      <w:r w:rsidRPr="005C410E">
        <w:rPr>
          <w:rFonts w:hint="eastAsia"/>
          <w:spacing w:val="-180"/>
        </w:rPr>
        <w:t>經</w:t>
      </w:r>
      <w:r w:rsidRPr="005C410E">
        <w:rPr>
          <w:rFonts w:hint="eastAsia"/>
          <w:spacing w:val="-180"/>
          <w:position w:val="22"/>
        </w:rPr>
        <w:t>。</w:t>
      </w:r>
      <w:r>
        <w:rPr>
          <w:rFonts w:hint="eastAsia"/>
        </w:rPr>
        <w:t>經前各各補</w:t>
      </w:r>
      <w:r w:rsidRPr="005C410E">
        <w:rPr>
          <w:rFonts w:hint="eastAsia"/>
          <w:spacing w:val="-180"/>
        </w:rPr>
        <w:t>坐</w:t>
      </w:r>
      <w:r w:rsidRPr="005C410E">
        <w:rPr>
          <w:rFonts w:hint="eastAsia"/>
          <w:spacing w:val="-180"/>
          <w:position w:val="22"/>
        </w:rPr>
        <w:t>。</w:t>
      </w:r>
      <w:r>
        <w:rPr>
          <w:rFonts w:hint="eastAsia"/>
        </w:rPr>
        <w:t>坐四</w:t>
      </w:r>
      <w:r w:rsidRPr="005C410E">
        <w:rPr>
          <w:rFonts w:hint="eastAsia"/>
          <w:spacing w:val="-180"/>
        </w:rPr>
        <w:t>度</w:t>
      </w:r>
      <w:r w:rsidRPr="005C410E">
        <w:rPr>
          <w:rFonts w:hint="eastAsia"/>
          <w:spacing w:val="-180"/>
          <w:position w:val="22"/>
        </w:rPr>
        <w:t>。</w:t>
      </w:r>
      <w:r>
        <w:rPr>
          <w:rFonts w:hint="eastAsia"/>
        </w:rPr>
        <w:t>休四</w:t>
      </w:r>
      <w:r w:rsidRPr="005C410E">
        <w:rPr>
          <w:rFonts w:hint="eastAsia"/>
          <w:spacing w:val="-180"/>
        </w:rPr>
        <w:t>度</w:t>
      </w:r>
      <w:r w:rsidRPr="005C410E">
        <w:rPr>
          <w:rFonts w:hint="eastAsia"/>
          <w:spacing w:val="-180"/>
          <w:position w:val="22"/>
        </w:rPr>
        <w:t>。</w:t>
      </w:r>
      <w:r>
        <w:rPr>
          <w:rFonts w:hint="eastAsia"/>
        </w:rPr>
        <w:t>三坐補</w:t>
      </w:r>
      <w:r w:rsidRPr="005C410E">
        <w:rPr>
          <w:rFonts w:hint="eastAsia"/>
          <w:spacing w:val="-180"/>
        </w:rPr>
        <w:t>闕</w:t>
      </w:r>
      <w:r w:rsidRPr="005C410E">
        <w:rPr>
          <w:rFonts w:hint="eastAsia"/>
          <w:spacing w:val="-180"/>
          <w:position w:val="22"/>
        </w:rPr>
        <w:t>。</w:t>
      </w:r>
      <w:r>
        <w:rPr>
          <w:rFonts w:hint="eastAsia"/>
        </w:rPr>
        <w:t>各自靜</w:t>
      </w:r>
      <w:r w:rsidRPr="005C410E">
        <w:rPr>
          <w:rFonts w:hint="eastAsia"/>
          <w:spacing w:val="-180"/>
        </w:rPr>
        <w:t>坐</w:t>
      </w:r>
      <w:r w:rsidRPr="005C410E">
        <w:rPr>
          <w:rFonts w:hint="eastAsia"/>
          <w:spacing w:val="-180"/>
          <w:position w:val="22"/>
        </w:rPr>
        <w:t>。</w:t>
      </w:r>
      <w:r>
        <w:rPr>
          <w:rFonts w:hint="eastAsia"/>
        </w:rPr>
        <w:t>不可有先後</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鶴神劉勰</w:t>
      </w:r>
      <w:r w:rsidRPr="005C410E">
        <w:rPr>
          <w:rFonts w:hint="eastAsia"/>
          <w:spacing w:val="-180"/>
        </w:rPr>
        <w:t>到</w:t>
      </w:r>
      <w:r w:rsidRPr="005C410E">
        <w:rPr>
          <w:rFonts w:hint="eastAsia"/>
          <w:spacing w:val="-180"/>
          <w:position w:val="22"/>
        </w:rPr>
        <w:t>。</w:t>
      </w:r>
      <w:r>
        <w:rPr>
          <w:rFonts w:hint="eastAsia"/>
        </w:rPr>
        <w:t>寶輦童子</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青玄老祖授酉經</w:t>
      </w:r>
      <w:r w:rsidRPr="005C410E">
        <w:rPr>
          <w:rFonts w:hint="eastAsia"/>
          <w:spacing w:val="-180"/>
        </w:rPr>
        <w:t>畢</w:t>
      </w:r>
      <w:r w:rsidRPr="005C410E">
        <w:rPr>
          <w:rFonts w:hint="eastAsia"/>
          <w:spacing w:val="-180"/>
          <w:position w:val="22"/>
        </w:rPr>
        <w:t>。</w:t>
      </w:r>
    </w:p>
    <w:p w:rsidR="00BB1D43" w:rsidRDefault="00BB1D43" w:rsidP="004535BC">
      <w:pPr>
        <w:pStyle w:val="a9"/>
      </w:pPr>
      <w:r>
        <w:rPr>
          <w:rFonts w:hint="eastAsia"/>
        </w:rPr>
        <w:t>老人</w:t>
      </w:r>
      <w:r w:rsidRPr="005C410E">
        <w:rPr>
          <w:rFonts w:hint="eastAsia"/>
          <w:spacing w:val="-180"/>
        </w:rPr>
        <w:t>到</w:t>
      </w:r>
      <w:r w:rsidRPr="005C410E">
        <w:rPr>
          <w:rFonts w:hint="eastAsia"/>
          <w:spacing w:val="-180"/>
          <w:position w:val="22"/>
        </w:rPr>
        <w:t>。</w:t>
      </w:r>
      <w:r>
        <w:rPr>
          <w:rFonts w:hint="eastAsia"/>
        </w:rPr>
        <w:t>正經不移</w:t>
      </w:r>
      <w:r w:rsidRPr="005C410E">
        <w:rPr>
          <w:rFonts w:hint="eastAsia"/>
          <w:spacing w:val="-180"/>
        </w:rPr>
        <w:t>壇</w:t>
      </w:r>
      <w:r w:rsidRPr="005C410E">
        <w:rPr>
          <w:rFonts w:hint="eastAsia"/>
          <w:spacing w:val="-180"/>
          <w:position w:val="22"/>
        </w:rPr>
        <w:t>。</w:t>
      </w:r>
      <w:r>
        <w:rPr>
          <w:rFonts w:hint="eastAsia"/>
        </w:rPr>
        <w:t>諸子求之於</w:t>
      </w:r>
      <w:r w:rsidRPr="005C410E">
        <w:rPr>
          <w:rFonts w:hint="eastAsia"/>
          <w:spacing w:val="-180"/>
        </w:rPr>
        <w:t>先</w:t>
      </w:r>
      <w:r w:rsidRPr="005C410E">
        <w:rPr>
          <w:rFonts w:hint="eastAsia"/>
          <w:spacing w:val="-180"/>
          <w:position w:val="22"/>
        </w:rPr>
        <w:t>。</w:t>
      </w:r>
      <w:r>
        <w:rPr>
          <w:rFonts w:hint="eastAsia"/>
        </w:rPr>
        <w:t>仍在經壇原壇正</w:t>
      </w:r>
      <w:r w:rsidRPr="005C410E">
        <w:rPr>
          <w:rFonts w:hint="eastAsia"/>
          <w:spacing w:val="-180"/>
        </w:rPr>
        <w:t>之</w:t>
      </w:r>
      <w:r w:rsidRPr="005C410E">
        <w:rPr>
          <w:rFonts w:hint="eastAsia"/>
          <w:spacing w:val="-180"/>
          <w:position w:val="22"/>
        </w:rPr>
        <w:t>。</w:t>
      </w:r>
      <w:r>
        <w:rPr>
          <w:rFonts w:hint="eastAsia"/>
        </w:rPr>
        <w:t>則須貼</w:t>
      </w:r>
      <w:r w:rsidRPr="005C410E">
        <w:rPr>
          <w:rFonts w:hint="eastAsia"/>
          <w:spacing w:val="-180"/>
        </w:rPr>
        <w:t>布</w:t>
      </w:r>
      <w:r w:rsidRPr="005C410E">
        <w:rPr>
          <w:rFonts w:hint="eastAsia"/>
          <w:spacing w:val="-180"/>
          <w:position w:val="22"/>
        </w:rPr>
        <w:t>。</w:t>
      </w:r>
      <w:r>
        <w:rPr>
          <w:rFonts w:hint="eastAsia"/>
        </w:rPr>
        <w:t>不可誤讀乩</w:t>
      </w:r>
      <w:r w:rsidRPr="005C410E">
        <w:rPr>
          <w:rFonts w:hint="eastAsia"/>
          <w:spacing w:val="-180"/>
        </w:rPr>
        <w:t>語</w:t>
      </w:r>
      <w:r w:rsidRPr="005C410E">
        <w:rPr>
          <w:rFonts w:hint="eastAsia"/>
          <w:spacing w:val="-180"/>
          <w:position w:val="22"/>
        </w:rPr>
        <w:t>。</w:t>
      </w:r>
      <w:r w:rsidRPr="00E001AF">
        <w:rPr>
          <w:rFonts w:hint="eastAsia"/>
          <w:position w:val="4"/>
          <w:sz w:val="48"/>
          <w:eastAsianLayout w:id="1718839040" w:combine="1"/>
        </w:rPr>
        <w:lastRenderedPageBreak/>
        <w:t>有人心動。以正經仍在原壇者。故有此示。遵訓將申壇所正之正經規則。貼布壇外。</w:t>
      </w:r>
      <w:r>
        <w:rPr>
          <w:rFonts w:hint="eastAsia"/>
        </w:rPr>
        <w:t>爾為鄭子求</w:t>
      </w:r>
      <w:r w:rsidRPr="005C410E">
        <w:rPr>
          <w:rFonts w:hint="eastAsia"/>
          <w:spacing w:val="-180"/>
        </w:rPr>
        <w:t>修</w:t>
      </w:r>
      <w:r w:rsidRPr="005C410E">
        <w:rPr>
          <w:rFonts w:hint="eastAsia"/>
          <w:spacing w:val="-180"/>
          <w:position w:val="22"/>
        </w:rPr>
        <w:t>。</w:t>
      </w:r>
      <w:r>
        <w:rPr>
          <w:rFonts w:hint="eastAsia"/>
        </w:rPr>
        <w:t>好好</w:t>
      </w:r>
      <w:r w:rsidRPr="00E001AF">
        <w:rPr>
          <w:rFonts w:hint="eastAsia"/>
          <w:position w:val="4"/>
          <w:sz w:val="48"/>
          <w:eastAsianLayout w:id="1718839040" w:combine="1"/>
        </w:rPr>
        <w:t>嬰芝族弟寶瑾</w:t>
      </w:r>
      <w:r w:rsidRPr="005C410E">
        <w:rPr>
          <w:rFonts w:hint="eastAsia"/>
          <w:spacing w:val="-180"/>
          <w:position w:val="22"/>
        </w:rPr>
        <w:t>。</w:t>
      </w:r>
      <w:r>
        <w:rPr>
          <w:rFonts w:hint="eastAsia"/>
        </w:rPr>
        <w:t>與慧緣同</w:t>
      </w:r>
      <w:r w:rsidRPr="005C410E">
        <w:rPr>
          <w:rFonts w:hint="eastAsia"/>
          <w:spacing w:val="-180"/>
        </w:rPr>
        <w:t>坐</w:t>
      </w:r>
      <w:r w:rsidRPr="005C410E">
        <w:rPr>
          <w:rFonts w:hint="eastAsia"/>
          <w:spacing w:val="-180"/>
          <w:position w:val="22"/>
        </w:rPr>
        <w:t>。</w:t>
      </w:r>
      <w:r>
        <w:rPr>
          <w:rFonts w:hint="eastAsia"/>
        </w:rPr>
        <w:t>前訓共</w:t>
      </w:r>
      <w:r w:rsidRPr="005C410E">
        <w:rPr>
          <w:rFonts w:hint="eastAsia"/>
          <w:spacing w:val="-180"/>
        </w:rPr>
        <w:t>守</w:t>
      </w:r>
      <w:r w:rsidRPr="005C410E">
        <w:rPr>
          <w:rFonts w:hint="eastAsia"/>
          <w:spacing w:val="-180"/>
          <w:position w:val="22"/>
        </w:rPr>
        <w:t>。</w:t>
      </w:r>
      <w:r>
        <w:rPr>
          <w:rFonts w:hint="eastAsia"/>
        </w:rPr>
        <w:t>修方有</w:t>
      </w:r>
      <w:r w:rsidRPr="005C410E">
        <w:rPr>
          <w:rFonts w:hint="eastAsia"/>
          <w:spacing w:val="-180"/>
        </w:rPr>
        <w:t>分</w:t>
      </w:r>
      <w:r w:rsidRPr="005C410E">
        <w:rPr>
          <w:rFonts w:hint="eastAsia"/>
          <w:spacing w:val="-180"/>
          <w:position w:val="22"/>
        </w:rPr>
        <w:t>。</w:t>
      </w:r>
      <w:r>
        <w:rPr>
          <w:rFonts w:hint="eastAsia"/>
        </w:rPr>
        <w:t>經像均有分</w:t>
      </w:r>
      <w:r w:rsidRPr="005C410E">
        <w:rPr>
          <w:rFonts w:hint="eastAsia"/>
          <w:spacing w:val="-180"/>
        </w:rPr>
        <w:t>也</w:t>
      </w:r>
      <w:r w:rsidRPr="005C410E">
        <w:rPr>
          <w:rFonts w:hint="eastAsia"/>
          <w:spacing w:val="-180"/>
          <w:position w:val="22"/>
        </w:rPr>
        <w:t>。</w:t>
      </w:r>
      <w:r>
        <w:rPr>
          <w:rFonts w:hint="eastAsia"/>
        </w:rPr>
        <w:t>寄語示</w:t>
      </w:r>
      <w:r w:rsidRPr="005C410E">
        <w:rPr>
          <w:rFonts w:hint="eastAsia"/>
          <w:spacing w:val="-180"/>
        </w:rPr>
        <w:t>訓</w:t>
      </w:r>
      <w:r w:rsidRPr="00E001AF">
        <w:rPr>
          <w:rFonts w:hint="eastAsia"/>
          <w:spacing w:val="-60"/>
          <w:position w:val="22"/>
        </w:rPr>
        <w:t>。</w:t>
      </w:r>
      <w:r w:rsidRPr="00E001AF">
        <w:rPr>
          <w:rFonts w:hint="eastAsia"/>
          <w:position w:val="4"/>
          <w:sz w:val="48"/>
          <w:eastAsianLayout w:id="1718839040" w:combine="1"/>
        </w:rPr>
        <w:t>嬰芝赴京。代製職修各寶。</w:t>
      </w:r>
      <w:r>
        <w:rPr>
          <w:rFonts w:hint="eastAsia"/>
        </w:rPr>
        <w:t>速去速</w:t>
      </w:r>
      <w:r w:rsidRPr="005C410E">
        <w:rPr>
          <w:rFonts w:hint="eastAsia"/>
          <w:spacing w:val="-180"/>
        </w:rPr>
        <w:t>回</w:t>
      </w:r>
      <w:r w:rsidRPr="005C410E">
        <w:rPr>
          <w:rFonts w:hint="eastAsia"/>
          <w:spacing w:val="-180"/>
          <w:position w:val="22"/>
        </w:rPr>
        <w:t>。</w:t>
      </w:r>
      <w:r>
        <w:rPr>
          <w:rFonts w:hint="eastAsia"/>
        </w:rPr>
        <w:t>不可不珍重雲</w:t>
      </w:r>
      <w:r w:rsidRPr="005C410E">
        <w:rPr>
          <w:rFonts w:hint="eastAsia"/>
          <w:spacing w:val="-180"/>
        </w:rPr>
        <w:t>軔</w:t>
      </w:r>
      <w:r w:rsidRPr="005C410E">
        <w:rPr>
          <w:rFonts w:hint="eastAsia"/>
          <w:spacing w:val="-180"/>
          <w:position w:val="22"/>
        </w:rPr>
        <w:t>。</w:t>
      </w:r>
      <w:r>
        <w:rPr>
          <w:rFonts w:hint="eastAsia"/>
        </w:rPr>
        <w:t>前寶爾願代</w:t>
      </w:r>
      <w:r w:rsidRPr="005C410E">
        <w:rPr>
          <w:rFonts w:hint="eastAsia"/>
          <w:spacing w:val="-180"/>
        </w:rPr>
        <w:t>購</w:t>
      </w:r>
      <w:r w:rsidRPr="005C410E">
        <w:rPr>
          <w:rFonts w:hint="eastAsia"/>
          <w:spacing w:val="-180"/>
          <w:position w:val="22"/>
        </w:rPr>
        <w:t>。</w:t>
      </w:r>
      <w:r>
        <w:rPr>
          <w:rFonts w:hint="eastAsia"/>
        </w:rPr>
        <w:t>磁嵌</w:t>
      </w:r>
      <w:r w:rsidRPr="005C410E">
        <w:rPr>
          <w:rFonts w:hint="eastAsia"/>
          <w:spacing w:val="-180"/>
        </w:rPr>
        <w:t>可</w:t>
      </w:r>
      <w:r w:rsidRPr="005C410E">
        <w:rPr>
          <w:rFonts w:hint="eastAsia"/>
          <w:spacing w:val="-180"/>
          <w:position w:val="22"/>
        </w:rPr>
        <w:t>。</w:t>
      </w:r>
      <w:r>
        <w:rPr>
          <w:rFonts w:hint="eastAsia"/>
        </w:rPr>
        <w:t>中心真金一點要</w:t>
      </w:r>
      <w:r w:rsidRPr="005C410E">
        <w:rPr>
          <w:rFonts w:hint="eastAsia"/>
          <w:spacing w:val="-180"/>
        </w:rPr>
        <w:t>緊</w:t>
      </w:r>
      <w:r w:rsidRPr="00E001AF">
        <w:rPr>
          <w:rFonts w:hint="eastAsia"/>
          <w:spacing w:val="-60"/>
          <w:position w:val="22"/>
        </w:rPr>
        <w:t>。</w:t>
      </w:r>
      <w:r w:rsidRPr="00E001AF">
        <w:rPr>
          <w:rFonts w:hint="eastAsia"/>
          <w:position w:val="4"/>
          <w:sz w:val="48"/>
          <w:eastAsianLayout w:id="1718839040" w:combine="1"/>
        </w:rPr>
        <w:t>宣望請示戌經開幕時間。</w:t>
      </w:r>
      <w:r>
        <w:rPr>
          <w:rFonts w:hint="eastAsia"/>
        </w:rPr>
        <w:t>卯刻授經寅刻開</w:t>
      </w:r>
      <w:r w:rsidRPr="005C410E">
        <w:rPr>
          <w:rFonts w:hint="eastAsia"/>
          <w:spacing w:val="-180"/>
        </w:rPr>
        <w:t>幕</w:t>
      </w:r>
      <w:r w:rsidRPr="005C410E">
        <w:rPr>
          <w:rFonts w:hint="eastAsia"/>
          <w:spacing w:val="-180"/>
          <w:position w:val="22"/>
        </w:rPr>
        <w:t>。</w:t>
      </w:r>
      <w:r>
        <w:rPr>
          <w:rFonts w:hint="eastAsia"/>
        </w:rPr>
        <w:t>吾回天門</w:t>
      </w:r>
      <w:r w:rsidRPr="005C410E">
        <w:rPr>
          <w:rFonts w:hint="eastAsia"/>
          <w:spacing w:val="-180"/>
        </w:rPr>
        <w:t>去</w:t>
      </w:r>
      <w:r w:rsidRPr="005C410E">
        <w:rPr>
          <w:rFonts w:hint="eastAsia"/>
          <w:spacing w:val="-180"/>
          <w:position w:val="22"/>
        </w:rPr>
        <w:t>。</w:t>
      </w:r>
      <w:r>
        <w:rPr>
          <w:rFonts w:hint="eastAsia"/>
        </w:rPr>
        <w:t>退水行送神</w:t>
      </w:r>
      <w:r w:rsidRPr="005C410E">
        <w:rPr>
          <w:rFonts w:hint="eastAsia"/>
          <w:spacing w:val="-180"/>
        </w:rPr>
        <w:t>禮</w:t>
      </w:r>
      <w:r w:rsidRPr="005C410E">
        <w:rPr>
          <w:rFonts w:hint="eastAsia"/>
          <w:spacing w:val="-180"/>
          <w:position w:val="22"/>
        </w:rPr>
        <w:t>。</w:t>
      </w:r>
    </w:p>
    <w:p w:rsidR="004E4157" w:rsidRDefault="00BB1D43" w:rsidP="004535BC">
      <w:pPr>
        <w:pStyle w:val="a9"/>
        <w:rPr>
          <w:rFonts w:asciiTheme="majorHAnsi" w:hAnsiTheme="majorHAnsi"/>
          <w:sz w:val="24"/>
          <w:szCs w:val="24"/>
        </w:rPr>
      </w:pPr>
      <w:r>
        <w:rPr>
          <w:rFonts w:hint="eastAsia"/>
        </w:rPr>
        <w:t>十一月三十辛未正經壇賜像</w:t>
      </w:r>
      <w:r w:rsidRPr="00366D12">
        <w:rPr>
          <w:rFonts w:hint="eastAsia"/>
          <w:spacing w:val="60"/>
        </w:rPr>
        <w:t>對</w:t>
      </w:r>
      <w:r w:rsidRPr="004E4157">
        <w:rPr>
          <w:rFonts w:hint="eastAsia"/>
          <w:sz w:val="24"/>
          <w:szCs w:val="24"/>
        </w:rPr>
        <w:t>在福緣壇</w:t>
      </w:r>
      <w:r w:rsidR="004E4157" w:rsidRPr="004E4157">
        <w:rPr>
          <w:rFonts w:ascii="MS Gothic" w:eastAsia="MS Gothic" w:hAnsi="MS Gothic" w:cs="MS Gothic" w:hint="eastAsia"/>
          <w:position w:val="22"/>
        </w:rPr>
        <w:t> </w:t>
      </w:r>
    </w:p>
    <w:p w:rsidR="00BB1D43" w:rsidRDefault="005E7F74" w:rsidP="00366D12">
      <w:pPr>
        <w:pStyle w:val="a9"/>
        <w:kinsoku w:val="0"/>
      </w:pPr>
      <w:r w:rsidRPr="005E7F74">
        <w:rPr>
          <w:rFonts w:ascii="TYSymbols" w:eastAsia="TYSymbols" w:hAnsi="TYSymbols" w:hint="eastAsia"/>
          <w:color w:val="FF0000"/>
        </w:rPr>
        <w:t>󾒚󾒛</w:t>
      </w:r>
      <w:r w:rsidR="00BB1D43" w:rsidRPr="005C410E">
        <w:rPr>
          <w:rFonts w:hint="eastAsia"/>
          <w:spacing w:val="-180"/>
        </w:rPr>
        <w:t>到</w:t>
      </w:r>
      <w:r w:rsidR="00BB1D43" w:rsidRPr="005C410E">
        <w:rPr>
          <w:rFonts w:hint="eastAsia"/>
          <w:spacing w:val="-180"/>
          <w:position w:val="22"/>
        </w:rPr>
        <w:t>。</w:t>
      </w:r>
      <w:r w:rsidR="00BB1D43">
        <w:rPr>
          <w:rFonts w:hint="eastAsia"/>
        </w:rPr>
        <w:t>免</w:t>
      </w:r>
      <w:r w:rsidR="00BB1D43" w:rsidRPr="005C410E">
        <w:rPr>
          <w:rFonts w:hint="eastAsia"/>
          <w:spacing w:val="-180"/>
        </w:rPr>
        <w:t>跪</w:t>
      </w:r>
      <w:r w:rsidR="00BB1D43" w:rsidRPr="005C410E">
        <w:rPr>
          <w:rFonts w:hint="eastAsia"/>
          <w:spacing w:val="-180"/>
          <w:position w:val="22"/>
        </w:rPr>
        <w:t>。</w:t>
      </w:r>
      <w:r w:rsidR="00BB1D43">
        <w:rPr>
          <w:rFonts w:hint="eastAsia"/>
        </w:rPr>
        <w:t>先賜職方</w:t>
      </w:r>
      <w:r w:rsidR="00BB1D43" w:rsidRPr="005C410E">
        <w:rPr>
          <w:rFonts w:hint="eastAsia"/>
          <w:spacing w:val="-180"/>
        </w:rPr>
        <w:t>對</w:t>
      </w:r>
      <w:r w:rsidR="00BB1D43" w:rsidRPr="005C410E">
        <w:rPr>
          <w:rFonts w:hint="eastAsia"/>
          <w:spacing w:val="-180"/>
          <w:position w:val="22"/>
        </w:rPr>
        <w:t>。</w:t>
      </w:r>
      <w:r w:rsidR="00BB1D43">
        <w:rPr>
          <w:rFonts w:hint="eastAsia"/>
        </w:rPr>
        <w:t>已領不</w:t>
      </w:r>
      <w:r w:rsidR="00BB1D43" w:rsidRPr="005C410E">
        <w:rPr>
          <w:rFonts w:hint="eastAsia"/>
          <w:spacing w:val="-180"/>
        </w:rPr>
        <w:t>賜</w:t>
      </w:r>
      <w:r w:rsidR="00BB1D43" w:rsidRPr="005C410E">
        <w:rPr>
          <w:rFonts w:hint="eastAsia"/>
          <w:spacing w:val="-180"/>
          <w:position w:val="22"/>
        </w:rPr>
        <w:t>。</w:t>
      </w:r>
      <w:r w:rsidR="00BB1D43">
        <w:rPr>
          <w:rFonts w:hint="eastAsia"/>
        </w:rPr>
        <w:t>今日信篤有</w:t>
      </w:r>
      <w:r w:rsidR="00BB1D43" w:rsidRPr="005C410E">
        <w:rPr>
          <w:rFonts w:hint="eastAsia"/>
          <w:spacing w:val="-180"/>
        </w:rPr>
        <w:t>功</w:t>
      </w:r>
      <w:r w:rsidR="00BB1D43" w:rsidRPr="005C410E">
        <w:rPr>
          <w:rFonts w:hint="eastAsia"/>
          <w:spacing w:val="-180"/>
          <w:position w:val="22"/>
        </w:rPr>
        <w:t>。</w:t>
      </w:r>
      <w:r w:rsidR="00BB1D43">
        <w:rPr>
          <w:rFonts w:hint="eastAsia"/>
        </w:rPr>
        <w:t>奉行惟</w:t>
      </w:r>
      <w:r w:rsidR="00BB1D43" w:rsidRPr="005C410E">
        <w:rPr>
          <w:rFonts w:hint="eastAsia"/>
          <w:spacing w:val="-180"/>
        </w:rPr>
        <w:t>敬</w:t>
      </w:r>
      <w:r w:rsidR="00BB1D43" w:rsidRPr="005C410E">
        <w:rPr>
          <w:rFonts w:hint="eastAsia"/>
          <w:spacing w:val="-180"/>
          <w:position w:val="22"/>
        </w:rPr>
        <w:t>。</w:t>
      </w:r>
      <w:r w:rsidR="00BB1D43">
        <w:rPr>
          <w:rFonts w:hint="eastAsia"/>
        </w:rPr>
        <w:t>各各同</w:t>
      </w:r>
      <w:r w:rsidR="00BB1D43" w:rsidRPr="005C410E">
        <w:rPr>
          <w:rFonts w:hint="eastAsia"/>
          <w:spacing w:val="-180"/>
        </w:rPr>
        <w:t>嘉</w:t>
      </w:r>
      <w:r w:rsidR="00BB1D43" w:rsidRPr="005C410E">
        <w:rPr>
          <w:rFonts w:hint="eastAsia"/>
          <w:spacing w:val="-180"/>
          <w:position w:val="22"/>
        </w:rPr>
        <w:t>。</w:t>
      </w:r>
      <w:r w:rsidR="00BB1D43">
        <w:rPr>
          <w:rFonts w:hint="eastAsia"/>
        </w:rPr>
        <w:t>戌經戌</w:t>
      </w:r>
      <w:r w:rsidR="00BB1D43" w:rsidRPr="005C410E">
        <w:rPr>
          <w:rFonts w:hint="eastAsia"/>
          <w:spacing w:val="-180"/>
        </w:rPr>
        <w:t>授</w:t>
      </w:r>
      <w:r w:rsidR="00BB1D43" w:rsidRPr="005C410E">
        <w:rPr>
          <w:rFonts w:hint="eastAsia"/>
          <w:spacing w:val="-180"/>
          <w:position w:val="22"/>
        </w:rPr>
        <w:t>。</w:t>
      </w:r>
      <w:r w:rsidR="00BB1D43" w:rsidRPr="00E001AF">
        <w:rPr>
          <w:rFonts w:hint="eastAsia"/>
          <w:position w:val="4"/>
          <w:sz w:val="48"/>
          <w:eastAsianLayout w:id="1718839040" w:combine="1"/>
        </w:rPr>
        <w:t>前訓戌經卯授。今又改期。</w:t>
      </w:r>
      <w:r w:rsidR="00BB1D43">
        <w:rPr>
          <w:rFonts w:hint="eastAsia"/>
        </w:rPr>
        <w:t>宣方溫煦福坦即鎮非代</w:t>
      </w:r>
      <w:r w:rsidR="00BB1D43" w:rsidRPr="005C410E">
        <w:rPr>
          <w:rFonts w:hint="eastAsia"/>
          <w:spacing w:val="-180"/>
        </w:rPr>
        <w:t>之</w:t>
      </w:r>
      <w:r w:rsidR="00BB1D43" w:rsidRPr="005C410E">
        <w:rPr>
          <w:rFonts w:hint="eastAsia"/>
          <w:spacing w:val="-180"/>
          <w:position w:val="22"/>
        </w:rPr>
        <w:t>。</w:t>
      </w:r>
      <w:r w:rsidR="00BB1D43">
        <w:rPr>
          <w:rFonts w:hint="eastAsia"/>
        </w:rPr>
        <w:t>仁性增賜譯</w:t>
      </w:r>
      <w:r w:rsidR="00BB1D43" w:rsidRPr="005C410E">
        <w:rPr>
          <w:rFonts w:hint="eastAsia"/>
          <w:spacing w:val="-180"/>
        </w:rPr>
        <w:t>方</w:t>
      </w:r>
      <w:r w:rsidR="00BB1D43" w:rsidRPr="00E001AF">
        <w:rPr>
          <w:rFonts w:hint="eastAsia"/>
          <w:spacing w:val="-60"/>
          <w:position w:val="22"/>
        </w:rPr>
        <w:t>。</w:t>
      </w:r>
      <w:r w:rsidR="00BB1D43" w:rsidRPr="00E001AF">
        <w:rPr>
          <w:rFonts w:hint="eastAsia"/>
          <w:position w:val="4"/>
          <w:sz w:val="48"/>
          <w:eastAsianLayout w:id="1718839040" w:combine="1"/>
        </w:rPr>
        <w:t>宣望以戌經改授請示開幕時刻。</w:t>
      </w:r>
      <w:r w:rsidR="00BB1D43">
        <w:rPr>
          <w:rFonts w:hint="eastAsia"/>
        </w:rPr>
        <w:t>慧仙奉</w:t>
      </w:r>
    </w:p>
    <w:p w:rsidR="00BB1D43" w:rsidRDefault="00BB1D43" w:rsidP="004535BC">
      <w:pPr>
        <w:pStyle w:val="a9"/>
      </w:pPr>
      <w:r>
        <w:rPr>
          <w:rFonts w:hint="eastAsia"/>
        </w:rPr>
        <w:t>仙師</w:t>
      </w:r>
      <w:r w:rsidRPr="005C410E">
        <w:rPr>
          <w:rFonts w:hint="eastAsia"/>
          <w:spacing w:val="-180"/>
        </w:rPr>
        <w:t>命</w:t>
      </w:r>
      <w:r w:rsidRPr="005C410E">
        <w:rPr>
          <w:rFonts w:hint="eastAsia"/>
          <w:spacing w:val="-180"/>
          <w:position w:val="22"/>
        </w:rPr>
        <w:t>。</w:t>
      </w:r>
      <w:r>
        <w:rPr>
          <w:rFonts w:hint="eastAsia"/>
        </w:rPr>
        <w:t>午正可開</w:t>
      </w:r>
      <w:r w:rsidRPr="005C410E">
        <w:rPr>
          <w:rFonts w:hint="eastAsia"/>
          <w:spacing w:val="-180"/>
        </w:rPr>
        <w:t>幕</w:t>
      </w:r>
      <w:r w:rsidRPr="005C410E">
        <w:rPr>
          <w:rFonts w:hint="eastAsia"/>
          <w:spacing w:val="-180"/>
          <w:position w:val="22"/>
        </w:rPr>
        <w:t>。</w:t>
      </w:r>
      <w:r>
        <w:rPr>
          <w:rFonts w:hint="eastAsia"/>
        </w:rPr>
        <w:t>回蓬萊</w:t>
      </w:r>
      <w:r w:rsidRPr="005C410E">
        <w:rPr>
          <w:rFonts w:hint="eastAsia"/>
          <w:spacing w:val="-180"/>
        </w:rPr>
        <w:t>去</w:t>
      </w:r>
      <w:r w:rsidRPr="005C410E">
        <w:rPr>
          <w:rFonts w:hint="eastAsia"/>
          <w:spacing w:val="-180"/>
          <w:position w:val="22"/>
        </w:rPr>
        <w:t>。</w:t>
      </w:r>
      <w:r w:rsidR="00E001AF">
        <w:rPr>
          <w:rFonts w:hint="eastAsia"/>
        </w:rPr>
        <w:t xml:space="preserve">　</w:t>
      </w:r>
      <w:r>
        <w:rPr>
          <w:rFonts w:hint="eastAsia"/>
        </w:rPr>
        <w:t>香篆不</w:t>
      </w:r>
      <w:r w:rsidRPr="005C410E">
        <w:rPr>
          <w:rFonts w:hint="eastAsia"/>
          <w:spacing w:val="-180"/>
        </w:rPr>
        <w:t>定</w:t>
      </w:r>
      <w:r w:rsidRPr="005C410E">
        <w:rPr>
          <w:rFonts w:hint="eastAsia"/>
          <w:spacing w:val="-180"/>
          <w:position w:val="22"/>
        </w:rPr>
        <w:t>。</w:t>
      </w:r>
      <w:r>
        <w:rPr>
          <w:rFonts w:hint="eastAsia"/>
        </w:rPr>
        <w:t>禮集</w:t>
      </w:r>
    </w:p>
    <w:p w:rsidR="00BB1D43" w:rsidRDefault="00BB1D43" w:rsidP="00E001AF">
      <w:pPr>
        <w:pStyle w:val="a9"/>
        <w:kinsoku w:val="0"/>
      </w:pPr>
      <w:r>
        <w:rPr>
          <w:rFonts w:hint="eastAsia"/>
        </w:rPr>
        <w:t>師即到賜</w:t>
      </w:r>
      <w:r w:rsidRPr="005C410E">
        <w:rPr>
          <w:rFonts w:hint="eastAsia"/>
          <w:spacing w:val="-180"/>
        </w:rPr>
        <w:t>對</w:t>
      </w:r>
      <w:r w:rsidRPr="005C410E">
        <w:rPr>
          <w:rFonts w:hint="eastAsia"/>
          <w:spacing w:val="-180"/>
          <w:position w:val="22"/>
        </w:rPr>
        <w:t>。</w:t>
      </w:r>
      <w:r>
        <w:rPr>
          <w:rFonts w:hint="eastAsia"/>
        </w:rPr>
        <w:t>文殊護使去</w:t>
      </w:r>
      <w:r w:rsidRPr="005C410E">
        <w:rPr>
          <w:rFonts w:hint="eastAsia"/>
          <w:spacing w:val="-180"/>
        </w:rPr>
        <w:t>沙</w:t>
      </w:r>
      <w:r w:rsidRPr="005C410E">
        <w:rPr>
          <w:rFonts w:hint="eastAsia"/>
          <w:spacing w:val="-180"/>
          <w:position w:val="22"/>
        </w:rPr>
        <w:t>。</w:t>
      </w:r>
      <w:r>
        <w:rPr>
          <w:rFonts w:hint="eastAsia"/>
        </w:rPr>
        <w:t>賜對</w:t>
      </w:r>
      <w:r w:rsidRPr="005C410E">
        <w:rPr>
          <w:rFonts w:hint="eastAsia"/>
          <w:spacing w:val="-180"/>
        </w:rPr>
        <w:t>畢</w:t>
      </w:r>
      <w:r w:rsidRPr="005C410E">
        <w:rPr>
          <w:rFonts w:hint="eastAsia"/>
          <w:spacing w:val="-180"/>
          <w:position w:val="22"/>
        </w:rPr>
        <w:t>。</w:t>
      </w:r>
      <w:r w:rsidR="00E001AF">
        <w:rPr>
          <w:rFonts w:hint="eastAsia"/>
        </w:rPr>
        <w:t xml:space="preserve">　</w:t>
      </w:r>
      <w:r>
        <w:rPr>
          <w:rFonts w:hint="eastAsia"/>
        </w:rPr>
        <w:t>仙師赴衡山</w:t>
      </w:r>
      <w:r w:rsidRPr="005C410E">
        <w:rPr>
          <w:rFonts w:hint="eastAsia"/>
          <w:spacing w:val="-180"/>
        </w:rPr>
        <w:t>去</w:t>
      </w:r>
      <w:r w:rsidRPr="005C410E">
        <w:rPr>
          <w:rFonts w:hint="eastAsia"/>
          <w:spacing w:val="-180"/>
          <w:position w:val="22"/>
        </w:rPr>
        <w:t>。</w:t>
      </w:r>
      <w:r>
        <w:rPr>
          <w:rFonts w:hint="eastAsia"/>
        </w:rPr>
        <w:t>戌經後一日再</w:t>
      </w:r>
      <w:r w:rsidRPr="005C410E">
        <w:rPr>
          <w:rFonts w:hint="eastAsia"/>
          <w:spacing w:val="-180"/>
        </w:rPr>
        <w:t>正</w:t>
      </w:r>
      <w:r w:rsidRPr="005C410E">
        <w:rPr>
          <w:rFonts w:hint="eastAsia"/>
          <w:spacing w:val="-180"/>
          <w:position w:val="22"/>
        </w:rPr>
        <w:t>。</w:t>
      </w:r>
      <w:r>
        <w:rPr>
          <w:rFonts w:hint="eastAsia"/>
        </w:rPr>
        <w:t>文殊護使復命</w:t>
      </w:r>
      <w:r w:rsidRPr="005C410E">
        <w:rPr>
          <w:rFonts w:hint="eastAsia"/>
          <w:spacing w:val="-180"/>
        </w:rPr>
        <w:t>去</w:t>
      </w:r>
      <w:r w:rsidRPr="005C410E">
        <w:rPr>
          <w:rFonts w:hint="eastAsia"/>
          <w:spacing w:val="-180"/>
          <w:position w:val="22"/>
        </w:rPr>
        <w:t>。</w:t>
      </w:r>
      <w:r>
        <w:rPr>
          <w:rFonts w:hint="eastAsia"/>
        </w:rPr>
        <w:t>甯袁二</w:t>
      </w:r>
      <w:r w:rsidRPr="005C410E">
        <w:rPr>
          <w:rFonts w:hint="eastAsia"/>
          <w:spacing w:val="-180"/>
        </w:rPr>
        <w:t>廝</w:t>
      </w:r>
      <w:r w:rsidRPr="005C410E">
        <w:rPr>
          <w:rFonts w:hint="eastAsia"/>
          <w:spacing w:val="-180"/>
          <w:position w:val="22"/>
        </w:rPr>
        <w:t>。</w:t>
      </w:r>
      <w:r>
        <w:rPr>
          <w:rFonts w:hint="eastAsia"/>
        </w:rPr>
        <w:t>不詛</w:t>
      </w:r>
      <w:r w:rsidR="00E001AF">
        <w:rPr>
          <w:rFonts w:hint="eastAsia"/>
        </w:rPr>
        <w:t xml:space="preserve">　</w:t>
      </w:r>
      <w:r>
        <w:rPr>
          <w:rFonts w:hint="eastAsia"/>
        </w:rPr>
        <w:t>師壇有</w:t>
      </w:r>
      <w:r w:rsidRPr="005C410E">
        <w:rPr>
          <w:rFonts w:hint="eastAsia"/>
          <w:spacing w:val="-180"/>
        </w:rPr>
        <w:t>功</w:t>
      </w:r>
      <w:r w:rsidRPr="005C410E">
        <w:rPr>
          <w:rFonts w:hint="eastAsia"/>
          <w:spacing w:val="-180"/>
          <w:position w:val="22"/>
        </w:rPr>
        <w:t>。</w:t>
      </w:r>
      <w:r>
        <w:rPr>
          <w:rFonts w:hint="eastAsia"/>
        </w:rPr>
        <w:t>詛者將有大不</w:t>
      </w:r>
      <w:r w:rsidRPr="005C410E">
        <w:rPr>
          <w:rFonts w:hint="eastAsia"/>
          <w:spacing w:val="-180"/>
        </w:rPr>
        <w:t>利</w:t>
      </w:r>
      <w:r w:rsidRPr="005C410E">
        <w:rPr>
          <w:rFonts w:hint="eastAsia"/>
          <w:spacing w:val="-180"/>
          <w:position w:val="22"/>
        </w:rPr>
        <w:t>。</w:t>
      </w:r>
      <w:r>
        <w:rPr>
          <w:rFonts w:hint="eastAsia"/>
        </w:rPr>
        <w:t>本壇土地留字</w:t>
      </w:r>
      <w:r w:rsidRPr="005C410E">
        <w:rPr>
          <w:rFonts w:hint="eastAsia"/>
          <w:spacing w:val="-180"/>
        </w:rPr>
        <w:t>去</w:t>
      </w:r>
      <w:r w:rsidRPr="00E001AF">
        <w:rPr>
          <w:rFonts w:hint="eastAsia"/>
          <w:spacing w:val="-60"/>
          <w:position w:val="22"/>
        </w:rPr>
        <w:t>。</w:t>
      </w:r>
      <w:r w:rsidRPr="00E001AF">
        <w:rPr>
          <w:rFonts w:hint="eastAsia"/>
          <w:position w:val="4"/>
          <w:sz w:val="48"/>
          <w:eastAsianLayout w:id="1718839040" w:combine="1"/>
        </w:rPr>
        <w:t>是夜風大冷甚。車夫在福緣門房有怨言。而福家甯袁二僕。斥之曰。主人好道。爾何厭煩。土地揭出。次日方知。</w:t>
      </w:r>
    </w:p>
    <w:p w:rsidR="00BB1D43" w:rsidRPr="00E001AF" w:rsidRDefault="00BB1D43" w:rsidP="004535BC">
      <w:pPr>
        <w:pStyle w:val="a9"/>
        <w:rPr>
          <w:rFonts w:eastAsiaTheme="minorEastAsia"/>
        </w:rPr>
      </w:pPr>
      <w:r>
        <w:rPr>
          <w:rFonts w:hint="eastAsia"/>
        </w:rPr>
        <w:t>十二月初一日壬申戌經</w:t>
      </w:r>
      <w:r w:rsidRPr="00E001AF">
        <w:rPr>
          <w:rFonts w:hint="eastAsia"/>
          <w:spacing w:val="60"/>
        </w:rPr>
        <w:t>壇</w:t>
      </w:r>
      <w:r w:rsidRPr="00E001AF">
        <w:rPr>
          <w:rFonts w:hint="eastAsia"/>
          <w:position w:val="4"/>
          <w:sz w:val="48"/>
          <w:eastAsianLayout w:id="1718839040" w:combine="1"/>
        </w:rPr>
        <w:t>宣望修如合授戌經在寬厚所街東首</w:t>
      </w:r>
      <w:r w:rsidR="00E001AF" w:rsidRPr="00E001AF">
        <w:rPr>
          <w:rFonts w:hint="eastAsia"/>
          <w:position w:val="4"/>
          <w:sz w:val="48"/>
          <w:eastAsianLayout w:id="1718839040" w:combine="1"/>
        </w:rPr>
        <w:t>。</w:t>
      </w:r>
    </w:p>
    <w:p w:rsidR="00BB1D43" w:rsidRDefault="00BB1D43" w:rsidP="004535BC">
      <w:pPr>
        <w:pStyle w:val="a9"/>
      </w:pPr>
      <w:r>
        <w:rPr>
          <w:rFonts w:hint="eastAsia"/>
        </w:rPr>
        <w:lastRenderedPageBreak/>
        <w:t>青玄宮一玄真宗三元始紀太乙老祖</w:t>
      </w:r>
      <w:r w:rsidRPr="005C410E">
        <w:rPr>
          <w:rFonts w:hint="eastAsia"/>
          <w:spacing w:val="-180"/>
        </w:rPr>
        <w:t>到</w:t>
      </w:r>
      <w:r w:rsidRPr="004E4157">
        <w:rPr>
          <w:rFonts w:hint="eastAsia"/>
          <w:spacing w:val="-60"/>
          <w:position w:val="22"/>
        </w:rPr>
        <w:t>。</w:t>
      </w:r>
      <w:r w:rsidRPr="004E4157">
        <w:rPr>
          <w:rFonts w:hint="eastAsia"/>
          <w:position w:val="4"/>
          <w:sz w:val="48"/>
          <w:eastAsianLayout w:id="1718839040" w:combine="1"/>
        </w:rPr>
        <w:t>福緣之弟善慶。濱壇弟子。今日疏請入壇。</w:t>
      </w:r>
      <w:r>
        <w:rPr>
          <w:rFonts w:hint="eastAsia"/>
        </w:rPr>
        <w:t>求疏許坐代</w:t>
      </w:r>
      <w:r w:rsidRPr="005C410E">
        <w:rPr>
          <w:rFonts w:hint="eastAsia"/>
          <w:spacing w:val="-180"/>
        </w:rPr>
        <w:t>禮</w:t>
      </w:r>
      <w:r w:rsidRPr="005C410E">
        <w:rPr>
          <w:rFonts w:hint="eastAsia"/>
          <w:spacing w:val="-180"/>
          <w:position w:val="22"/>
        </w:rPr>
        <w:t>。</w:t>
      </w:r>
      <w:r>
        <w:rPr>
          <w:rFonts w:hint="eastAsia"/>
        </w:rPr>
        <w:t>兄有職</w:t>
      </w:r>
      <w:r w:rsidRPr="005C410E">
        <w:rPr>
          <w:rFonts w:hint="eastAsia"/>
          <w:spacing w:val="-180"/>
        </w:rPr>
        <w:t>方</w:t>
      </w:r>
      <w:r w:rsidRPr="005C410E">
        <w:rPr>
          <w:rFonts w:hint="eastAsia"/>
          <w:spacing w:val="-180"/>
          <w:position w:val="22"/>
        </w:rPr>
        <w:t>。</w:t>
      </w:r>
      <w:r>
        <w:rPr>
          <w:rFonts w:hint="eastAsia"/>
        </w:rPr>
        <w:t>另倩可</w:t>
      </w:r>
      <w:r w:rsidRPr="005C410E">
        <w:rPr>
          <w:rFonts w:hint="eastAsia"/>
          <w:spacing w:val="-180"/>
        </w:rPr>
        <w:t>也</w:t>
      </w:r>
      <w:r w:rsidRPr="005C410E">
        <w:rPr>
          <w:rFonts w:hint="eastAsia"/>
          <w:spacing w:val="-180"/>
          <w:position w:val="22"/>
        </w:rPr>
        <w:t>。</w:t>
      </w:r>
      <w:r>
        <w:rPr>
          <w:rFonts w:hint="eastAsia"/>
        </w:rPr>
        <w:t>戌經壇本擬賜修坦</w:t>
      </w:r>
      <w:r w:rsidRPr="005C410E">
        <w:rPr>
          <w:rFonts w:hint="eastAsia"/>
          <w:spacing w:val="-180"/>
        </w:rPr>
        <w:t>像</w:t>
      </w:r>
      <w:r w:rsidRPr="005C410E">
        <w:rPr>
          <w:rFonts w:hint="eastAsia"/>
          <w:spacing w:val="-180"/>
          <w:position w:val="22"/>
        </w:rPr>
        <w:t>。</w:t>
      </w:r>
      <w:r>
        <w:rPr>
          <w:rFonts w:hint="eastAsia"/>
        </w:rPr>
        <w:t>昨日修子賜對期已明告</w:t>
      </w:r>
      <w:r w:rsidRPr="005C410E">
        <w:rPr>
          <w:rFonts w:hint="eastAsia"/>
          <w:spacing w:val="-180"/>
        </w:rPr>
        <w:t>矣</w:t>
      </w:r>
      <w:r w:rsidRPr="005C410E">
        <w:rPr>
          <w:rFonts w:hint="eastAsia"/>
          <w:spacing w:val="-180"/>
          <w:position w:val="22"/>
        </w:rPr>
        <w:t>。</w:t>
      </w:r>
      <w:r>
        <w:rPr>
          <w:rFonts w:hint="eastAsia"/>
        </w:rPr>
        <w:t>各坐四</w:t>
      </w:r>
      <w:r w:rsidRPr="005C410E">
        <w:rPr>
          <w:rFonts w:hint="eastAsia"/>
          <w:spacing w:val="-180"/>
        </w:rPr>
        <w:t>度</w:t>
      </w:r>
      <w:r w:rsidRPr="005C410E">
        <w:rPr>
          <w:rFonts w:hint="eastAsia"/>
          <w:spacing w:val="-180"/>
          <w:position w:val="22"/>
        </w:rPr>
        <w:t>。</w:t>
      </w:r>
      <w:r>
        <w:rPr>
          <w:rFonts w:hint="eastAsia"/>
        </w:rPr>
        <w:t>聽吾授</w:t>
      </w:r>
      <w:r w:rsidRPr="005C410E">
        <w:rPr>
          <w:rFonts w:hint="eastAsia"/>
          <w:spacing w:val="-180"/>
        </w:rPr>
        <w:t>經</w:t>
      </w:r>
      <w:r w:rsidRPr="005C410E">
        <w:rPr>
          <w:rFonts w:hint="eastAsia"/>
          <w:spacing w:val="-180"/>
          <w:position w:val="22"/>
        </w:rPr>
        <w:t>。</w:t>
      </w:r>
      <w:r>
        <w:rPr>
          <w:rFonts w:hint="eastAsia"/>
        </w:rPr>
        <w:t>授第一節</w:t>
      </w:r>
      <w:r w:rsidR="004E4157">
        <w:rPr>
          <w:rFonts w:hint="eastAsia"/>
        </w:rPr>
        <w:t xml:space="preserve">　</w:t>
      </w:r>
      <w:r>
        <w:rPr>
          <w:rFonts w:hint="eastAsia"/>
        </w:rPr>
        <w:t>老祖赴廬山</w:t>
      </w:r>
      <w:r w:rsidRPr="005C410E">
        <w:rPr>
          <w:rFonts w:hint="eastAsia"/>
          <w:spacing w:val="-180"/>
        </w:rPr>
        <w:t>去</w:t>
      </w:r>
      <w:r w:rsidRPr="005C410E">
        <w:rPr>
          <w:rFonts w:hint="eastAsia"/>
          <w:spacing w:val="-180"/>
          <w:position w:val="22"/>
        </w:rPr>
        <w:t>。</w:t>
      </w:r>
      <w:r>
        <w:rPr>
          <w:rFonts w:hint="eastAsia"/>
        </w:rPr>
        <w:t>回停四</w:t>
      </w:r>
      <w:r w:rsidRPr="005C410E">
        <w:rPr>
          <w:rFonts w:hint="eastAsia"/>
          <w:spacing w:val="-180"/>
        </w:rPr>
        <w:t>度</w:t>
      </w:r>
      <w:r w:rsidRPr="005C410E">
        <w:rPr>
          <w:rFonts w:hint="eastAsia"/>
          <w:spacing w:val="-180"/>
          <w:position w:val="22"/>
        </w:rPr>
        <w:t>。</w:t>
      </w:r>
      <w:r>
        <w:rPr>
          <w:rFonts w:hint="eastAsia"/>
        </w:rPr>
        <w:t>授二三</w:t>
      </w:r>
      <w:r w:rsidRPr="005C410E">
        <w:rPr>
          <w:rFonts w:hint="eastAsia"/>
          <w:spacing w:val="-180"/>
        </w:rPr>
        <w:t>節</w:t>
      </w:r>
      <w:r w:rsidRPr="004E4157">
        <w:rPr>
          <w:rFonts w:hint="eastAsia"/>
          <w:spacing w:val="-60"/>
          <w:position w:val="22"/>
        </w:rPr>
        <w:t>。</w:t>
      </w:r>
      <w:r w:rsidRPr="004E4157">
        <w:rPr>
          <w:rFonts w:hint="eastAsia"/>
          <w:position w:val="4"/>
          <w:sz w:val="48"/>
          <w:eastAsianLayout w:id="1718839040" w:combine="1"/>
        </w:rPr>
        <w:t>慧緣特自甯陽先期來濟請示亥經開幕時期。</w:t>
      </w:r>
      <w:r>
        <w:rPr>
          <w:rFonts w:hint="eastAsia"/>
        </w:rPr>
        <w:t>亥經亥授午正開</w:t>
      </w:r>
      <w:r w:rsidRPr="005C410E">
        <w:rPr>
          <w:rFonts w:hint="eastAsia"/>
          <w:spacing w:val="-180"/>
        </w:rPr>
        <w:t>幕</w:t>
      </w:r>
      <w:r w:rsidRPr="005C410E">
        <w:rPr>
          <w:rFonts w:hint="eastAsia"/>
          <w:spacing w:val="-180"/>
          <w:position w:val="22"/>
        </w:rPr>
        <w:t>。</w:t>
      </w:r>
    </w:p>
    <w:p w:rsidR="00BB1D43" w:rsidRDefault="00BB1D43" w:rsidP="004535BC">
      <w:pPr>
        <w:pStyle w:val="a9"/>
      </w:pPr>
      <w:r>
        <w:rPr>
          <w:rFonts w:hint="eastAsia"/>
        </w:rPr>
        <w:t>十二月初二日癸酉正申集</w:t>
      </w:r>
      <w:r w:rsidRPr="00366D12">
        <w:rPr>
          <w:rFonts w:hint="eastAsia"/>
          <w:spacing w:val="60"/>
        </w:rPr>
        <w:t>經</w:t>
      </w:r>
      <w:r w:rsidRPr="00366D12">
        <w:rPr>
          <w:rFonts w:hint="eastAsia"/>
          <w:sz w:val="24"/>
          <w:szCs w:val="24"/>
        </w:rPr>
        <w:t>在福緣壇</w:t>
      </w:r>
      <w:r w:rsidR="00E01F47" w:rsidRPr="00203877">
        <w:rPr>
          <w:rFonts w:ascii="MS Gothic" w:eastAsia="MS Gothic" w:hAnsi="MS Gothic" w:cs="MS Gothic" w:hint="eastAsia"/>
          <w:position w:val="18"/>
        </w:rPr>
        <w:t> </w:t>
      </w:r>
    </w:p>
    <w:p w:rsidR="00BB1D43" w:rsidRDefault="005E7F74" w:rsidP="004535BC">
      <w:pPr>
        <w:pStyle w:val="a9"/>
      </w:pPr>
      <w:r w:rsidRPr="005E7F74">
        <w:rPr>
          <w:rFonts w:ascii="TYSymbols" w:eastAsia="TYSymbols" w:hAnsi="TYSymbols" w:hint="eastAsia"/>
          <w:color w:val="FF0000"/>
        </w:rPr>
        <w:t>󾒚󾒛</w:t>
      </w:r>
      <w:r w:rsidR="00BB1D43" w:rsidRPr="005C410E">
        <w:rPr>
          <w:rFonts w:hint="eastAsia"/>
          <w:spacing w:val="-180"/>
        </w:rPr>
        <w:t>到</w:t>
      </w:r>
      <w:r w:rsidR="00BB1D43" w:rsidRPr="005C410E">
        <w:rPr>
          <w:rFonts w:hint="eastAsia"/>
          <w:spacing w:val="-180"/>
          <w:position w:val="22"/>
        </w:rPr>
        <w:t>。</w:t>
      </w:r>
      <w:r w:rsidR="00BB1D43">
        <w:rPr>
          <w:rFonts w:hint="eastAsia"/>
        </w:rPr>
        <w:t>正經不</w:t>
      </w:r>
      <w:r w:rsidR="00BB1D43" w:rsidRPr="005C410E">
        <w:rPr>
          <w:rFonts w:hint="eastAsia"/>
          <w:spacing w:val="-180"/>
        </w:rPr>
        <w:t>錄</w:t>
      </w:r>
      <w:r w:rsidR="00BB1D43" w:rsidRPr="005C410E">
        <w:rPr>
          <w:rFonts w:hint="eastAsia"/>
          <w:spacing w:val="-180"/>
          <w:position w:val="22"/>
        </w:rPr>
        <w:t>。</w:t>
      </w:r>
      <w:r w:rsidR="00BB1D43">
        <w:rPr>
          <w:rFonts w:hint="eastAsia"/>
        </w:rPr>
        <w:t>正三</w:t>
      </w:r>
      <w:r w:rsidR="00BB1D43" w:rsidRPr="005C410E">
        <w:rPr>
          <w:rFonts w:hint="eastAsia"/>
          <w:spacing w:val="-180"/>
        </w:rPr>
        <w:t>節</w:t>
      </w:r>
      <w:r w:rsidR="00BB1D43" w:rsidRPr="005C410E">
        <w:rPr>
          <w:rFonts w:hint="eastAsia"/>
          <w:spacing w:val="-180"/>
          <w:position w:val="22"/>
        </w:rPr>
        <w:t>。</w:t>
      </w:r>
      <w:r w:rsidR="00BB1D43">
        <w:rPr>
          <w:rFonts w:hint="eastAsia"/>
        </w:rPr>
        <w:t>吾有要</w:t>
      </w:r>
      <w:r w:rsidR="00BB1D43" w:rsidRPr="005C410E">
        <w:rPr>
          <w:rFonts w:hint="eastAsia"/>
          <w:spacing w:val="-180"/>
        </w:rPr>
        <w:t>事</w:t>
      </w:r>
      <w:r w:rsidR="00BB1D43" w:rsidRPr="005C410E">
        <w:rPr>
          <w:rFonts w:hint="eastAsia"/>
          <w:spacing w:val="-180"/>
          <w:position w:val="22"/>
        </w:rPr>
        <w:t>。</w:t>
      </w:r>
      <w:r w:rsidR="00BB1D43">
        <w:rPr>
          <w:rFonts w:hint="eastAsia"/>
        </w:rPr>
        <w:t>酉戌二</w:t>
      </w:r>
      <w:r w:rsidR="00BB1D43" w:rsidRPr="005C410E">
        <w:rPr>
          <w:rFonts w:hint="eastAsia"/>
          <w:spacing w:val="-180"/>
        </w:rPr>
        <w:t>集</w:t>
      </w:r>
      <w:r w:rsidR="00BB1D43" w:rsidRPr="005C410E">
        <w:rPr>
          <w:rFonts w:hint="eastAsia"/>
          <w:spacing w:val="-180"/>
          <w:position w:val="22"/>
        </w:rPr>
        <w:t>。</w:t>
      </w:r>
      <w:r w:rsidR="00BB1D43">
        <w:rPr>
          <w:rFonts w:hint="eastAsia"/>
        </w:rPr>
        <w:t>明未刻</w:t>
      </w:r>
      <w:r w:rsidR="00BB1D43" w:rsidRPr="005C410E">
        <w:rPr>
          <w:rFonts w:hint="eastAsia"/>
          <w:spacing w:val="-180"/>
        </w:rPr>
        <w:t>正</w:t>
      </w:r>
      <w:r w:rsidR="00BB1D43" w:rsidRPr="005C410E">
        <w:rPr>
          <w:rFonts w:hint="eastAsia"/>
          <w:spacing w:val="-180"/>
          <w:position w:val="22"/>
        </w:rPr>
        <w:t>。</w:t>
      </w:r>
    </w:p>
    <w:p w:rsidR="00BB1D43" w:rsidRDefault="00BB1D43" w:rsidP="004535BC">
      <w:pPr>
        <w:pStyle w:val="a9"/>
      </w:pPr>
      <w:r>
        <w:rPr>
          <w:rFonts w:hint="eastAsia"/>
        </w:rPr>
        <w:t>庚申十二月初三日甲戌正酉戌二集經</w:t>
      </w:r>
      <w:r w:rsidRPr="00366D12">
        <w:rPr>
          <w:rFonts w:hint="eastAsia"/>
          <w:spacing w:val="60"/>
        </w:rPr>
        <w:t>壇</w:t>
      </w:r>
      <w:r w:rsidRPr="00366D12">
        <w:rPr>
          <w:rFonts w:hint="eastAsia"/>
          <w:sz w:val="24"/>
          <w:szCs w:val="24"/>
        </w:rPr>
        <w:t>在福緣壇</w:t>
      </w:r>
      <w:r w:rsidR="004E4157" w:rsidRPr="00203877">
        <w:rPr>
          <w:rFonts w:ascii="MS Gothic" w:eastAsia="MS Gothic" w:hAnsi="MS Gothic" w:cs="MS Gothic" w:hint="eastAsia"/>
          <w:position w:val="18"/>
        </w:rPr>
        <w:t> </w:t>
      </w:r>
    </w:p>
    <w:p w:rsidR="00BB1D43" w:rsidRDefault="00BB1D43" w:rsidP="004535BC">
      <w:pPr>
        <w:pStyle w:val="a9"/>
      </w:pPr>
      <w:r>
        <w:rPr>
          <w:rFonts w:hint="eastAsia"/>
        </w:rPr>
        <w:t>鶴神</w:t>
      </w:r>
      <w:r w:rsidRPr="005C410E">
        <w:rPr>
          <w:rFonts w:hint="eastAsia"/>
          <w:spacing w:val="-180"/>
        </w:rPr>
        <w:t>到</w:t>
      </w:r>
      <w:r w:rsidRPr="005C410E">
        <w:rPr>
          <w:rFonts w:hint="eastAsia"/>
          <w:spacing w:val="-180"/>
          <w:position w:val="22"/>
        </w:rPr>
        <w:t>。</w:t>
      </w:r>
      <w:r>
        <w:rPr>
          <w:rFonts w:hint="eastAsia"/>
        </w:rPr>
        <w:t>香笈童子</w:t>
      </w:r>
      <w:r w:rsidRPr="005C410E">
        <w:rPr>
          <w:rFonts w:hint="eastAsia"/>
          <w:spacing w:val="-180"/>
        </w:rPr>
        <w:t>到</w:t>
      </w:r>
      <w:r w:rsidRPr="005C410E">
        <w:rPr>
          <w:rFonts w:hint="eastAsia"/>
          <w:spacing w:val="-180"/>
          <w:position w:val="22"/>
        </w:rPr>
        <w:t>。</w:t>
      </w:r>
      <w:r w:rsidR="00366D12">
        <w:rPr>
          <w:rFonts w:hint="eastAsia"/>
        </w:rPr>
        <w:t xml:space="preserve">　</w:t>
      </w:r>
      <w:r>
        <w:rPr>
          <w:rFonts w:hint="eastAsia"/>
        </w:rPr>
        <w:t>仙師過壇赴重慶</w:t>
      </w:r>
      <w:r w:rsidRPr="005C410E">
        <w:rPr>
          <w:rFonts w:hint="eastAsia"/>
          <w:spacing w:val="-180"/>
        </w:rPr>
        <w:t>去</w:t>
      </w:r>
      <w:r w:rsidRPr="005C410E">
        <w:rPr>
          <w:rFonts w:hint="eastAsia"/>
          <w:spacing w:val="-180"/>
          <w:position w:val="22"/>
        </w:rPr>
        <w:t>。</w:t>
      </w:r>
      <w:r>
        <w:rPr>
          <w:rFonts w:hint="eastAsia"/>
        </w:rPr>
        <w:t>四度後來正</w:t>
      </w:r>
      <w:r w:rsidRPr="005C410E">
        <w:rPr>
          <w:rFonts w:hint="eastAsia"/>
          <w:spacing w:val="-180"/>
        </w:rPr>
        <w:t>經</w:t>
      </w:r>
      <w:r w:rsidRPr="005C410E">
        <w:rPr>
          <w:rFonts w:hint="eastAsia"/>
          <w:spacing w:val="-180"/>
          <w:position w:val="22"/>
        </w:rPr>
        <w:t>。</w:t>
      </w:r>
      <w:r>
        <w:rPr>
          <w:rFonts w:hint="eastAsia"/>
        </w:rPr>
        <w:t>回</w:t>
      </w:r>
      <w:r w:rsidRPr="005C410E">
        <w:rPr>
          <w:rFonts w:hint="eastAsia"/>
          <w:spacing w:val="-180"/>
        </w:rPr>
        <w:t>位</w:t>
      </w:r>
      <w:r w:rsidRPr="005C410E">
        <w:rPr>
          <w:rFonts w:hint="eastAsia"/>
          <w:spacing w:val="-180"/>
          <w:position w:val="22"/>
        </w:rPr>
        <w:t>。</w:t>
      </w:r>
    </w:p>
    <w:p w:rsidR="00BB1D43" w:rsidRDefault="005E7F74" w:rsidP="004535BC">
      <w:pPr>
        <w:pStyle w:val="a9"/>
      </w:pPr>
      <w:r w:rsidRPr="005E7F74">
        <w:rPr>
          <w:rFonts w:ascii="TYSymbols" w:eastAsia="TYSymbols" w:hAnsi="TYSymbols" w:hint="eastAsia"/>
          <w:color w:val="FF0000"/>
        </w:rPr>
        <w:t>󾒚󾒛</w:t>
      </w:r>
      <w:r w:rsidR="00BB1D43" w:rsidRPr="005C410E">
        <w:rPr>
          <w:rFonts w:hint="eastAsia"/>
          <w:spacing w:val="-180"/>
        </w:rPr>
        <w:t>到</w:t>
      </w:r>
      <w:r w:rsidR="00BB1D43" w:rsidRPr="005C410E">
        <w:rPr>
          <w:rFonts w:hint="eastAsia"/>
          <w:spacing w:val="-180"/>
          <w:position w:val="22"/>
        </w:rPr>
        <w:t>。</w:t>
      </w:r>
      <w:r w:rsidR="00BB1D43">
        <w:rPr>
          <w:rFonts w:hint="eastAsia"/>
        </w:rPr>
        <w:t>正經畢</w:t>
      </w:r>
      <w:r w:rsidR="00BB1D43" w:rsidRPr="005C410E">
        <w:rPr>
          <w:rFonts w:hint="eastAsia"/>
          <w:spacing w:val="-180"/>
        </w:rPr>
        <w:t>後</w:t>
      </w:r>
      <w:r w:rsidR="00BB1D43" w:rsidRPr="005C410E">
        <w:rPr>
          <w:rFonts w:hint="eastAsia"/>
          <w:spacing w:val="-180"/>
          <w:position w:val="22"/>
        </w:rPr>
        <w:t>。</w:t>
      </w:r>
      <w:r w:rsidR="00BB1D43">
        <w:rPr>
          <w:rFonts w:hint="eastAsia"/>
        </w:rPr>
        <w:t>職方諸子先擬願</w:t>
      </w:r>
      <w:r w:rsidR="00BB1D43" w:rsidRPr="005C410E">
        <w:rPr>
          <w:rFonts w:hint="eastAsia"/>
          <w:spacing w:val="-180"/>
        </w:rPr>
        <w:t>文</w:t>
      </w:r>
      <w:r w:rsidR="00BB1D43" w:rsidRPr="005C410E">
        <w:rPr>
          <w:rFonts w:hint="eastAsia"/>
          <w:spacing w:val="-180"/>
          <w:position w:val="22"/>
        </w:rPr>
        <w:t>。</w:t>
      </w:r>
      <w:r w:rsidR="00BB1D43">
        <w:rPr>
          <w:rFonts w:hint="eastAsia"/>
        </w:rPr>
        <w:t>修方一律先</w:t>
      </w:r>
      <w:r w:rsidR="00BB1D43" w:rsidRPr="005C410E">
        <w:rPr>
          <w:rFonts w:hint="eastAsia"/>
          <w:spacing w:val="-180"/>
        </w:rPr>
        <w:t>知</w:t>
      </w:r>
      <w:r w:rsidR="00BB1D43" w:rsidRPr="005C410E">
        <w:rPr>
          <w:rFonts w:hint="eastAsia"/>
          <w:spacing w:val="-180"/>
          <w:position w:val="22"/>
        </w:rPr>
        <w:t>。</w:t>
      </w:r>
      <w:r w:rsidR="00BB1D43">
        <w:rPr>
          <w:rFonts w:hint="eastAsia"/>
        </w:rPr>
        <w:t>願文四言四</w:t>
      </w:r>
      <w:r w:rsidR="00BB1D43" w:rsidRPr="005C410E">
        <w:rPr>
          <w:rFonts w:hint="eastAsia"/>
          <w:spacing w:val="-180"/>
        </w:rPr>
        <w:t>句</w:t>
      </w:r>
      <w:r w:rsidR="00BB1D43" w:rsidRPr="005C410E">
        <w:rPr>
          <w:rFonts w:hint="eastAsia"/>
          <w:spacing w:val="-180"/>
          <w:position w:val="22"/>
        </w:rPr>
        <w:t>。</w:t>
      </w:r>
      <w:r w:rsidR="00BB1D43">
        <w:rPr>
          <w:rFonts w:hint="eastAsia"/>
        </w:rPr>
        <w:t>各出真</w:t>
      </w:r>
      <w:r w:rsidR="00BB1D43" w:rsidRPr="005C410E">
        <w:rPr>
          <w:rFonts w:hint="eastAsia"/>
          <w:spacing w:val="-180"/>
        </w:rPr>
        <w:t>誠</w:t>
      </w:r>
      <w:r w:rsidR="00BB1D43" w:rsidRPr="005C410E">
        <w:rPr>
          <w:rFonts w:hint="eastAsia"/>
          <w:spacing w:val="-180"/>
          <w:position w:val="22"/>
        </w:rPr>
        <w:t>。</w:t>
      </w:r>
      <w:r w:rsidR="00BB1D43">
        <w:rPr>
          <w:rFonts w:hint="eastAsia"/>
        </w:rPr>
        <w:t>俟亥經經壇焚</w:t>
      </w:r>
      <w:r w:rsidR="00BB1D43" w:rsidRPr="005C410E">
        <w:rPr>
          <w:rFonts w:hint="eastAsia"/>
          <w:spacing w:val="-180"/>
        </w:rPr>
        <w:t>後</w:t>
      </w:r>
      <w:r w:rsidR="00BB1D43" w:rsidRPr="005C410E">
        <w:rPr>
          <w:rFonts w:hint="eastAsia"/>
          <w:spacing w:val="-180"/>
          <w:position w:val="22"/>
        </w:rPr>
        <w:t>。</w:t>
      </w:r>
      <w:r w:rsidR="00BB1D43">
        <w:rPr>
          <w:rFonts w:hint="eastAsia"/>
        </w:rPr>
        <w:t>聽訓可</w:t>
      </w:r>
      <w:r w:rsidR="00BB1D43" w:rsidRPr="005C410E">
        <w:rPr>
          <w:rFonts w:hint="eastAsia"/>
          <w:spacing w:val="-180"/>
        </w:rPr>
        <w:t>也</w:t>
      </w:r>
      <w:r w:rsidR="00BB1D43" w:rsidRPr="005C410E">
        <w:rPr>
          <w:rFonts w:hint="eastAsia"/>
          <w:spacing w:val="-180"/>
          <w:position w:val="22"/>
        </w:rPr>
        <w:t>。</w:t>
      </w:r>
    </w:p>
    <w:p w:rsidR="00BB1D43" w:rsidRDefault="00BB1D43" w:rsidP="00366D12">
      <w:pPr>
        <w:pStyle w:val="a9"/>
        <w:kinsoku w:val="0"/>
      </w:pPr>
      <w:r>
        <w:rPr>
          <w:rFonts w:hint="eastAsia"/>
        </w:rPr>
        <w:t>正經</w:t>
      </w:r>
      <w:r w:rsidRPr="005C410E">
        <w:rPr>
          <w:rFonts w:hint="eastAsia"/>
          <w:spacing w:val="-180"/>
        </w:rPr>
        <w:t>畢</w:t>
      </w:r>
      <w:r w:rsidRPr="005C410E">
        <w:rPr>
          <w:rFonts w:hint="eastAsia"/>
          <w:spacing w:val="-180"/>
          <w:position w:val="22"/>
        </w:rPr>
        <w:t>。</w:t>
      </w:r>
      <w:r>
        <w:rPr>
          <w:rFonts w:hint="eastAsia"/>
        </w:rPr>
        <w:t>明日鈔</w:t>
      </w:r>
      <w:r w:rsidRPr="005C410E">
        <w:rPr>
          <w:rFonts w:hint="eastAsia"/>
          <w:spacing w:val="-180"/>
        </w:rPr>
        <w:t>經</w:t>
      </w:r>
      <w:r w:rsidRPr="005C410E">
        <w:rPr>
          <w:rFonts w:hint="eastAsia"/>
          <w:spacing w:val="-180"/>
          <w:position w:val="22"/>
        </w:rPr>
        <w:t>。</w:t>
      </w:r>
      <w:r>
        <w:rPr>
          <w:rFonts w:hint="eastAsia"/>
        </w:rPr>
        <w:t>自午後</w:t>
      </w:r>
      <w:r w:rsidRPr="005C410E">
        <w:rPr>
          <w:rFonts w:hint="eastAsia"/>
          <w:spacing w:val="-180"/>
        </w:rPr>
        <w:t>起</w:t>
      </w:r>
      <w:r w:rsidRPr="005C410E">
        <w:rPr>
          <w:rFonts w:hint="eastAsia"/>
          <w:spacing w:val="-180"/>
          <w:position w:val="22"/>
        </w:rPr>
        <w:t>。</w:t>
      </w:r>
      <w:r>
        <w:rPr>
          <w:rFonts w:hint="eastAsia"/>
        </w:rPr>
        <w:t>戌</w:t>
      </w:r>
      <w:r w:rsidRPr="005C410E">
        <w:rPr>
          <w:rFonts w:hint="eastAsia"/>
          <w:spacing w:val="-180"/>
        </w:rPr>
        <w:t>止</w:t>
      </w:r>
      <w:r w:rsidRPr="005C410E">
        <w:rPr>
          <w:rFonts w:hint="eastAsia"/>
          <w:spacing w:val="-180"/>
          <w:position w:val="22"/>
        </w:rPr>
        <w:t>。</w:t>
      </w:r>
      <w:r>
        <w:rPr>
          <w:rFonts w:hint="eastAsia"/>
        </w:rPr>
        <w:t>先繕正</w:t>
      </w:r>
      <w:r w:rsidRPr="005C410E">
        <w:rPr>
          <w:rFonts w:hint="eastAsia"/>
          <w:spacing w:val="-180"/>
        </w:rPr>
        <w:t>經</w:t>
      </w:r>
      <w:r w:rsidRPr="005C410E">
        <w:rPr>
          <w:rFonts w:hint="eastAsia"/>
          <w:spacing w:val="-180"/>
          <w:position w:val="22"/>
        </w:rPr>
        <w:t>。</w:t>
      </w:r>
      <w:r>
        <w:rPr>
          <w:rFonts w:hint="eastAsia"/>
        </w:rPr>
        <w:t>經</w:t>
      </w:r>
      <w:r w:rsidRPr="005C410E">
        <w:rPr>
          <w:rFonts w:hint="eastAsia"/>
          <w:spacing w:val="-180"/>
        </w:rPr>
        <w:t>蕆</w:t>
      </w:r>
      <w:r w:rsidRPr="005C410E">
        <w:rPr>
          <w:rFonts w:hint="eastAsia"/>
          <w:spacing w:val="-180"/>
          <w:position w:val="22"/>
        </w:rPr>
        <w:t>。</w:t>
      </w:r>
      <w:r>
        <w:rPr>
          <w:rFonts w:hint="eastAsia"/>
        </w:rPr>
        <w:t>再繕定</w:t>
      </w:r>
      <w:r w:rsidRPr="005C410E">
        <w:rPr>
          <w:rFonts w:hint="eastAsia"/>
          <w:spacing w:val="-180"/>
        </w:rPr>
        <w:t>註</w:t>
      </w:r>
      <w:r w:rsidRPr="005C410E">
        <w:rPr>
          <w:rFonts w:hint="eastAsia"/>
          <w:spacing w:val="-180"/>
          <w:position w:val="22"/>
        </w:rPr>
        <w:t>。</w:t>
      </w:r>
      <w:r>
        <w:rPr>
          <w:rFonts w:hint="eastAsia"/>
        </w:rPr>
        <w:t>繕時用</w:t>
      </w:r>
      <w:r w:rsidRPr="005C410E">
        <w:rPr>
          <w:rFonts w:hint="eastAsia"/>
          <w:spacing w:val="-180"/>
        </w:rPr>
        <w:t>格</w:t>
      </w:r>
      <w:r w:rsidRPr="005C410E">
        <w:rPr>
          <w:rFonts w:hint="eastAsia"/>
          <w:spacing w:val="-180"/>
          <w:position w:val="22"/>
        </w:rPr>
        <w:t>。</w:t>
      </w:r>
      <w:r>
        <w:rPr>
          <w:rFonts w:hint="eastAsia"/>
        </w:rPr>
        <w:t>上石免</w:t>
      </w:r>
      <w:r w:rsidRPr="005C410E">
        <w:rPr>
          <w:rFonts w:hint="eastAsia"/>
          <w:spacing w:val="-180"/>
        </w:rPr>
        <w:t>格</w:t>
      </w:r>
      <w:r w:rsidRPr="005C410E">
        <w:rPr>
          <w:rFonts w:hint="eastAsia"/>
          <w:spacing w:val="-180"/>
          <w:position w:val="22"/>
        </w:rPr>
        <w:t>。</w:t>
      </w:r>
      <w:r>
        <w:rPr>
          <w:rFonts w:hint="eastAsia"/>
        </w:rPr>
        <w:t>要</w:t>
      </w:r>
      <w:r w:rsidRPr="005C410E">
        <w:rPr>
          <w:rFonts w:hint="eastAsia"/>
          <w:spacing w:val="-180"/>
        </w:rPr>
        <w:t>注</w:t>
      </w:r>
      <w:r w:rsidRPr="00366D12">
        <w:rPr>
          <w:rFonts w:hint="eastAsia"/>
          <w:spacing w:val="-60"/>
          <w:position w:val="22"/>
        </w:rPr>
        <w:t>。</w:t>
      </w:r>
      <w:r w:rsidRPr="004E4157">
        <w:rPr>
          <w:rFonts w:hint="eastAsia"/>
          <w:position w:val="4"/>
          <w:sz w:val="48"/>
          <w:eastAsianLayout w:id="1718839040" w:combine="1"/>
        </w:rPr>
        <w:t>諸方鈔經擬用紅字以昭鄭重</w:t>
      </w:r>
      <w:r>
        <w:rPr>
          <w:rFonts w:hint="eastAsia"/>
        </w:rPr>
        <w:t>紅字只可用面</w:t>
      </w:r>
      <w:r w:rsidRPr="005C410E">
        <w:rPr>
          <w:rFonts w:hint="eastAsia"/>
          <w:spacing w:val="-180"/>
        </w:rPr>
        <w:t>簽</w:t>
      </w:r>
      <w:r w:rsidRPr="00366D12">
        <w:rPr>
          <w:rFonts w:hint="eastAsia"/>
          <w:spacing w:val="-60"/>
          <w:position w:val="22"/>
        </w:rPr>
        <w:t>。</w:t>
      </w:r>
      <w:r w:rsidRPr="004E4157">
        <w:rPr>
          <w:rFonts w:hint="eastAsia"/>
          <w:position w:val="4"/>
          <w:sz w:val="48"/>
          <w:eastAsianLayout w:id="1718839040" w:combine="1"/>
        </w:rPr>
        <w:t>太乙北極真經題簽用硃書。後奉訓命華善書之。</w:t>
      </w:r>
      <w:r>
        <w:rPr>
          <w:rFonts w:hint="eastAsia"/>
        </w:rPr>
        <w:t>經</w:t>
      </w:r>
      <w:r w:rsidRPr="005C410E">
        <w:rPr>
          <w:rFonts w:hint="eastAsia"/>
          <w:spacing w:val="-180"/>
        </w:rPr>
        <w:t>文</w:t>
      </w:r>
      <w:r w:rsidRPr="005C410E">
        <w:rPr>
          <w:rFonts w:hint="eastAsia"/>
          <w:spacing w:val="-180"/>
          <w:position w:val="22"/>
        </w:rPr>
        <w:t>。</w:t>
      </w:r>
      <w:r>
        <w:rPr>
          <w:rFonts w:hint="eastAsia"/>
        </w:rPr>
        <w:t>定</w:t>
      </w:r>
      <w:r w:rsidRPr="005C410E">
        <w:rPr>
          <w:rFonts w:hint="eastAsia"/>
          <w:spacing w:val="-180"/>
        </w:rPr>
        <w:t>註</w:t>
      </w:r>
      <w:r w:rsidRPr="005C410E">
        <w:rPr>
          <w:rFonts w:hint="eastAsia"/>
          <w:spacing w:val="-180"/>
          <w:position w:val="22"/>
        </w:rPr>
        <w:t>。</w:t>
      </w:r>
      <w:r>
        <w:rPr>
          <w:rFonts w:hint="eastAsia"/>
        </w:rPr>
        <w:t>墨</w:t>
      </w:r>
      <w:r w:rsidRPr="005C410E">
        <w:rPr>
          <w:rFonts w:hint="eastAsia"/>
          <w:spacing w:val="-180"/>
        </w:rPr>
        <w:t>印</w:t>
      </w:r>
      <w:r w:rsidRPr="005C410E">
        <w:rPr>
          <w:rFonts w:hint="eastAsia"/>
          <w:spacing w:val="-180"/>
          <w:position w:val="22"/>
        </w:rPr>
        <w:t>。</w:t>
      </w:r>
      <w:r>
        <w:rPr>
          <w:rFonts w:hint="eastAsia"/>
        </w:rPr>
        <w:t>先繕子丑卯戌</w:t>
      </w:r>
      <w:r>
        <w:rPr>
          <w:rFonts w:hint="eastAsia"/>
        </w:rPr>
        <w:lastRenderedPageBreak/>
        <w:t>集因取合而不冲之</w:t>
      </w:r>
      <w:r w:rsidRPr="005C410E">
        <w:rPr>
          <w:rFonts w:hint="eastAsia"/>
          <w:spacing w:val="-180"/>
        </w:rPr>
        <w:t>意</w:t>
      </w:r>
      <w:r w:rsidRPr="005C410E">
        <w:rPr>
          <w:rFonts w:hint="eastAsia"/>
          <w:spacing w:val="-180"/>
          <w:position w:val="22"/>
        </w:rPr>
        <w:t>。</w:t>
      </w:r>
      <w:r>
        <w:rPr>
          <w:rFonts w:hint="eastAsia"/>
        </w:rPr>
        <w:t>切</w:t>
      </w:r>
      <w:r w:rsidRPr="005C410E">
        <w:rPr>
          <w:rFonts w:hint="eastAsia"/>
          <w:spacing w:val="-180"/>
        </w:rPr>
        <w:t>記</w:t>
      </w:r>
      <w:r w:rsidRPr="005C410E">
        <w:rPr>
          <w:rFonts w:hint="eastAsia"/>
          <w:spacing w:val="-180"/>
          <w:position w:val="22"/>
        </w:rPr>
        <w:t>。</w:t>
      </w:r>
      <w:r>
        <w:rPr>
          <w:rFonts w:hint="eastAsia"/>
        </w:rPr>
        <w:t>下次一日四</w:t>
      </w:r>
      <w:r w:rsidRPr="005C410E">
        <w:rPr>
          <w:rFonts w:hint="eastAsia"/>
          <w:spacing w:val="-180"/>
        </w:rPr>
        <w:t>卷</w:t>
      </w:r>
      <w:r w:rsidRPr="005C410E">
        <w:rPr>
          <w:rFonts w:hint="eastAsia"/>
          <w:spacing w:val="-180"/>
          <w:position w:val="22"/>
        </w:rPr>
        <w:t>。</w:t>
      </w:r>
      <w:r>
        <w:rPr>
          <w:rFonts w:hint="eastAsia"/>
        </w:rPr>
        <w:t>皆須順序取</w:t>
      </w:r>
      <w:r w:rsidRPr="005C410E">
        <w:rPr>
          <w:rFonts w:hint="eastAsia"/>
          <w:spacing w:val="-180"/>
        </w:rPr>
        <w:t>合</w:t>
      </w:r>
      <w:r w:rsidRPr="005C410E">
        <w:rPr>
          <w:rFonts w:hint="eastAsia"/>
          <w:spacing w:val="-180"/>
          <w:position w:val="22"/>
        </w:rPr>
        <w:t>。</w:t>
      </w:r>
      <w:r>
        <w:rPr>
          <w:rFonts w:hint="eastAsia"/>
        </w:rPr>
        <w:t>不拘字</w:t>
      </w:r>
      <w:r w:rsidRPr="005C410E">
        <w:rPr>
          <w:rFonts w:hint="eastAsia"/>
          <w:spacing w:val="-180"/>
        </w:rPr>
        <w:t>體</w:t>
      </w:r>
      <w:r w:rsidRPr="005C410E">
        <w:rPr>
          <w:rFonts w:hint="eastAsia"/>
          <w:spacing w:val="-180"/>
          <w:position w:val="22"/>
        </w:rPr>
        <w:t>。</w:t>
      </w:r>
      <w:r>
        <w:rPr>
          <w:rFonts w:hint="eastAsia"/>
        </w:rPr>
        <w:t>只要自己恭</w:t>
      </w:r>
      <w:r w:rsidRPr="005C410E">
        <w:rPr>
          <w:rFonts w:hint="eastAsia"/>
          <w:spacing w:val="-180"/>
        </w:rPr>
        <w:t>繕</w:t>
      </w:r>
      <w:r w:rsidRPr="005C410E">
        <w:rPr>
          <w:rFonts w:hint="eastAsia"/>
          <w:spacing w:val="-180"/>
          <w:position w:val="22"/>
        </w:rPr>
        <w:t>。</w:t>
      </w:r>
      <w:r>
        <w:rPr>
          <w:rFonts w:hint="eastAsia"/>
        </w:rPr>
        <w:t>不能錯</w:t>
      </w:r>
      <w:r w:rsidRPr="005C410E">
        <w:rPr>
          <w:rFonts w:hint="eastAsia"/>
          <w:spacing w:val="-180"/>
        </w:rPr>
        <w:t>改</w:t>
      </w:r>
      <w:r w:rsidRPr="005C410E">
        <w:rPr>
          <w:rFonts w:hint="eastAsia"/>
          <w:spacing w:val="-180"/>
          <w:position w:val="22"/>
        </w:rPr>
        <w:t>。</w:t>
      </w:r>
      <w:r>
        <w:rPr>
          <w:rFonts w:hint="eastAsia"/>
        </w:rPr>
        <w:t>繕</w:t>
      </w:r>
      <w:r w:rsidRPr="005C410E">
        <w:rPr>
          <w:rFonts w:hint="eastAsia"/>
          <w:spacing w:val="-180"/>
        </w:rPr>
        <w:t>畢</w:t>
      </w:r>
      <w:r w:rsidRPr="005C410E">
        <w:rPr>
          <w:rFonts w:hint="eastAsia"/>
          <w:spacing w:val="-180"/>
          <w:position w:val="22"/>
        </w:rPr>
        <w:t>。</w:t>
      </w:r>
      <w:r>
        <w:rPr>
          <w:rFonts w:hint="eastAsia"/>
        </w:rPr>
        <w:t>宣方挨日宣</w:t>
      </w:r>
      <w:r w:rsidRPr="005C410E">
        <w:rPr>
          <w:rFonts w:hint="eastAsia"/>
          <w:spacing w:val="-180"/>
        </w:rPr>
        <w:t>讀</w:t>
      </w:r>
      <w:r w:rsidRPr="005C410E">
        <w:rPr>
          <w:rFonts w:hint="eastAsia"/>
          <w:spacing w:val="-180"/>
          <w:position w:val="22"/>
        </w:rPr>
        <w:t>。</w:t>
      </w:r>
      <w:r>
        <w:rPr>
          <w:rFonts w:hint="eastAsia"/>
        </w:rPr>
        <w:t>校方對</w:t>
      </w:r>
      <w:r w:rsidRPr="005C410E">
        <w:rPr>
          <w:rFonts w:hint="eastAsia"/>
          <w:spacing w:val="-180"/>
        </w:rPr>
        <w:t>閱</w:t>
      </w:r>
      <w:r w:rsidRPr="005C410E">
        <w:rPr>
          <w:rFonts w:hint="eastAsia"/>
          <w:spacing w:val="-180"/>
          <w:position w:val="22"/>
        </w:rPr>
        <w:t>。</w:t>
      </w:r>
      <w:r>
        <w:rPr>
          <w:rFonts w:hint="eastAsia"/>
        </w:rPr>
        <w:t>譯方觀</w:t>
      </w:r>
      <w:r w:rsidRPr="005C410E">
        <w:rPr>
          <w:rFonts w:hint="eastAsia"/>
          <w:spacing w:val="-180"/>
        </w:rPr>
        <w:t>註</w:t>
      </w:r>
      <w:r w:rsidRPr="005C410E">
        <w:rPr>
          <w:rFonts w:hint="eastAsia"/>
          <w:spacing w:val="-180"/>
          <w:position w:val="22"/>
        </w:rPr>
        <w:t>。</w:t>
      </w:r>
      <w:r>
        <w:rPr>
          <w:rFonts w:hint="eastAsia"/>
        </w:rPr>
        <w:t>初文以</w:t>
      </w:r>
      <w:r w:rsidRPr="005C410E">
        <w:rPr>
          <w:rFonts w:hint="eastAsia"/>
          <w:spacing w:val="-180"/>
        </w:rPr>
        <w:t>後</w:t>
      </w:r>
      <w:r w:rsidRPr="005C410E">
        <w:rPr>
          <w:rFonts w:hint="eastAsia"/>
          <w:spacing w:val="-180"/>
          <w:position w:val="22"/>
        </w:rPr>
        <w:t>。</w:t>
      </w:r>
      <w:r>
        <w:rPr>
          <w:rFonts w:hint="eastAsia"/>
        </w:rPr>
        <w:t>均照此遵</w:t>
      </w:r>
      <w:r w:rsidRPr="005C410E">
        <w:rPr>
          <w:rFonts w:hint="eastAsia"/>
          <w:spacing w:val="-180"/>
        </w:rPr>
        <w:t>行</w:t>
      </w:r>
      <w:r w:rsidRPr="005C410E">
        <w:rPr>
          <w:rFonts w:hint="eastAsia"/>
          <w:spacing w:val="-180"/>
          <w:position w:val="22"/>
        </w:rPr>
        <w:t>。</w:t>
      </w:r>
      <w:r>
        <w:rPr>
          <w:rFonts w:hint="eastAsia"/>
        </w:rPr>
        <w:t>另議繕</w:t>
      </w:r>
      <w:r w:rsidRPr="005C410E">
        <w:rPr>
          <w:rFonts w:hint="eastAsia"/>
          <w:spacing w:val="-180"/>
        </w:rPr>
        <w:t>則</w:t>
      </w:r>
      <w:r w:rsidRPr="005C410E">
        <w:rPr>
          <w:rFonts w:hint="eastAsia"/>
          <w:spacing w:val="-180"/>
          <w:position w:val="22"/>
        </w:rPr>
        <w:t>。</w:t>
      </w:r>
      <w:r>
        <w:rPr>
          <w:rFonts w:hint="eastAsia"/>
        </w:rPr>
        <w:t>疏元請</w:t>
      </w:r>
      <w:r w:rsidRPr="005C410E">
        <w:rPr>
          <w:rFonts w:hint="eastAsia"/>
          <w:spacing w:val="-180"/>
        </w:rPr>
        <w:t>訓</w:t>
      </w:r>
      <w:r w:rsidRPr="005C410E">
        <w:rPr>
          <w:rFonts w:hint="eastAsia"/>
          <w:spacing w:val="-180"/>
          <w:position w:val="22"/>
        </w:rPr>
        <w:t>。</w:t>
      </w:r>
      <w:r>
        <w:rPr>
          <w:rFonts w:hint="eastAsia"/>
        </w:rPr>
        <w:t>遵</w:t>
      </w:r>
      <w:r w:rsidRPr="005C410E">
        <w:rPr>
          <w:rFonts w:hint="eastAsia"/>
          <w:spacing w:val="-180"/>
        </w:rPr>
        <w:t>之</w:t>
      </w:r>
      <w:r w:rsidRPr="005C410E">
        <w:rPr>
          <w:rFonts w:hint="eastAsia"/>
          <w:spacing w:val="-180"/>
          <w:position w:val="22"/>
        </w:rPr>
        <w:t>。</w:t>
      </w:r>
    </w:p>
    <w:p w:rsidR="00BB1D43" w:rsidRDefault="00BB1D43" w:rsidP="004535BC">
      <w:pPr>
        <w:pStyle w:val="a9"/>
      </w:pPr>
      <w:r>
        <w:rPr>
          <w:rFonts w:hint="eastAsia"/>
        </w:rPr>
        <w:t>職方合經時有二十</w:t>
      </w:r>
      <w:r w:rsidRPr="005C410E">
        <w:rPr>
          <w:rFonts w:hint="eastAsia"/>
          <w:spacing w:val="-180"/>
        </w:rPr>
        <w:t>人</w:t>
      </w:r>
      <w:r w:rsidRPr="005C410E">
        <w:rPr>
          <w:rFonts w:hint="eastAsia"/>
          <w:spacing w:val="-180"/>
          <w:position w:val="22"/>
        </w:rPr>
        <w:t>。</w:t>
      </w:r>
      <w:r>
        <w:rPr>
          <w:rFonts w:hint="eastAsia"/>
        </w:rPr>
        <w:t>分內外</w:t>
      </w:r>
      <w:r w:rsidRPr="005C410E">
        <w:rPr>
          <w:rFonts w:hint="eastAsia"/>
          <w:spacing w:val="-180"/>
        </w:rPr>
        <w:t>修</w:t>
      </w:r>
      <w:r w:rsidRPr="005C410E">
        <w:rPr>
          <w:rFonts w:hint="eastAsia"/>
          <w:spacing w:val="-180"/>
          <w:position w:val="22"/>
        </w:rPr>
        <w:t>。</w:t>
      </w:r>
      <w:r>
        <w:rPr>
          <w:rFonts w:hint="eastAsia"/>
        </w:rPr>
        <w:t>全在諸子願</w:t>
      </w:r>
      <w:r w:rsidRPr="005C410E">
        <w:rPr>
          <w:rFonts w:hint="eastAsia"/>
          <w:spacing w:val="-180"/>
        </w:rPr>
        <w:t>向</w:t>
      </w:r>
      <w:r w:rsidRPr="005C410E">
        <w:rPr>
          <w:rFonts w:hint="eastAsia"/>
          <w:spacing w:val="-180"/>
          <w:position w:val="22"/>
        </w:rPr>
        <w:t>。</w:t>
      </w:r>
      <w:r>
        <w:rPr>
          <w:rFonts w:hint="eastAsia"/>
        </w:rPr>
        <w:t>寶有二</w:t>
      </w:r>
      <w:r w:rsidRPr="005C410E">
        <w:rPr>
          <w:rFonts w:hint="eastAsia"/>
          <w:spacing w:val="-180"/>
        </w:rPr>
        <w:t>十</w:t>
      </w:r>
      <w:r w:rsidRPr="005C410E">
        <w:rPr>
          <w:rFonts w:hint="eastAsia"/>
          <w:spacing w:val="-180"/>
          <w:position w:val="22"/>
        </w:rPr>
        <w:t>。</w:t>
      </w:r>
      <w:r>
        <w:rPr>
          <w:rFonts w:hint="eastAsia"/>
        </w:rPr>
        <w:t>職寶分四合</w:t>
      </w:r>
      <w:r w:rsidRPr="005C410E">
        <w:rPr>
          <w:rFonts w:hint="eastAsia"/>
          <w:spacing w:val="-180"/>
        </w:rPr>
        <w:t>五</w:t>
      </w:r>
      <w:r w:rsidRPr="005C410E">
        <w:rPr>
          <w:rFonts w:hint="eastAsia"/>
          <w:spacing w:val="-180"/>
          <w:position w:val="22"/>
        </w:rPr>
        <w:t>。</w:t>
      </w:r>
      <w:r>
        <w:rPr>
          <w:rFonts w:hint="eastAsia"/>
        </w:rPr>
        <w:t>經畢再</w:t>
      </w:r>
      <w:r w:rsidRPr="005C410E">
        <w:rPr>
          <w:rFonts w:hint="eastAsia"/>
          <w:spacing w:val="-180"/>
        </w:rPr>
        <w:t>言</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前日山靈謂神不</w:t>
      </w:r>
      <w:r w:rsidRPr="005C410E">
        <w:rPr>
          <w:rFonts w:hint="eastAsia"/>
          <w:spacing w:val="-180"/>
        </w:rPr>
        <w:t>降</w:t>
      </w:r>
      <w:r w:rsidRPr="005C410E">
        <w:rPr>
          <w:rFonts w:hint="eastAsia"/>
          <w:spacing w:val="-180"/>
          <w:position w:val="22"/>
        </w:rPr>
        <w:t>。</w:t>
      </w:r>
      <w:r>
        <w:rPr>
          <w:rFonts w:hint="eastAsia"/>
        </w:rPr>
        <w:t>並非虛</w:t>
      </w:r>
      <w:r w:rsidRPr="005C410E">
        <w:rPr>
          <w:rFonts w:hint="eastAsia"/>
          <w:spacing w:val="-180"/>
        </w:rPr>
        <w:t>言</w:t>
      </w:r>
      <w:r w:rsidRPr="005C410E">
        <w:rPr>
          <w:rFonts w:hint="eastAsia"/>
          <w:spacing w:val="-180"/>
          <w:position w:val="22"/>
        </w:rPr>
        <w:t>。</w:t>
      </w:r>
      <w:r>
        <w:rPr>
          <w:rFonts w:hint="eastAsia"/>
        </w:rPr>
        <w:t>彼時因有凌霄宮同降柏</w:t>
      </w:r>
      <w:r w:rsidRPr="005C410E">
        <w:rPr>
          <w:rFonts w:hint="eastAsia"/>
          <w:spacing w:val="-180"/>
        </w:rPr>
        <w:t>林</w:t>
      </w:r>
      <w:r w:rsidRPr="005C410E">
        <w:rPr>
          <w:rFonts w:hint="eastAsia"/>
          <w:spacing w:val="-180"/>
          <w:position w:val="22"/>
        </w:rPr>
        <w:t>。</w:t>
      </w:r>
      <w:r>
        <w:rPr>
          <w:rFonts w:hint="eastAsia"/>
        </w:rPr>
        <w:t>不令知</w:t>
      </w:r>
      <w:r w:rsidRPr="005C410E">
        <w:rPr>
          <w:rFonts w:hint="eastAsia"/>
          <w:spacing w:val="-180"/>
        </w:rPr>
        <w:t>之</w:t>
      </w:r>
      <w:r w:rsidRPr="005C410E">
        <w:rPr>
          <w:rFonts w:hint="eastAsia"/>
          <w:spacing w:val="-180"/>
          <w:position w:val="22"/>
        </w:rPr>
        <w:t>。</w:t>
      </w:r>
    </w:p>
    <w:p w:rsidR="00BB1D43" w:rsidRDefault="00BB1D43" w:rsidP="004535BC">
      <w:pPr>
        <w:pStyle w:val="a9"/>
      </w:pPr>
      <w:r w:rsidRPr="004E4157">
        <w:rPr>
          <w:rFonts w:hint="eastAsia"/>
          <w:position w:val="4"/>
          <w:sz w:val="48"/>
          <w:eastAsianLayout w:id="1718839040" w:combine="1"/>
        </w:rPr>
        <w:t>謹按上月二十二日晚在千佛山請乩。山靈土地到。謂諸神不降者。是時略早二十度。凌霄同降柏林。小神位卑不及知耳。又云古之聖神仙人。不從乩上得道等語。亦是不知　老祖五千紀來。降塵傳經渡化。此為第二次。</w:t>
      </w:r>
      <w:r w:rsidR="00366D12" w:rsidRPr="00203877">
        <w:rPr>
          <w:rFonts w:ascii="MS Gothic" w:eastAsia="MS Gothic" w:hAnsi="MS Gothic" w:cs="MS Gothic" w:hint="eastAsia"/>
          <w:position w:val="18"/>
        </w:rPr>
        <w:t> </w:t>
      </w:r>
      <w:r w:rsidRPr="00366D12">
        <w:rPr>
          <w:rFonts w:hint="eastAsia"/>
          <w:spacing w:val="20"/>
          <w:position w:val="4"/>
          <w:sz w:val="48"/>
          <w:eastAsianLayout w:id="1718839040" w:combine="1"/>
        </w:rPr>
        <w:t>更非小神所能知也</w:t>
      </w:r>
      <w:r>
        <w:rPr>
          <w:rFonts w:hint="eastAsia"/>
        </w:rPr>
        <w:t>及爾等平沙請</w:t>
      </w:r>
      <w:r w:rsidRPr="005C410E">
        <w:rPr>
          <w:rFonts w:hint="eastAsia"/>
          <w:spacing w:val="-180"/>
        </w:rPr>
        <w:t>示</w:t>
      </w:r>
      <w:r w:rsidRPr="005C410E">
        <w:rPr>
          <w:rFonts w:hint="eastAsia"/>
          <w:spacing w:val="-180"/>
          <w:position w:val="22"/>
        </w:rPr>
        <w:t>。</w:t>
      </w:r>
      <w:r>
        <w:rPr>
          <w:rFonts w:hint="eastAsia"/>
        </w:rPr>
        <w:t>吾乃命鶴童雲童傳諭</w:t>
      </w:r>
      <w:r w:rsidRPr="005C410E">
        <w:rPr>
          <w:rFonts w:hint="eastAsia"/>
          <w:spacing w:val="-180"/>
        </w:rPr>
        <w:t>也</w:t>
      </w:r>
      <w:r w:rsidRPr="005C410E">
        <w:rPr>
          <w:rFonts w:hint="eastAsia"/>
          <w:spacing w:val="-180"/>
          <w:position w:val="22"/>
        </w:rPr>
        <w:t>。</w:t>
      </w:r>
      <w:r>
        <w:rPr>
          <w:rFonts w:hint="eastAsia"/>
        </w:rPr>
        <w:t>是日請示略嫌早二十</w:t>
      </w:r>
      <w:r w:rsidRPr="005C410E">
        <w:rPr>
          <w:rFonts w:hint="eastAsia"/>
          <w:spacing w:val="-180"/>
        </w:rPr>
        <w:t>度</w:t>
      </w:r>
      <w:r w:rsidRPr="005C410E">
        <w:rPr>
          <w:rFonts w:hint="eastAsia"/>
          <w:spacing w:val="-180"/>
          <w:position w:val="22"/>
        </w:rPr>
        <w:t>。</w:t>
      </w:r>
      <w:r>
        <w:rPr>
          <w:rFonts w:hint="eastAsia"/>
        </w:rPr>
        <w:t>是亦凌霄宮因諸神避朝</w:t>
      </w:r>
      <w:r w:rsidRPr="005C410E">
        <w:rPr>
          <w:rFonts w:hint="eastAsia"/>
          <w:spacing w:val="-180"/>
        </w:rPr>
        <w:t>參</w:t>
      </w:r>
      <w:r w:rsidRPr="005C410E">
        <w:rPr>
          <w:rFonts w:hint="eastAsia"/>
          <w:spacing w:val="-180"/>
          <w:position w:val="22"/>
        </w:rPr>
        <w:t>。</w:t>
      </w:r>
      <w:r>
        <w:rPr>
          <w:rFonts w:hint="eastAsia"/>
        </w:rPr>
        <w:t>而不降</w:t>
      </w:r>
      <w:r w:rsidRPr="005C410E">
        <w:rPr>
          <w:rFonts w:hint="eastAsia"/>
          <w:spacing w:val="-180"/>
        </w:rPr>
        <w:t>耳</w:t>
      </w:r>
      <w:r w:rsidRPr="005C410E">
        <w:rPr>
          <w:rFonts w:hint="eastAsia"/>
          <w:spacing w:val="-180"/>
          <w:position w:val="22"/>
        </w:rPr>
        <w:t>。</w:t>
      </w:r>
      <w:r>
        <w:rPr>
          <w:rFonts w:hint="eastAsia"/>
        </w:rPr>
        <w:t>吾回北天門</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老人</w:t>
      </w:r>
      <w:r w:rsidRPr="005C410E">
        <w:rPr>
          <w:rFonts w:hint="eastAsia"/>
          <w:spacing w:val="-180"/>
        </w:rPr>
        <w:t>回</w:t>
      </w:r>
      <w:r w:rsidRPr="005C410E">
        <w:rPr>
          <w:rFonts w:hint="eastAsia"/>
          <w:spacing w:val="-180"/>
          <w:position w:val="22"/>
        </w:rPr>
        <w:t>。</w:t>
      </w:r>
      <w:r>
        <w:rPr>
          <w:rFonts w:hint="eastAsia"/>
        </w:rPr>
        <w:t>議則甚</w:t>
      </w:r>
      <w:r w:rsidRPr="005C410E">
        <w:rPr>
          <w:rFonts w:hint="eastAsia"/>
          <w:spacing w:val="-180"/>
        </w:rPr>
        <w:t>是</w:t>
      </w:r>
      <w:r w:rsidRPr="00366D12">
        <w:rPr>
          <w:rFonts w:hint="eastAsia"/>
          <w:spacing w:val="-60"/>
          <w:position w:val="22"/>
        </w:rPr>
        <w:t>。</w:t>
      </w:r>
      <w:r w:rsidRPr="004E4157">
        <w:rPr>
          <w:rFonts w:hint="eastAsia"/>
          <w:position w:val="4"/>
          <w:sz w:val="48"/>
          <w:eastAsianLayout w:id="1718839040" w:combine="1"/>
        </w:rPr>
        <w:t>默福二子恭擬繕經規則請示</w:t>
      </w:r>
      <w:r>
        <w:rPr>
          <w:rFonts w:hint="eastAsia"/>
        </w:rPr>
        <w:t>尚有改</w:t>
      </w:r>
      <w:r w:rsidRPr="005C410E">
        <w:rPr>
          <w:rFonts w:hint="eastAsia"/>
          <w:spacing w:val="-180"/>
        </w:rPr>
        <w:t>正</w:t>
      </w:r>
      <w:r w:rsidRPr="005C410E">
        <w:rPr>
          <w:rFonts w:hint="eastAsia"/>
          <w:spacing w:val="-180"/>
          <w:position w:val="22"/>
        </w:rPr>
        <w:t>。</w:t>
      </w:r>
      <w:r>
        <w:rPr>
          <w:rFonts w:hint="eastAsia"/>
        </w:rPr>
        <w:t>丙子日繕子丑卯戌四</w:t>
      </w:r>
      <w:r w:rsidRPr="005C410E">
        <w:rPr>
          <w:rFonts w:hint="eastAsia"/>
          <w:spacing w:val="-180"/>
        </w:rPr>
        <w:t>集</w:t>
      </w:r>
      <w:r w:rsidRPr="005C410E">
        <w:rPr>
          <w:rFonts w:hint="eastAsia"/>
          <w:spacing w:val="-180"/>
          <w:position w:val="22"/>
        </w:rPr>
        <w:t>。</w:t>
      </w:r>
      <w:r>
        <w:rPr>
          <w:rFonts w:hint="eastAsia"/>
        </w:rPr>
        <w:t>次日繕辰巳申酉四</w:t>
      </w:r>
      <w:r w:rsidRPr="005C410E">
        <w:rPr>
          <w:rFonts w:hint="eastAsia"/>
          <w:spacing w:val="-180"/>
        </w:rPr>
        <w:t>集</w:t>
      </w:r>
      <w:r w:rsidRPr="005C410E">
        <w:rPr>
          <w:rFonts w:hint="eastAsia"/>
          <w:spacing w:val="-180"/>
          <w:position w:val="22"/>
        </w:rPr>
        <w:t>。</w:t>
      </w:r>
      <w:r>
        <w:rPr>
          <w:rFonts w:hint="eastAsia"/>
        </w:rPr>
        <w:t>再次日繕首</w:t>
      </w:r>
      <w:r w:rsidRPr="005C410E">
        <w:rPr>
          <w:rFonts w:hint="eastAsia"/>
          <w:spacing w:val="-180"/>
        </w:rPr>
        <w:t>錄</w:t>
      </w:r>
      <w:r w:rsidRPr="005C410E">
        <w:rPr>
          <w:rFonts w:hint="eastAsia"/>
          <w:spacing w:val="-180"/>
          <w:position w:val="22"/>
        </w:rPr>
        <w:t>。</w:t>
      </w:r>
      <w:r>
        <w:rPr>
          <w:rFonts w:hint="eastAsia"/>
        </w:rPr>
        <w:t>默子代</w:t>
      </w:r>
      <w:r w:rsidRPr="005C410E">
        <w:rPr>
          <w:rFonts w:hint="eastAsia"/>
          <w:spacing w:val="-180"/>
        </w:rPr>
        <w:t>默</w:t>
      </w:r>
      <w:r w:rsidRPr="005C410E">
        <w:rPr>
          <w:rFonts w:hint="eastAsia"/>
          <w:spacing w:val="-180"/>
          <w:position w:val="22"/>
        </w:rPr>
        <w:t>。</w:t>
      </w:r>
      <w:r>
        <w:rPr>
          <w:rFonts w:hint="eastAsia"/>
        </w:rPr>
        <w:t>寅午未亥四</w:t>
      </w:r>
      <w:r w:rsidRPr="005C410E">
        <w:rPr>
          <w:rFonts w:hint="eastAsia"/>
          <w:spacing w:val="-180"/>
        </w:rPr>
        <w:t>集</w:t>
      </w:r>
      <w:r w:rsidRPr="005C410E">
        <w:rPr>
          <w:rFonts w:hint="eastAsia"/>
          <w:spacing w:val="-180"/>
          <w:position w:val="22"/>
        </w:rPr>
        <w:t>。</w:t>
      </w:r>
      <w:r>
        <w:rPr>
          <w:rFonts w:hint="eastAsia"/>
        </w:rPr>
        <w:t>春前十二日大寒節</w:t>
      </w:r>
      <w:r w:rsidRPr="005C410E">
        <w:rPr>
          <w:rFonts w:hint="eastAsia"/>
          <w:spacing w:val="-180"/>
        </w:rPr>
        <w:t>內</w:t>
      </w:r>
      <w:r w:rsidRPr="005C410E">
        <w:rPr>
          <w:rFonts w:hint="eastAsia"/>
          <w:spacing w:val="-180"/>
          <w:position w:val="22"/>
        </w:rPr>
        <w:t>。</w:t>
      </w:r>
      <w:r>
        <w:rPr>
          <w:rFonts w:hint="eastAsia"/>
        </w:rPr>
        <w:t>繕好即</w:t>
      </w:r>
      <w:r w:rsidRPr="005C410E">
        <w:rPr>
          <w:rFonts w:hint="eastAsia"/>
          <w:spacing w:val="-180"/>
        </w:rPr>
        <w:t>印</w:t>
      </w:r>
      <w:r w:rsidRPr="00366D12">
        <w:rPr>
          <w:rFonts w:hint="eastAsia"/>
          <w:spacing w:val="-60"/>
          <w:position w:val="22"/>
        </w:rPr>
        <w:t>。</w:t>
      </w:r>
      <w:r w:rsidRPr="004E4157">
        <w:rPr>
          <w:rFonts w:hint="eastAsia"/>
          <w:position w:val="4"/>
          <w:sz w:val="48"/>
          <w:eastAsianLayout w:id="1718839040" w:combine="1"/>
        </w:rPr>
        <w:t>此間</w:t>
      </w:r>
      <w:r w:rsidR="00366D12">
        <w:rPr>
          <w:position w:val="4"/>
          <w:sz w:val="48"/>
          <w:eastAsianLayout w:id="1718839040" w:combine="1"/>
        </w:rPr>
        <w:br/>
      </w:r>
      <w:r w:rsidRPr="004E4157">
        <w:rPr>
          <w:rFonts w:hint="eastAsia"/>
          <w:position w:val="4"/>
          <w:sz w:val="48"/>
          <w:eastAsianLayout w:id="1718839040" w:combine="1"/>
        </w:rPr>
        <w:t>既經與經合又無年冲月冲之忌</w:t>
      </w:r>
      <w:r w:rsidR="00366D12">
        <w:rPr>
          <w:rFonts w:hint="eastAsia"/>
        </w:rPr>
        <w:t>○</w:t>
      </w:r>
      <w:r w:rsidR="00366D12" w:rsidRPr="00A24E34">
        <w:rPr>
          <w:rFonts w:hint="eastAsia"/>
          <w:spacing w:val="2"/>
          <w:position w:val="4"/>
          <w:sz w:val="48"/>
          <w:eastAsianLayout w:id="1718839040" w:combine="1"/>
        </w:rPr>
        <w:t>乩注</w:t>
      </w:r>
      <w:r>
        <w:rPr>
          <w:rFonts w:hint="eastAsia"/>
        </w:rPr>
        <w:t>代者亦須自己繕名篇</w:t>
      </w:r>
      <w:r w:rsidRPr="005C410E">
        <w:rPr>
          <w:rFonts w:hint="eastAsia"/>
          <w:spacing w:val="-180"/>
        </w:rPr>
        <w:t>末</w:t>
      </w:r>
      <w:r w:rsidRPr="00366D12">
        <w:rPr>
          <w:rFonts w:hint="eastAsia"/>
          <w:spacing w:val="-60"/>
          <w:position w:val="22"/>
        </w:rPr>
        <w:t>。</w:t>
      </w:r>
      <w:r w:rsidRPr="00366D12">
        <w:rPr>
          <w:rFonts w:hint="eastAsia"/>
          <w:position w:val="4"/>
          <w:sz w:val="48"/>
          <w:eastAsianLayout w:id="1718839040" w:combine="1"/>
        </w:rPr>
        <w:t>默靖代書留名篇末</w:t>
      </w:r>
      <w:r>
        <w:rPr>
          <w:rFonts w:hint="eastAsia"/>
        </w:rPr>
        <w:t>餘皆可</w:t>
      </w:r>
      <w:r w:rsidRPr="005C410E">
        <w:rPr>
          <w:rFonts w:hint="eastAsia"/>
          <w:spacing w:val="-180"/>
        </w:rPr>
        <w:t>用</w:t>
      </w:r>
      <w:r w:rsidRPr="005C410E">
        <w:rPr>
          <w:rFonts w:hint="eastAsia"/>
          <w:spacing w:val="-180"/>
          <w:position w:val="22"/>
        </w:rPr>
        <w:t>。</w:t>
      </w:r>
      <w:r>
        <w:rPr>
          <w:rFonts w:hint="eastAsia"/>
        </w:rPr>
        <w:t>亥經前一日繕</w:t>
      </w:r>
      <w:r w:rsidRPr="005C410E">
        <w:rPr>
          <w:rFonts w:hint="eastAsia"/>
          <w:spacing w:val="-180"/>
        </w:rPr>
        <w:t>箴</w:t>
      </w:r>
      <w:r w:rsidRPr="005C410E">
        <w:rPr>
          <w:rFonts w:hint="eastAsia"/>
          <w:spacing w:val="-180"/>
          <w:position w:val="22"/>
        </w:rPr>
        <w:t>。</w:t>
      </w:r>
      <w:r>
        <w:rPr>
          <w:rFonts w:hint="eastAsia"/>
        </w:rPr>
        <w:t>鎮惡鎮非鎮</w:t>
      </w:r>
      <w:r w:rsidRPr="005C410E">
        <w:rPr>
          <w:rFonts w:hint="eastAsia"/>
          <w:spacing w:val="-180"/>
        </w:rPr>
        <w:t>魔</w:t>
      </w:r>
      <w:r w:rsidRPr="005C410E">
        <w:rPr>
          <w:rFonts w:hint="eastAsia"/>
          <w:spacing w:val="-180"/>
          <w:position w:val="22"/>
        </w:rPr>
        <w:t>。</w:t>
      </w:r>
      <w:r>
        <w:rPr>
          <w:rFonts w:hint="eastAsia"/>
        </w:rPr>
        <w:t>慈修潔慈無</w:t>
      </w:r>
      <w:r w:rsidRPr="005C410E">
        <w:rPr>
          <w:rFonts w:hint="eastAsia"/>
          <w:spacing w:val="-180"/>
        </w:rPr>
        <w:t>凡</w:t>
      </w:r>
      <w:r w:rsidRPr="005C410E">
        <w:rPr>
          <w:rFonts w:hint="eastAsia"/>
          <w:spacing w:val="-180"/>
          <w:position w:val="22"/>
        </w:rPr>
        <w:t>。</w:t>
      </w:r>
      <w:r>
        <w:rPr>
          <w:rFonts w:hint="eastAsia"/>
        </w:rPr>
        <w:t>准</w:t>
      </w:r>
      <w:r w:rsidRPr="005C410E">
        <w:rPr>
          <w:rFonts w:hint="eastAsia"/>
          <w:spacing w:val="-180"/>
        </w:rPr>
        <w:t>代</w:t>
      </w:r>
      <w:r w:rsidRPr="005C410E">
        <w:rPr>
          <w:rFonts w:hint="eastAsia"/>
          <w:spacing w:val="-180"/>
          <w:position w:val="22"/>
        </w:rPr>
        <w:t>。</w:t>
      </w:r>
      <w:r>
        <w:rPr>
          <w:rFonts w:hint="eastAsia"/>
        </w:rPr>
        <w:t>均須繕名箴</w:t>
      </w:r>
      <w:r w:rsidRPr="005C410E">
        <w:rPr>
          <w:rFonts w:hint="eastAsia"/>
          <w:spacing w:val="-180"/>
        </w:rPr>
        <w:t>末</w:t>
      </w:r>
      <w:r w:rsidRPr="005C410E">
        <w:rPr>
          <w:rFonts w:hint="eastAsia"/>
          <w:spacing w:val="-180"/>
          <w:position w:val="22"/>
        </w:rPr>
        <w:t>。</w:t>
      </w:r>
      <w:r>
        <w:rPr>
          <w:rFonts w:hint="eastAsia"/>
        </w:rPr>
        <w:t>一子繕一</w:t>
      </w:r>
      <w:r w:rsidRPr="005C410E">
        <w:rPr>
          <w:rFonts w:hint="eastAsia"/>
          <w:spacing w:val="-180"/>
        </w:rPr>
        <w:t>箴</w:t>
      </w:r>
      <w:r w:rsidRPr="005C410E">
        <w:rPr>
          <w:rFonts w:hint="eastAsia"/>
          <w:spacing w:val="-180"/>
          <w:position w:val="22"/>
        </w:rPr>
        <w:t>。</w:t>
      </w:r>
      <w:r>
        <w:rPr>
          <w:rFonts w:hint="eastAsia"/>
        </w:rPr>
        <w:t>吾</w:t>
      </w:r>
      <w:r w:rsidRPr="005C410E">
        <w:rPr>
          <w:rFonts w:hint="eastAsia"/>
          <w:spacing w:val="-180"/>
        </w:rPr>
        <w:t>回</w:t>
      </w:r>
      <w:r w:rsidRPr="005C410E">
        <w:rPr>
          <w:rFonts w:hint="eastAsia"/>
          <w:spacing w:val="-180"/>
          <w:position w:val="22"/>
        </w:rPr>
        <w:t>。</w:t>
      </w:r>
      <w:r>
        <w:rPr>
          <w:rFonts w:hint="eastAsia"/>
        </w:rPr>
        <w:t>格式大</w:t>
      </w:r>
      <w:r w:rsidRPr="005C410E">
        <w:rPr>
          <w:rFonts w:hint="eastAsia"/>
          <w:spacing w:val="-180"/>
        </w:rPr>
        <w:t>小</w:t>
      </w:r>
      <w:r w:rsidRPr="005C410E">
        <w:rPr>
          <w:rFonts w:hint="eastAsia"/>
          <w:spacing w:val="-180"/>
          <w:position w:val="22"/>
        </w:rPr>
        <w:t>。</w:t>
      </w:r>
      <w:r>
        <w:rPr>
          <w:rFonts w:hint="eastAsia"/>
        </w:rPr>
        <w:t>行數字</w:t>
      </w:r>
      <w:r w:rsidRPr="005C410E">
        <w:rPr>
          <w:rFonts w:hint="eastAsia"/>
          <w:spacing w:val="-180"/>
        </w:rPr>
        <w:lastRenderedPageBreak/>
        <w:t>數</w:t>
      </w:r>
      <w:r w:rsidRPr="005C410E">
        <w:rPr>
          <w:rFonts w:hint="eastAsia"/>
          <w:spacing w:val="-180"/>
          <w:position w:val="22"/>
        </w:rPr>
        <w:t>。</w:t>
      </w:r>
      <w:r>
        <w:rPr>
          <w:rFonts w:hint="eastAsia"/>
        </w:rPr>
        <w:t>與經</w:t>
      </w:r>
      <w:r w:rsidRPr="005C410E">
        <w:rPr>
          <w:rFonts w:hint="eastAsia"/>
          <w:spacing w:val="-180"/>
        </w:rPr>
        <w:t>同</w:t>
      </w:r>
      <w:r w:rsidRPr="005C410E">
        <w:rPr>
          <w:rFonts w:hint="eastAsia"/>
          <w:spacing w:val="-180"/>
          <w:position w:val="22"/>
        </w:rPr>
        <w:t>。</w:t>
      </w:r>
    </w:p>
    <w:p w:rsidR="00BB1D43" w:rsidRDefault="00BB1D43" w:rsidP="004535BC">
      <w:pPr>
        <w:pStyle w:val="a9"/>
      </w:pPr>
      <w:r>
        <w:rPr>
          <w:rFonts w:hint="eastAsia"/>
        </w:rPr>
        <w:t>十二月初九日庚辰亥集經</w:t>
      </w:r>
      <w:r w:rsidRPr="00125C2F">
        <w:rPr>
          <w:rFonts w:hint="eastAsia"/>
          <w:spacing w:val="60"/>
        </w:rPr>
        <w:t>壇</w:t>
      </w:r>
      <w:r w:rsidRPr="00366D12">
        <w:rPr>
          <w:rFonts w:hint="eastAsia"/>
          <w:position w:val="4"/>
          <w:sz w:val="48"/>
          <w:eastAsianLayout w:id="1718839040" w:combine="1"/>
        </w:rPr>
        <w:t>慧緣鳳標秋肪合授在十王殿慧緣庽</w:t>
      </w:r>
      <w:r w:rsidR="00E01F47" w:rsidRPr="00203877">
        <w:rPr>
          <w:rFonts w:ascii="MS Gothic" w:eastAsia="MS Gothic" w:hAnsi="MS Gothic" w:cs="MS Gothic" w:hint="eastAsia"/>
          <w:position w:val="18"/>
        </w:rPr>
        <w:t> </w:t>
      </w:r>
    </w:p>
    <w:p w:rsidR="00BB1D43" w:rsidRDefault="005E7F74" w:rsidP="00125C2F">
      <w:pPr>
        <w:pStyle w:val="a9"/>
        <w:kinsoku w:val="0"/>
      </w:pPr>
      <w:r w:rsidRPr="005E7F74">
        <w:rPr>
          <w:rFonts w:ascii="TYSymbols" w:eastAsia="TYSymbols" w:hAnsi="TYSymbols" w:hint="eastAsia"/>
          <w:color w:val="FF0000"/>
        </w:rPr>
        <w:t>󾒚󾒛</w:t>
      </w:r>
      <w:r w:rsidR="00BB1D43">
        <w:rPr>
          <w:rFonts w:hint="eastAsia"/>
        </w:rPr>
        <w:t>自蘇塘經壇</w:t>
      </w:r>
      <w:r w:rsidR="00BB1D43" w:rsidRPr="005C410E">
        <w:rPr>
          <w:rFonts w:hint="eastAsia"/>
          <w:spacing w:val="-180"/>
        </w:rPr>
        <w:t>來</w:t>
      </w:r>
      <w:r w:rsidR="00BB1D43" w:rsidRPr="00A344ED">
        <w:rPr>
          <w:rFonts w:hint="eastAsia"/>
          <w:spacing w:val="-60"/>
          <w:position w:val="22"/>
        </w:rPr>
        <w:t>。</w:t>
      </w:r>
      <w:r w:rsidR="00BB1D43" w:rsidRPr="00366D12">
        <w:rPr>
          <w:rFonts w:hint="eastAsia"/>
          <w:position w:val="4"/>
          <w:sz w:val="48"/>
          <w:eastAsianLayout w:id="1718839040" w:combine="1"/>
        </w:rPr>
        <w:t>前奉訓諸子各出真誠。具願文四言。亥壇表元呈正。</w:t>
      </w:r>
      <w:r w:rsidR="00BB1D43">
        <w:rPr>
          <w:rFonts w:hint="eastAsia"/>
        </w:rPr>
        <w:t>諸子虔誠具</w:t>
      </w:r>
      <w:r w:rsidR="00BB1D43" w:rsidRPr="005C410E">
        <w:rPr>
          <w:rFonts w:hint="eastAsia"/>
          <w:spacing w:val="-180"/>
        </w:rPr>
        <w:t>願</w:t>
      </w:r>
      <w:r w:rsidR="00BB1D43" w:rsidRPr="005C410E">
        <w:rPr>
          <w:rFonts w:hint="eastAsia"/>
          <w:spacing w:val="-180"/>
          <w:position w:val="22"/>
        </w:rPr>
        <w:t>。</w:t>
      </w:r>
      <w:r w:rsidR="00BB1D43">
        <w:rPr>
          <w:rFonts w:hint="eastAsia"/>
        </w:rPr>
        <w:t>皆可成</w:t>
      </w:r>
      <w:r w:rsidR="00BB1D43" w:rsidRPr="005C410E">
        <w:rPr>
          <w:rFonts w:hint="eastAsia"/>
          <w:spacing w:val="-180"/>
        </w:rPr>
        <w:t>行</w:t>
      </w:r>
      <w:r w:rsidR="00BB1D43" w:rsidRPr="005C410E">
        <w:rPr>
          <w:rFonts w:hint="eastAsia"/>
          <w:spacing w:val="-180"/>
          <w:position w:val="22"/>
        </w:rPr>
        <w:t>。</w:t>
      </w:r>
      <w:r w:rsidR="00BB1D43">
        <w:rPr>
          <w:rFonts w:hint="eastAsia"/>
        </w:rPr>
        <w:t>努力加</w:t>
      </w:r>
      <w:r w:rsidR="00BB1D43" w:rsidRPr="005C410E">
        <w:rPr>
          <w:rFonts w:hint="eastAsia"/>
          <w:spacing w:val="-180"/>
        </w:rPr>
        <w:t>修</w:t>
      </w:r>
      <w:r w:rsidR="00BB1D43" w:rsidRPr="005C410E">
        <w:rPr>
          <w:rFonts w:hint="eastAsia"/>
          <w:spacing w:val="-180"/>
          <w:position w:val="22"/>
        </w:rPr>
        <w:t>。</w:t>
      </w:r>
      <w:r w:rsidR="00BB1D43">
        <w:rPr>
          <w:rFonts w:hint="eastAsia"/>
        </w:rPr>
        <w:t>己成自能成</w:t>
      </w:r>
      <w:r w:rsidR="00BB1D43" w:rsidRPr="005C410E">
        <w:rPr>
          <w:rFonts w:hint="eastAsia"/>
          <w:spacing w:val="-180"/>
        </w:rPr>
        <w:t>人</w:t>
      </w:r>
      <w:r w:rsidR="00BB1D43" w:rsidRPr="005C410E">
        <w:rPr>
          <w:rFonts w:hint="eastAsia"/>
          <w:spacing w:val="-180"/>
          <w:position w:val="22"/>
        </w:rPr>
        <w:t>。</w:t>
      </w:r>
      <w:r w:rsidR="00BB1D43">
        <w:rPr>
          <w:rFonts w:hint="eastAsia"/>
        </w:rPr>
        <w:t>未疏諸</w:t>
      </w:r>
      <w:r w:rsidR="00BB1D43" w:rsidRPr="005C410E">
        <w:rPr>
          <w:rFonts w:hint="eastAsia"/>
          <w:spacing w:val="-180"/>
        </w:rPr>
        <w:t>方</w:t>
      </w:r>
      <w:r w:rsidR="00BB1D43" w:rsidRPr="005C410E">
        <w:rPr>
          <w:rFonts w:hint="eastAsia"/>
          <w:spacing w:val="-180"/>
          <w:position w:val="22"/>
        </w:rPr>
        <w:t>。</w:t>
      </w:r>
      <w:r w:rsidR="00BB1D43">
        <w:rPr>
          <w:rFonts w:hint="eastAsia"/>
        </w:rPr>
        <w:t>已見心</w:t>
      </w:r>
      <w:r w:rsidR="00BB1D43" w:rsidRPr="005C410E">
        <w:rPr>
          <w:rFonts w:hint="eastAsia"/>
          <w:spacing w:val="-180"/>
        </w:rPr>
        <w:t>願</w:t>
      </w:r>
      <w:r w:rsidR="00BB1D43" w:rsidRPr="005C410E">
        <w:rPr>
          <w:rFonts w:hint="eastAsia"/>
          <w:spacing w:val="-180"/>
          <w:position w:val="22"/>
        </w:rPr>
        <w:t>。</w:t>
      </w:r>
      <w:r w:rsidR="00BB1D43">
        <w:rPr>
          <w:rFonts w:hint="eastAsia"/>
        </w:rPr>
        <w:t>好自勉</w:t>
      </w:r>
      <w:r w:rsidR="00BB1D43" w:rsidRPr="005C410E">
        <w:rPr>
          <w:rFonts w:hint="eastAsia"/>
          <w:spacing w:val="-180"/>
        </w:rPr>
        <w:t>旃</w:t>
      </w:r>
      <w:r w:rsidR="00BB1D43" w:rsidRPr="005C410E">
        <w:rPr>
          <w:rFonts w:hint="eastAsia"/>
          <w:spacing w:val="-180"/>
          <w:position w:val="22"/>
        </w:rPr>
        <w:t>。</w:t>
      </w:r>
      <w:r w:rsidR="00BB1D43">
        <w:rPr>
          <w:rFonts w:hint="eastAsia"/>
        </w:rPr>
        <w:t>願文華子尚</w:t>
      </w:r>
      <w:r w:rsidR="00BB1D43" w:rsidRPr="005C410E">
        <w:rPr>
          <w:rFonts w:hint="eastAsia"/>
          <w:spacing w:val="-180"/>
        </w:rPr>
        <w:t>善</w:t>
      </w:r>
      <w:r w:rsidR="00BB1D43" w:rsidRPr="00A344ED">
        <w:rPr>
          <w:rFonts w:hint="eastAsia"/>
          <w:spacing w:val="-60"/>
          <w:position w:val="22"/>
        </w:rPr>
        <w:t>。</w:t>
      </w:r>
      <w:r w:rsidR="00BB1D43" w:rsidRPr="00366D12">
        <w:rPr>
          <w:rFonts w:hint="eastAsia"/>
          <w:position w:val="4"/>
          <w:sz w:val="48"/>
          <w:eastAsianLayout w:id="1718839040" w:combine="1"/>
        </w:rPr>
        <w:t>華普願文四句。願修功行。願造上</w:t>
      </w:r>
      <w:r w:rsidR="00125C2F">
        <w:rPr>
          <w:rFonts w:hint="eastAsia"/>
          <w:position w:val="4"/>
          <w:sz w:val="48"/>
          <w:eastAsianLayout w:id="1718839040" w:combine="1"/>
        </w:rPr>
        <w:t>乘</w:t>
      </w:r>
      <w:r w:rsidR="00BB1D43" w:rsidRPr="00366D12">
        <w:rPr>
          <w:rFonts w:hint="eastAsia"/>
          <w:position w:val="4"/>
          <w:sz w:val="48"/>
          <w:eastAsianLayout w:id="1718839040" w:combine="1"/>
        </w:rPr>
        <w:t>。願得真諦。願度眾生。即各修</w:t>
      </w:r>
      <w:r w:rsidR="00BB1D43" w:rsidRPr="00125C2F">
        <w:rPr>
          <w:rFonts w:hint="eastAsia"/>
          <w:spacing w:val="20"/>
          <w:position w:val="4"/>
          <w:sz w:val="48"/>
          <w:eastAsianLayout w:id="1718839040" w:combine="1"/>
        </w:rPr>
        <w:t>人所具之願文也。</w:t>
      </w:r>
      <w:r w:rsidR="00125C2F" w:rsidRPr="00125C2F">
        <w:rPr>
          <w:rFonts w:asciiTheme="majorHAnsi" w:eastAsia="MS Gothic" w:hAnsiTheme="majorHAnsi" w:cs="MS Gothic"/>
          <w:spacing w:val="20"/>
          <w:position w:val="4"/>
          <w:sz w:val="20"/>
        </w:rPr>
        <w:t> </w:t>
      </w:r>
      <w:r w:rsidR="00BB1D43">
        <w:rPr>
          <w:rFonts w:hint="eastAsia"/>
        </w:rPr>
        <w:t>餘皆二度以上功</w:t>
      </w:r>
      <w:r w:rsidR="00BB1D43" w:rsidRPr="005C410E">
        <w:rPr>
          <w:rFonts w:hint="eastAsia"/>
          <w:spacing w:val="-180"/>
        </w:rPr>
        <w:t>夫</w:t>
      </w:r>
      <w:r w:rsidR="00BB1D43" w:rsidRPr="005C410E">
        <w:rPr>
          <w:rFonts w:hint="eastAsia"/>
          <w:spacing w:val="-180"/>
          <w:position w:val="22"/>
        </w:rPr>
        <w:t>。</w:t>
      </w:r>
      <w:r w:rsidR="00BB1D43">
        <w:rPr>
          <w:rFonts w:hint="eastAsia"/>
        </w:rPr>
        <w:t>此次願</w:t>
      </w:r>
      <w:r w:rsidR="00BB1D43" w:rsidRPr="005C410E">
        <w:rPr>
          <w:rFonts w:hint="eastAsia"/>
          <w:spacing w:val="-180"/>
        </w:rPr>
        <w:t>文</w:t>
      </w:r>
      <w:r w:rsidR="00BB1D43" w:rsidRPr="005C410E">
        <w:rPr>
          <w:rFonts w:hint="eastAsia"/>
          <w:spacing w:val="-180"/>
          <w:position w:val="22"/>
        </w:rPr>
        <w:t>。</w:t>
      </w:r>
      <w:r w:rsidR="00BB1D43">
        <w:rPr>
          <w:rFonts w:hint="eastAsia"/>
        </w:rPr>
        <w:t>即以華子所具前二</w:t>
      </w:r>
      <w:r w:rsidR="00BB1D43" w:rsidRPr="005C410E">
        <w:rPr>
          <w:rFonts w:hint="eastAsia"/>
          <w:spacing w:val="-180"/>
        </w:rPr>
        <w:t>願</w:t>
      </w:r>
      <w:r w:rsidR="00BB1D43" w:rsidRPr="005C410E">
        <w:rPr>
          <w:rFonts w:hint="eastAsia"/>
          <w:spacing w:val="-180"/>
          <w:position w:val="22"/>
        </w:rPr>
        <w:t>。</w:t>
      </w:r>
      <w:r w:rsidR="00BB1D43">
        <w:rPr>
          <w:rFonts w:hint="eastAsia"/>
        </w:rPr>
        <w:t>為初入壇清疏願</w:t>
      </w:r>
      <w:r w:rsidR="00BB1D43" w:rsidRPr="005C410E">
        <w:rPr>
          <w:rFonts w:hint="eastAsia"/>
          <w:spacing w:val="-180"/>
        </w:rPr>
        <w:t>文</w:t>
      </w:r>
      <w:r w:rsidR="00BB1D43" w:rsidRPr="005C410E">
        <w:rPr>
          <w:rFonts w:hint="eastAsia"/>
          <w:spacing w:val="-180"/>
          <w:position w:val="22"/>
        </w:rPr>
        <w:t>。</w:t>
      </w:r>
      <w:r w:rsidR="00BB1D43">
        <w:rPr>
          <w:rFonts w:hint="eastAsia"/>
        </w:rPr>
        <w:t>末加二</w:t>
      </w:r>
      <w:r w:rsidR="00BB1D43" w:rsidRPr="005C410E">
        <w:rPr>
          <w:rFonts w:hint="eastAsia"/>
          <w:spacing w:val="-180"/>
        </w:rPr>
        <w:t>句</w:t>
      </w:r>
      <w:r w:rsidR="00BB1D43" w:rsidRPr="005C410E">
        <w:rPr>
          <w:rFonts w:hint="eastAsia"/>
          <w:spacing w:val="-180"/>
          <w:position w:val="22"/>
        </w:rPr>
        <w:t>。</w:t>
      </w:r>
      <w:r w:rsidR="00BB1D43">
        <w:rPr>
          <w:rFonts w:hint="eastAsia"/>
        </w:rPr>
        <w:t>如背願</w:t>
      </w:r>
      <w:r w:rsidR="00BB1D43" w:rsidRPr="005C410E">
        <w:rPr>
          <w:rFonts w:hint="eastAsia"/>
          <w:spacing w:val="-180"/>
        </w:rPr>
        <w:t>言</w:t>
      </w:r>
      <w:r w:rsidR="00BB1D43" w:rsidRPr="005C410E">
        <w:rPr>
          <w:rFonts w:hint="eastAsia"/>
          <w:spacing w:val="-180"/>
          <w:position w:val="22"/>
        </w:rPr>
        <w:t>。</w:t>
      </w:r>
      <w:r w:rsidR="00BB1D43">
        <w:rPr>
          <w:rFonts w:hint="eastAsia"/>
        </w:rPr>
        <w:t>上天是</w:t>
      </w:r>
      <w:r w:rsidR="00BB1D43" w:rsidRPr="005C410E">
        <w:rPr>
          <w:rFonts w:hint="eastAsia"/>
          <w:spacing w:val="-180"/>
        </w:rPr>
        <w:t>鑒</w:t>
      </w:r>
      <w:r w:rsidR="00BB1D43" w:rsidRPr="005C410E">
        <w:rPr>
          <w:rFonts w:hint="eastAsia"/>
          <w:spacing w:val="-180"/>
          <w:position w:val="22"/>
        </w:rPr>
        <w:t>。</w:t>
      </w:r>
      <w:r w:rsidR="00BB1D43">
        <w:rPr>
          <w:rFonts w:hint="eastAsia"/>
        </w:rPr>
        <w:t>求准</w:t>
      </w:r>
      <w:r w:rsidR="00BB1D43" w:rsidRPr="005C410E">
        <w:rPr>
          <w:rFonts w:hint="eastAsia"/>
          <w:spacing w:val="-180"/>
        </w:rPr>
        <w:t>後</w:t>
      </w:r>
      <w:r w:rsidR="00BB1D43" w:rsidRPr="005C410E">
        <w:rPr>
          <w:rFonts w:hint="eastAsia"/>
          <w:spacing w:val="-180"/>
          <w:position w:val="22"/>
        </w:rPr>
        <w:t>。</w:t>
      </w:r>
      <w:r w:rsidR="00BB1D43">
        <w:rPr>
          <w:rFonts w:hint="eastAsia"/>
        </w:rPr>
        <w:t>謝疏四願俱</w:t>
      </w:r>
      <w:r w:rsidR="00BB1D43" w:rsidRPr="005C410E">
        <w:rPr>
          <w:rFonts w:hint="eastAsia"/>
          <w:spacing w:val="-180"/>
        </w:rPr>
        <w:t>書</w:t>
      </w:r>
      <w:r w:rsidR="00BB1D43" w:rsidRPr="005C410E">
        <w:rPr>
          <w:rFonts w:hint="eastAsia"/>
          <w:spacing w:val="-180"/>
          <w:position w:val="22"/>
        </w:rPr>
        <w:t>。</w:t>
      </w:r>
      <w:r w:rsidR="00BB1D43">
        <w:rPr>
          <w:rFonts w:hint="eastAsia"/>
        </w:rPr>
        <w:t>仍加二</w:t>
      </w:r>
      <w:r w:rsidR="00BB1D43" w:rsidRPr="00125C2F">
        <w:rPr>
          <w:rFonts w:hint="eastAsia"/>
          <w:spacing w:val="-220"/>
        </w:rPr>
        <w:t>句</w:t>
      </w:r>
      <w:r w:rsidR="00BB1D43" w:rsidRPr="00125C2F">
        <w:rPr>
          <w:rFonts w:hint="eastAsia"/>
          <w:spacing w:val="-60"/>
          <w:position w:val="22"/>
        </w:rPr>
        <w:t>。</w:t>
      </w:r>
      <w:r w:rsidR="00BB1D43" w:rsidRPr="00366D12">
        <w:rPr>
          <w:rFonts w:hint="eastAsia"/>
          <w:position w:val="4"/>
          <w:sz w:val="48"/>
          <w:eastAsianLayout w:id="1718839040" w:combine="1"/>
        </w:rPr>
        <w:t>上天是鑒二句</w:t>
      </w:r>
      <w:r w:rsidR="00BB1D43">
        <w:rPr>
          <w:rFonts w:hint="eastAsia"/>
        </w:rPr>
        <w:t>已</w:t>
      </w:r>
      <w:r w:rsidR="00BB1D43" w:rsidRPr="005C410E">
        <w:rPr>
          <w:rFonts w:hint="eastAsia"/>
          <w:spacing w:val="-180"/>
        </w:rPr>
        <w:t>准</w:t>
      </w:r>
      <w:r w:rsidR="00BB1D43" w:rsidRPr="005C410E">
        <w:rPr>
          <w:rFonts w:hint="eastAsia"/>
          <w:spacing w:val="-180"/>
          <w:position w:val="22"/>
        </w:rPr>
        <w:t>。</w:t>
      </w:r>
      <w:r w:rsidR="00BB1D43">
        <w:rPr>
          <w:rFonts w:hint="eastAsia"/>
        </w:rPr>
        <w:t>一律免</w:t>
      </w:r>
      <w:r w:rsidR="00BB1D43" w:rsidRPr="005C410E">
        <w:rPr>
          <w:rFonts w:hint="eastAsia"/>
          <w:spacing w:val="-180"/>
        </w:rPr>
        <w:t>疏</w:t>
      </w:r>
      <w:r w:rsidR="00BB1D43" w:rsidRPr="005C410E">
        <w:rPr>
          <w:rFonts w:hint="eastAsia"/>
          <w:spacing w:val="-180"/>
          <w:position w:val="22"/>
        </w:rPr>
        <w:t>。</w:t>
      </w:r>
      <w:r w:rsidR="00BB1D43">
        <w:rPr>
          <w:rFonts w:hint="eastAsia"/>
        </w:rPr>
        <w:t>未准</w:t>
      </w:r>
      <w:r w:rsidR="00BB1D43" w:rsidRPr="005C410E">
        <w:rPr>
          <w:rFonts w:hint="eastAsia"/>
          <w:spacing w:val="-180"/>
        </w:rPr>
        <w:t>者</w:t>
      </w:r>
      <w:r w:rsidR="00BB1D43" w:rsidRPr="005C410E">
        <w:rPr>
          <w:rFonts w:hint="eastAsia"/>
          <w:spacing w:val="-180"/>
          <w:position w:val="22"/>
        </w:rPr>
        <w:t>。</w:t>
      </w:r>
      <w:r w:rsidR="00BB1D43">
        <w:rPr>
          <w:rFonts w:hint="eastAsia"/>
        </w:rPr>
        <w:t>先補願</w:t>
      </w:r>
      <w:r w:rsidR="00BB1D43" w:rsidRPr="005C410E">
        <w:rPr>
          <w:rFonts w:hint="eastAsia"/>
          <w:spacing w:val="-180"/>
        </w:rPr>
        <w:t>文</w:t>
      </w:r>
      <w:r w:rsidR="00BB1D43" w:rsidRPr="005C410E">
        <w:rPr>
          <w:rFonts w:hint="eastAsia"/>
          <w:spacing w:val="-180"/>
          <w:position w:val="22"/>
        </w:rPr>
        <w:t>。</w:t>
      </w:r>
      <w:r w:rsidR="00BB1D43">
        <w:rPr>
          <w:rFonts w:hint="eastAsia"/>
        </w:rPr>
        <w:t>二願四</w:t>
      </w:r>
      <w:r w:rsidR="00BB1D43" w:rsidRPr="005C410E">
        <w:rPr>
          <w:rFonts w:hint="eastAsia"/>
          <w:spacing w:val="-180"/>
        </w:rPr>
        <w:t>句</w:t>
      </w:r>
      <w:r w:rsidR="00BB1D43" w:rsidRPr="005C410E">
        <w:rPr>
          <w:rFonts w:hint="eastAsia"/>
          <w:spacing w:val="-180"/>
          <w:position w:val="22"/>
        </w:rPr>
        <w:t>。</w:t>
      </w:r>
      <w:r w:rsidR="00BB1D43">
        <w:rPr>
          <w:rFonts w:hint="eastAsia"/>
        </w:rPr>
        <w:t>由監方重</w:t>
      </w:r>
      <w:r w:rsidR="00BB1D43" w:rsidRPr="005C410E">
        <w:rPr>
          <w:rFonts w:hint="eastAsia"/>
          <w:spacing w:val="-180"/>
        </w:rPr>
        <w:t>申</w:t>
      </w:r>
      <w:r w:rsidR="00BB1D43" w:rsidRPr="005C410E">
        <w:rPr>
          <w:rFonts w:hint="eastAsia"/>
          <w:spacing w:val="-180"/>
          <w:position w:val="22"/>
        </w:rPr>
        <w:t>。</w:t>
      </w:r>
      <w:r w:rsidR="00BB1D43">
        <w:rPr>
          <w:rFonts w:hint="eastAsia"/>
        </w:rPr>
        <w:t>吾往蘇村</w:t>
      </w:r>
      <w:r w:rsidR="00BB1D43" w:rsidRPr="005C410E">
        <w:rPr>
          <w:rFonts w:hint="eastAsia"/>
          <w:spacing w:val="-180"/>
        </w:rPr>
        <w:t>去</w:t>
      </w:r>
      <w:r w:rsidR="00BB1D43" w:rsidRPr="005C410E">
        <w:rPr>
          <w:rFonts w:hint="eastAsia"/>
          <w:spacing w:val="-180"/>
          <w:position w:val="22"/>
        </w:rPr>
        <w:t>。</w:t>
      </w:r>
      <w:r w:rsidR="00BB1D43">
        <w:rPr>
          <w:rFonts w:hint="eastAsia"/>
        </w:rPr>
        <w:t>四度後</w:t>
      </w:r>
      <w:r w:rsidR="00BB1D43" w:rsidRPr="005C410E">
        <w:rPr>
          <w:rFonts w:hint="eastAsia"/>
          <w:spacing w:val="-180"/>
        </w:rPr>
        <w:t>來</w:t>
      </w:r>
      <w:r w:rsidR="00BB1D43" w:rsidRPr="005C410E">
        <w:rPr>
          <w:rFonts w:hint="eastAsia"/>
          <w:spacing w:val="-180"/>
          <w:position w:val="22"/>
        </w:rPr>
        <w:t>。</w:t>
      </w:r>
    </w:p>
    <w:p w:rsidR="00BB1D43" w:rsidRDefault="005E7F74" w:rsidP="004535BC">
      <w:pPr>
        <w:pStyle w:val="a9"/>
      </w:pPr>
      <w:r w:rsidRPr="005E7F74">
        <w:rPr>
          <w:rFonts w:ascii="TYSymbols" w:eastAsia="TYSymbols" w:hAnsi="TYSymbols" w:hint="eastAsia"/>
          <w:color w:val="FF0000"/>
        </w:rPr>
        <w:t>󾒚󾒛</w:t>
      </w:r>
      <w:r w:rsidR="00BB1D43" w:rsidRPr="005C410E">
        <w:rPr>
          <w:rFonts w:hint="eastAsia"/>
          <w:spacing w:val="-180"/>
        </w:rPr>
        <w:t>回</w:t>
      </w:r>
      <w:r w:rsidR="00BB1D43" w:rsidRPr="005C410E">
        <w:rPr>
          <w:rFonts w:hint="eastAsia"/>
          <w:spacing w:val="-180"/>
          <w:position w:val="22"/>
        </w:rPr>
        <w:t>。</w:t>
      </w:r>
      <w:r w:rsidR="00BB1D43" w:rsidRPr="00125C2F">
        <w:rPr>
          <w:rFonts w:hint="eastAsia"/>
          <w:spacing w:val="40"/>
        </w:rPr>
        <w:t>張</w:t>
      </w:r>
      <w:r w:rsidR="00BB1D43" w:rsidRPr="00125C2F">
        <w:rPr>
          <w:rFonts w:hint="eastAsia"/>
          <w:spacing w:val="60"/>
          <w:position w:val="4"/>
          <w:sz w:val="48"/>
          <w:eastAsianLayout w:id="1718839040" w:combine="1"/>
        </w:rPr>
        <w:t>桂秋</w:t>
      </w:r>
      <w:r w:rsidR="00BB1D43" w:rsidRPr="00125C2F">
        <w:rPr>
          <w:rFonts w:hint="eastAsia"/>
          <w:spacing w:val="40"/>
        </w:rPr>
        <w:t>鄭</w:t>
      </w:r>
      <w:r w:rsidR="00BB1D43" w:rsidRPr="00125C2F">
        <w:rPr>
          <w:rFonts w:hint="eastAsia"/>
          <w:spacing w:val="60"/>
          <w:position w:val="4"/>
          <w:sz w:val="48"/>
          <w:eastAsianLayout w:id="1718839040" w:combine="1"/>
        </w:rPr>
        <w:t>寶瑾</w:t>
      </w:r>
      <w:r w:rsidR="00BB1D43">
        <w:rPr>
          <w:rFonts w:hint="eastAsia"/>
        </w:rPr>
        <w:t>二子聽吾賜</w:t>
      </w:r>
      <w:r w:rsidR="00BB1D43" w:rsidRPr="005C410E">
        <w:rPr>
          <w:rFonts w:hint="eastAsia"/>
          <w:spacing w:val="-180"/>
        </w:rPr>
        <w:t>名</w:t>
      </w:r>
      <w:r w:rsidR="00BB1D43" w:rsidRPr="005C410E">
        <w:rPr>
          <w:rFonts w:hint="eastAsia"/>
          <w:spacing w:val="-180"/>
          <w:position w:val="22"/>
        </w:rPr>
        <w:t>。</w:t>
      </w:r>
      <w:r w:rsidR="00BB1D43">
        <w:rPr>
          <w:rFonts w:hint="eastAsia"/>
        </w:rPr>
        <w:t>又是一</w:t>
      </w:r>
      <w:r w:rsidR="00BB1D43" w:rsidRPr="005C410E">
        <w:rPr>
          <w:rFonts w:hint="eastAsia"/>
          <w:spacing w:val="-180"/>
        </w:rPr>
        <w:t>張</w:t>
      </w:r>
      <w:r w:rsidR="00BB1D43" w:rsidRPr="005C410E">
        <w:rPr>
          <w:rFonts w:hint="eastAsia"/>
          <w:spacing w:val="-180"/>
          <w:position w:val="22"/>
        </w:rPr>
        <w:t>。</w:t>
      </w:r>
      <w:r w:rsidR="00BB1D43">
        <w:rPr>
          <w:rFonts w:hint="eastAsia"/>
        </w:rPr>
        <w:t>再臨三</w:t>
      </w:r>
      <w:r w:rsidR="00BB1D43" w:rsidRPr="005C410E">
        <w:rPr>
          <w:rFonts w:hint="eastAsia"/>
          <w:spacing w:val="-180"/>
        </w:rPr>
        <w:t>壇</w:t>
      </w:r>
      <w:r w:rsidR="00BB1D43" w:rsidRPr="005C410E">
        <w:rPr>
          <w:rFonts w:hint="eastAsia"/>
          <w:spacing w:val="-180"/>
          <w:position w:val="22"/>
        </w:rPr>
        <w:t>。</w:t>
      </w:r>
      <w:r w:rsidR="00BB1D43">
        <w:rPr>
          <w:rFonts w:hint="eastAsia"/>
        </w:rPr>
        <w:t>與左黃二子同日領</w:t>
      </w:r>
      <w:r w:rsidR="00BB1D43" w:rsidRPr="005C410E">
        <w:rPr>
          <w:rFonts w:hint="eastAsia"/>
          <w:spacing w:val="-180"/>
        </w:rPr>
        <w:t>名</w:t>
      </w:r>
      <w:r w:rsidR="00BB1D43" w:rsidRPr="005C410E">
        <w:rPr>
          <w:rFonts w:hint="eastAsia"/>
          <w:spacing w:val="-180"/>
          <w:position w:val="22"/>
        </w:rPr>
        <w:t>。</w:t>
      </w:r>
      <w:r w:rsidR="00BB1D43">
        <w:rPr>
          <w:rFonts w:hint="eastAsia"/>
        </w:rPr>
        <w:t>張子去准</w:t>
      </w:r>
      <w:r w:rsidR="00BB1D43" w:rsidRPr="005C410E">
        <w:rPr>
          <w:rFonts w:hint="eastAsia"/>
          <w:spacing w:val="-180"/>
        </w:rPr>
        <w:t>代</w:t>
      </w:r>
      <w:r w:rsidR="00BB1D43" w:rsidRPr="00125C2F">
        <w:rPr>
          <w:rFonts w:hint="eastAsia"/>
          <w:spacing w:val="-60"/>
          <w:position w:val="22"/>
        </w:rPr>
        <w:t>。</w:t>
      </w:r>
      <w:r w:rsidR="00BB1D43" w:rsidRPr="00A344ED">
        <w:rPr>
          <w:rFonts w:hint="eastAsia"/>
          <w:position w:val="4"/>
          <w:sz w:val="48"/>
          <w:eastAsianLayout w:id="1718839040" w:combine="1"/>
        </w:rPr>
        <w:t>張桂秋入壇後擬回籍請假</w:t>
      </w:r>
      <w:r w:rsidR="00BB1D43">
        <w:rPr>
          <w:rFonts w:hint="eastAsia"/>
        </w:rPr>
        <w:t>賜名無</w:t>
      </w:r>
      <w:r w:rsidR="00BB1D43" w:rsidRPr="005C410E">
        <w:rPr>
          <w:rFonts w:hint="eastAsia"/>
          <w:spacing w:val="-180"/>
        </w:rPr>
        <w:t>華</w:t>
      </w:r>
      <w:r w:rsidR="00BB1D43" w:rsidRPr="005C410E">
        <w:rPr>
          <w:rFonts w:hint="eastAsia"/>
          <w:spacing w:val="-180"/>
          <w:position w:val="22"/>
        </w:rPr>
        <w:t>。</w:t>
      </w:r>
      <w:r w:rsidR="00BB1D43">
        <w:rPr>
          <w:rFonts w:hint="eastAsia"/>
        </w:rPr>
        <w:t>鄭子賜名樸</w:t>
      </w:r>
      <w:r w:rsidR="00BB1D43" w:rsidRPr="005C410E">
        <w:rPr>
          <w:rFonts w:hint="eastAsia"/>
          <w:spacing w:val="-180"/>
        </w:rPr>
        <w:t>存</w:t>
      </w:r>
      <w:r w:rsidR="00BB1D43" w:rsidRPr="005C410E">
        <w:rPr>
          <w:rFonts w:hint="eastAsia"/>
          <w:spacing w:val="-180"/>
          <w:position w:val="22"/>
        </w:rPr>
        <w:t>。</w:t>
      </w:r>
      <w:r w:rsidR="00BB1D43" w:rsidRPr="005C410E">
        <w:rPr>
          <w:rFonts w:hint="eastAsia"/>
          <w:spacing w:val="-180"/>
        </w:rPr>
        <w:t>退</w:t>
      </w:r>
      <w:r w:rsidR="00BB1D43" w:rsidRPr="005C410E">
        <w:rPr>
          <w:rFonts w:hint="eastAsia"/>
          <w:spacing w:val="-180"/>
          <w:position w:val="22"/>
        </w:rPr>
        <w:t>。</w:t>
      </w:r>
      <w:r w:rsidR="00BB1D43">
        <w:rPr>
          <w:rFonts w:hint="eastAsia"/>
        </w:rPr>
        <w:t>車子</w:t>
      </w:r>
      <w:r w:rsidR="00BB1D43" w:rsidRPr="00A344ED">
        <w:rPr>
          <w:rFonts w:hint="eastAsia"/>
          <w:position w:val="4"/>
          <w:sz w:val="48"/>
          <w:eastAsianLayout w:id="1718839040" w:combine="1"/>
        </w:rPr>
        <w:t>伯聞</w:t>
      </w:r>
      <w:r w:rsidR="00BB1D43">
        <w:rPr>
          <w:rFonts w:hint="eastAsia"/>
        </w:rPr>
        <w:t>前生有法</w:t>
      </w:r>
      <w:r w:rsidR="00BB1D43" w:rsidRPr="005C410E">
        <w:rPr>
          <w:rFonts w:hint="eastAsia"/>
          <w:spacing w:val="-180"/>
        </w:rPr>
        <w:t>名</w:t>
      </w:r>
      <w:r w:rsidR="00BB1D43" w:rsidRPr="005C410E">
        <w:rPr>
          <w:rFonts w:hint="eastAsia"/>
          <w:spacing w:val="-180"/>
          <w:position w:val="22"/>
        </w:rPr>
        <w:t>。</w:t>
      </w:r>
      <w:r w:rsidR="00BB1D43">
        <w:rPr>
          <w:rFonts w:hint="eastAsia"/>
        </w:rPr>
        <w:t>與胡</w:t>
      </w:r>
      <w:r w:rsidR="00BB1D43" w:rsidRPr="00F3361C">
        <w:rPr>
          <w:rFonts w:hint="eastAsia"/>
          <w:spacing w:val="40"/>
        </w:rPr>
        <w:t>子</w:t>
      </w:r>
      <w:r w:rsidR="00BB1D43" w:rsidRPr="00125C2F">
        <w:rPr>
          <w:rFonts w:hint="eastAsia"/>
          <w:spacing w:val="60"/>
          <w:position w:val="4"/>
          <w:sz w:val="48"/>
          <w:eastAsianLayout w:id="1718839040" w:combine="1"/>
        </w:rPr>
        <w:t>漸逵</w:t>
      </w:r>
      <w:r w:rsidR="00BB1D43">
        <w:rPr>
          <w:rFonts w:hint="eastAsia"/>
        </w:rPr>
        <w:t>同是海鹽西觀音庵僧人</w:t>
      </w:r>
      <w:r w:rsidR="00BB1D43" w:rsidRPr="005C410E">
        <w:rPr>
          <w:rFonts w:hint="eastAsia"/>
          <w:spacing w:val="-180"/>
        </w:rPr>
        <w:t>也</w:t>
      </w:r>
      <w:r w:rsidR="00BB1D43" w:rsidRPr="005C410E">
        <w:rPr>
          <w:rFonts w:hint="eastAsia"/>
          <w:spacing w:val="-180"/>
          <w:position w:val="22"/>
        </w:rPr>
        <w:t>。</w:t>
      </w:r>
      <w:r w:rsidR="00BB1D43">
        <w:rPr>
          <w:rFonts w:hint="eastAsia"/>
        </w:rPr>
        <w:t>車子名果</w:t>
      </w:r>
      <w:r w:rsidR="00BB1D43" w:rsidRPr="005C410E">
        <w:rPr>
          <w:rFonts w:hint="eastAsia"/>
          <w:spacing w:val="-180"/>
        </w:rPr>
        <w:t>行</w:t>
      </w:r>
      <w:r w:rsidR="00BB1D43" w:rsidRPr="005C410E">
        <w:rPr>
          <w:rFonts w:hint="eastAsia"/>
          <w:spacing w:val="-180"/>
          <w:position w:val="22"/>
        </w:rPr>
        <w:t>。</w:t>
      </w:r>
      <w:r w:rsidR="00BB1D43">
        <w:rPr>
          <w:rFonts w:hint="eastAsia"/>
        </w:rPr>
        <w:t>胡子名杲</w:t>
      </w:r>
      <w:r w:rsidR="00BB1D43" w:rsidRPr="005C410E">
        <w:rPr>
          <w:rFonts w:hint="eastAsia"/>
          <w:spacing w:val="-180"/>
        </w:rPr>
        <w:t>修</w:t>
      </w:r>
      <w:r w:rsidR="00BB1D43" w:rsidRPr="005C410E">
        <w:rPr>
          <w:rFonts w:hint="eastAsia"/>
          <w:spacing w:val="-180"/>
          <w:position w:val="22"/>
        </w:rPr>
        <w:t>。</w:t>
      </w:r>
      <w:r w:rsidR="00BB1D43">
        <w:rPr>
          <w:rFonts w:hint="eastAsia"/>
        </w:rPr>
        <w:t>陶</w:t>
      </w:r>
      <w:r w:rsidR="00BB1D43" w:rsidRPr="00F3361C">
        <w:rPr>
          <w:rFonts w:hint="eastAsia"/>
          <w:spacing w:val="40"/>
        </w:rPr>
        <w:t>子</w:t>
      </w:r>
      <w:r w:rsidR="00BB1D43" w:rsidRPr="00F3361C">
        <w:rPr>
          <w:rFonts w:hint="eastAsia"/>
          <w:spacing w:val="60"/>
          <w:position w:val="4"/>
          <w:sz w:val="48"/>
          <w:eastAsianLayout w:id="1718839040" w:combine="1"/>
        </w:rPr>
        <w:t>季瞻</w:t>
      </w:r>
      <w:r w:rsidR="00BB1D43">
        <w:rPr>
          <w:rFonts w:hint="eastAsia"/>
        </w:rPr>
        <w:t>息心靜坐三</w:t>
      </w:r>
      <w:r w:rsidR="00BB1D43" w:rsidRPr="005C410E">
        <w:rPr>
          <w:rFonts w:hint="eastAsia"/>
          <w:spacing w:val="-180"/>
        </w:rPr>
        <w:t>庚</w:t>
      </w:r>
      <w:r w:rsidR="00BB1D43" w:rsidRPr="005C410E">
        <w:rPr>
          <w:rFonts w:hint="eastAsia"/>
          <w:spacing w:val="-180"/>
          <w:position w:val="22"/>
        </w:rPr>
        <w:t>。</w:t>
      </w:r>
      <w:r w:rsidR="00BB1D43">
        <w:rPr>
          <w:rFonts w:hint="eastAsia"/>
        </w:rPr>
        <w:t>與車胡二</w:t>
      </w:r>
      <w:r w:rsidR="00BB1D43" w:rsidRPr="005C410E">
        <w:rPr>
          <w:rFonts w:hint="eastAsia"/>
          <w:spacing w:val="-180"/>
        </w:rPr>
        <w:t>子</w:t>
      </w:r>
      <w:r w:rsidR="00BB1D43" w:rsidRPr="005C410E">
        <w:rPr>
          <w:rFonts w:hint="eastAsia"/>
          <w:spacing w:val="-180"/>
          <w:position w:val="22"/>
        </w:rPr>
        <w:t>。</w:t>
      </w:r>
      <w:r w:rsidR="00BB1D43">
        <w:rPr>
          <w:rFonts w:hint="eastAsia"/>
        </w:rPr>
        <w:t>均准同</w:t>
      </w:r>
      <w:r w:rsidR="00BB1D43" w:rsidRPr="005C410E">
        <w:rPr>
          <w:rFonts w:hint="eastAsia"/>
          <w:spacing w:val="-180"/>
        </w:rPr>
        <w:t>修</w:t>
      </w:r>
      <w:r w:rsidR="00BB1D43" w:rsidRPr="005C410E">
        <w:rPr>
          <w:rFonts w:hint="eastAsia"/>
          <w:spacing w:val="-180"/>
          <w:position w:val="22"/>
        </w:rPr>
        <w:t>。</w:t>
      </w:r>
      <w:r w:rsidR="00BB1D43">
        <w:rPr>
          <w:rFonts w:hint="eastAsia"/>
        </w:rPr>
        <w:t>願疏須時時自</w:t>
      </w:r>
      <w:r w:rsidR="00BB1D43" w:rsidRPr="005C410E">
        <w:rPr>
          <w:rFonts w:hint="eastAsia"/>
          <w:spacing w:val="-180"/>
        </w:rPr>
        <w:t>省</w:t>
      </w:r>
      <w:r w:rsidR="00BB1D43" w:rsidRPr="005C410E">
        <w:rPr>
          <w:rFonts w:hint="eastAsia"/>
          <w:spacing w:val="-180"/>
          <w:position w:val="22"/>
        </w:rPr>
        <w:t>。</w:t>
      </w:r>
      <w:r w:rsidR="00BB1D43">
        <w:rPr>
          <w:rFonts w:hint="eastAsia"/>
        </w:rPr>
        <w:t>為切杲果二</w:t>
      </w:r>
      <w:r w:rsidR="00BB1D43" w:rsidRPr="005C410E">
        <w:rPr>
          <w:rFonts w:hint="eastAsia"/>
          <w:spacing w:val="-180"/>
        </w:rPr>
        <w:t>字</w:t>
      </w:r>
      <w:r w:rsidR="00BB1D43" w:rsidRPr="005C410E">
        <w:rPr>
          <w:rFonts w:hint="eastAsia"/>
          <w:spacing w:val="-180"/>
          <w:position w:val="22"/>
        </w:rPr>
        <w:t>。</w:t>
      </w:r>
      <w:r w:rsidR="00BB1D43">
        <w:rPr>
          <w:rFonts w:hint="eastAsia"/>
        </w:rPr>
        <w:t>職方二十人配</w:t>
      </w:r>
      <w:r w:rsidR="00BB1D43" w:rsidRPr="005C410E">
        <w:rPr>
          <w:rFonts w:hint="eastAsia"/>
          <w:spacing w:val="-180"/>
        </w:rPr>
        <w:t>帶</w:t>
      </w:r>
      <w:r w:rsidR="00BB1D43" w:rsidRPr="005C410E">
        <w:rPr>
          <w:rFonts w:hint="eastAsia"/>
          <w:spacing w:val="-180"/>
          <w:position w:val="22"/>
        </w:rPr>
        <w:t>。</w:t>
      </w:r>
      <w:r w:rsidR="00BB1D43">
        <w:rPr>
          <w:rFonts w:hint="eastAsia"/>
        </w:rPr>
        <w:t>組用麻葛棉絲四</w:t>
      </w:r>
      <w:r w:rsidR="00BB1D43" w:rsidRPr="005C410E">
        <w:rPr>
          <w:rFonts w:hint="eastAsia"/>
          <w:spacing w:val="-180"/>
        </w:rPr>
        <w:t>質</w:t>
      </w:r>
      <w:r w:rsidR="00BB1D43" w:rsidRPr="005C410E">
        <w:rPr>
          <w:rFonts w:hint="eastAsia"/>
          <w:spacing w:val="-180"/>
          <w:position w:val="22"/>
        </w:rPr>
        <w:t>。</w:t>
      </w:r>
      <w:r w:rsidR="00BB1D43">
        <w:rPr>
          <w:rFonts w:hint="eastAsia"/>
        </w:rPr>
        <w:t>及棕各一縷為</w:t>
      </w:r>
      <w:r w:rsidR="00BB1D43" w:rsidRPr="005C410E">
        <w:rPr>
          <w:rFonts w:hint="eastAsia"/>
          <w:spacing w:val="-180"/>
        </w:rPr>
        <w:t>組</w:t>
      </w:r>
      <w:r w:rsidR="00BB1D43" w:rsidRPr="005C410E">
        <w:rPr>
          <w:rFonts w:hint="eastAsia"/>
          <w:spacing w:val="-180"/>
          <w:position w:val="22"/>
        </w:rPr>
        <w:t>。</w:t>
      </w:r>
      <w:r w:rsidR="00BB1D43">
        <w:rPr>
          <w:rFonts w:hint="eastAsia"/>
        </w:rPr>
        <w:t>二色仍遵前</w:t>
      </w:r>
      <w:r w:rsidR="00BB1D43" w:rsidRPr="005C410E">
        <w:rPr>
          <w:rFonts w:hint="eastAsia"/>
          <w:spacing w:val="-180"/>
        </w:rPr>
        <w:t>訓</w:t>
      </w:r>
      <w:r w:rsidR="00BB1D43" w:rsidRPr="005C410E">
        <w:rPr>
          <w:rFonts w:hint="eastAsia"/>
          <w:spacing w:val="-180"/>
          <w:position w:val="22"/>
        </w:rPr>
        <w:t>。</w:t>
      </w:r>
      <w:r w:rsidR="00BB1D43" w:rsidRPr="005C410E">
        <w:rPr>
          <w:rFonts w:hint="eastAsia"/>
          <w:spacing w:val="-180"/>
        </w:rPr>
        <w:t>退</w:t>
      </w:r>
      <w:r w:rsidR="00BB1D43" w:rsidRPr="005C410E">
        <w:rPr>
          <w:rFonts w:hint="eastAsia"/>
          <w:spacing w:val="-180"/>
          <w:position w:val="22"/>
        </w:rPr>
        <w:t>。</w:t>
      </w:r>
      <w:r w:rsidR="00BB1D43">
        <w:rPr>
          <w:rFonts w:hint="eastAsia"/>
        </w:rPr>
        <w:t>修方寶厚去</w:t>
      </w:r>
      <w:r w:rsidR="00BB1D43" w:rsidRPr="005C410E">
        <w:rPr>
          <w:rFonts w:hint="eastAsia"/>
          <w:spacing w:val="-180"/>
        </w:rPr>
        <w:t>半</w:t>
      </w:r>
      <w:r w:rsidR="00BB1D43" w:rsidRPr="005C410E">
        <w:rPr>
          <w:rFonts w:hint="eastAsia"/>
          <w:spacing w:val="-180"/>
          <w:position w:val="22"/>
        </w:rPr>
        <w:t>。</w:t>
      </w:r>
      <w:r w:rsidR="00BB1D43">
        <w:rPr>
          <w:rFonts w:hint="eastAsia"/>
        </w:rPr>
        <w:t>有四十八人配</w:t>
      </w:r>
      <w:r w:rsidR="00BB1D43" w:rsidRPr="005C410E">
        <w:rPr>
          <w:rFonts w:hint="eastAsia"/>
          <w:spacing w:val="-180"/>
        </w:rPr>
        <w:t>帶</w:t>
      </w:r>
      <w:r w:rsidR="00BB1D43" w:rsidRPr="005C410E">
        <w:rPr>
          <w:rFonts w:hint="eastAsia"/>
          <w:spacing w:val="-180"/>
          <w:position w:val="22"/>
        </w:rPr>
        <w:t>。</w:t>
      </w:r>
      <w:r w:rsidR="00BB1D43">
        <w:rPr>
          <w:rFonts w:hint="eastAsia"/>
        </w:rPr>
        <w:t>到時經畢</w:t>
      </w:r>
      <w:r w:rsidR="00BB1D43">
        <w:rPr>
          <w:rFonts w:hint="eastAsia"/>
        </w:rPr>
        <w:lastRenderedPageBreak/>
        <w:t>分</w:t>
      </w:r>
      <w:r w:rsidR="00BB1D43" w:rsidRPr="005C410E">
        <w:rPr>
          <w:rFonts w:hint="eastAsia"/>
          <w:spacing w:val="-180"/>
        </w:rPr>
        <w:t>諭</w:t>
      </w:r>
      <w:r w:rsidR="00BB1D43" w:rsidRPr="005C410E">
        <w:rPr>
          <w:rFonts w:hint="eastAsia"/>
          <w:spacing w:val="-180"/>
          <w:position w:val="22"/>
        </w:rPr>
        <w:t>。</w:t>
      </w:r>
      <w:r w:rsidR="00BB1D43">
        <w:rPr>
          <w:rFonts w:hint="eastAsia"/>
        </w:rPr>
        <w:t>不心問他事</w:t>
      </w:r>
      <w:r w:rsidR="00BB1D43" w:rsidRPr="005C410E">
        <w:rPr>
          <w:rFonts w:hint="eastAsia"/>
          <w:spacing w:val="-180"/>
        </w:rPr>
        <w:t>也</w:t>
      </w:r>
      <w:r w:rsidR="00BB1D43" w:rsidRPr="005C410E">
        <w:rPr>
          <w:rFonts w:hint="eastAsia"/>
          <w:spacing w:val="-180"/>
          <w:position w:val="22"/>
        </w:rPr>
        <w:t>。</w:t>
      </w:r>
      <w:r w:rsidR="00BB1D43">
        <w:rPr>
          <w:rFonts w:hint="eastAsia"/>
        </w:rPr>
        <w:t>聽吾經</w:t>
      </w:r>
      <w:r w:rsidR="00BB1D43" w:rsidRPr="005C410E">
        <w:rPr>
          <w:rFonts w:hint="eastAsia"/>
          <w:spacing w:val="-180"/>
        </w:rPr>
        <w:t>言</w:t>
      </w:r>
      <w:r w:rsidR="00BB1D43" w:rsidRPr="005C410E">
        <w:rPr>
          <w:rFonts w:hint="eastAsia"/>
          <w:spacing w:val="-180"/>
          <w:position w:val="22"/>
        </w:rPr>
        <w:t>。</w:t>
      </w:r>
      <w:r w:rsidR="00BB1D43">
        <w:rPr>
          <w:rFonts w:hint="eastAsia"/>
        </w:rPr>
        <w:t>授第一</w:t>
      </w:r>
      <w:r w:rsidR="00BB1D43" w:rsidRPr="005C410E">
        <w:rPr>
          <w:rFonts w:hint="eastAsia"/>
          <w:spacing w:val="-180"/>
        </w:rPr>
        <w:t>節</w:t>
      </w:r>
      <w:r w:rsidR="00BB1D43" w:rsidRPr="005C410E">
        <w:rPr>
          <w:rFonts w:hint="eastAsia"/>
          <w:spacing w:val="-180"/>
          <w:position w:val="22"/>
        </w:rPr>
        <w:t>。</w:t>
      </w:r>
    </w:p>
    <w:p w:rsidR="00BB1D43" w:rsidRDefault="00BB1D43" w:rsidP="004535BC">
      <w:pPr>
        <w:pStyle w:val="a9"/>
      </w:pPr>
      <w:r>
        <w:rPr>
          <w:rFonts w:hint="eastAsia"/>
        </w:rPr>
        <w:t>土地又</w:t>
      </w:r>
      <w:r w:rsidRPr="005C410E">
        <w:rPr>
          <w:rFonts w:hint="eastAsia"/>
          <w:spacing w:val="-180"/>
        </w:rPr>
        <w:t>來</w:t>
      </w:r>
      <w:r w:rsidRPr="005C410E">
        <w:rPr>
          <w:rFonts w:hint="eastAsia"/>
          <w:spacing w:val="-180"/>
          <w:position w:val="22"/>
        </w:rPr>
        <w:t>。</w:t>
      </w:r>
      <w:r>
        <w:rPr>
          <w:rFonts w:hint="eastAsia"/>
        </w:rPr>
        <w:t>善濟褻</w:t>
      </w:r>
      <w:r w:rsidRPr="005C410E">
        <w:rPr>
          <w:rFonts w:hint="eastAsia"/>
          <w:spacing w:val="-180"/>
        </w:rPr>
        <w:t>污</w:t>
      </w:r>
      <w:r w:rsidRPr="005C410E">
        <w:rPr>
          <w:rFonts w:hint="eastAsia"/>
          <w:spacing w:val="-180"/>
          <w:position w:val="22"/>
        </w:rPr>
        <w:t>。</w:t>
      </w:r>
      <w:r>
        <w:rPr>
          <w:rFonts w:hint="eastAsia"/>
        </w:rPr>
        <w:t>無心之</w:t>
      </w:r>
      <w:r w:rsidRPr="005C410E">
        <w:rPr>
          <w:rFonts w:hint="eastAsia"/>
          <w:spacing w:val="-180"/>
        </w:rPr>
        <w:t>錯</w:t>
      </w:r>
      <w:r w:rsidRPr="005C410E">
        <w:rPr>
          <w:rFonts w:hint="eastAsia"/>
          <w:spacing w:val="-180"/>
          <w:position w:val="22"/>
        </w:rPr>
        <w:t>。</w:t>
      </w:r>
      <w:r>
        <w:rPr>
          <w:rFonts w:hint="eastAsia"/>
        </w:rPr>
        <w:t>罰坐八</w:t>
      </w:r>
      <w:r w:rsidRPr="005C410E">
        <w:rPr>
          <w:rFonts w:hint="eastAsia"/>
          <w:spacing w:val="-180"/>
        </w:rPr>
        <w:t>度</w:t>
      </w:r>
      <w:r w:rsidRPr="005C410E">
        <w:rPr>
          <w:rFonts w:hint="eastAsia"/>
          <w:spacing w:val="-180"/>
          <w:position w:val="22"/>
        </w:rPr>
        <w:t>。</w:t>
      </w:r>
      <w:r>
        <w:rPr>
          <w:rFonts w:hint="eastAsia"/>
        </w:rPr>
        <w:t>光表爾</w:t>
      </w:r>
      <w:r w:rsidRPr="005C410E">
        <w:rPr>
          <w:rFonts w:hint="eastAsia"/>
          <w:spacing w:val="-180"/>
        </w:rPr>
        <w:t>垢</w:t>
      </w:r>
      <w:r w:rsidRPr="00125C2F">
        <w:rPr>
          <w:rFonts w:hint="eastAsia"/>
          <w:spacing w:val="-60"/>
          <w:position w:val="22"/>
        </w:rPr>
        <w:t>。</w:t>
      </w:r>
      <w:r w:rsidRPr="00A344ED">
        <w:rPr>
          <w:rFonts w:hint="eastAsia"/>
          <w:position w:val="4"/>
          <w:sz w:val="48"/>
          <w:eastAsianLayout w:id="1718839040" w:combine="1"/>
        </w:rPr>
        <w:t>是晚何善濟。初到慧緣宅。不知壇後有小廟。且</w:t>
      </w:r>
      <w:r w:rsidR="002B4E19" w:rsidRPr="002B4E19">
        <w:rPr>
          <w:rFonts w:hint="eastAsia"/>
          <w:color w:val="FF0000"/>
          <w:position w:val="4"/>
          <w:sz w:val="48"/>
          <w:eastAsianLayout w:id="1718839040" w:combine="1"/>
        </w:rPr>
        <w:t>病短</w:t>
      </w:r>
      <w:r w:rsidRPr="00A344ED">
        <w:rPr>
          <w:rFonts w:hint="eastAsia"/>
          <w:position w:val="4"/>
          <w:sz w:val="48"/>
          <w:eastAsianLayout w:id="1718839040" w:combine="1"/>
        </w:rPr>
        <w:t>視。無心在廟門便溺。土地兩次告訴。故有此罰。遵訓以表光之。</w:t>
      </w:r>
      <w:r w:rsidRPr="005C410E">
        <w:rPr>
          <w:rFonts w:hint="eastAsia"/>
          <w:spacing w:val="-180"/>
        </w:rPr>
        <w:t>去</w:t>
      </w:r>
      <w:r w:rsidRPr="005C410E">
        <w:rPr>
          <w:rFonts w:hint="eastAsia"/>
          <w:spacing w:val="-180"/>
          <w:position w:val="22"/>
        </w:rPr>
        <w:t>。</w:t>
      </w:r>
      <w:r>
        <w:rPr>
          <w:rFonts w:hint="eastAsia"/>
        </w:rPr>
        <w:t>停八</w:t>
      </w:r>
      <w:r w:rsidRPr="005C410E">
        <w:rPr>
          <w:rFonts w:hint="eastAsia"/>
          <w:spacing w:val="-180"/>
        </w:rPr>
        <w:t>度</w:t>
      </w:r>
      <w:r w:rsidRPr="005C410E">
        <w:rPr>
          <w:rFonts w:hint="eastAsia"/>
          <w:spacing w:val="-180"/>
          <w:position w:val="22"/>
        </w:rPr>
        <w:t>。</w:t>
      </w:r>
    </w:p>
    <w:p w:rsidR="00BB1D43" w:rsidRDefault="005E7F74" w:rsidP="004535BC">
      <w:pPr>
        <w:pStyle w:val="a9"/>
      </w:pPr>
      <w:r w:rsidRPr="005E7F74">
        <w:rPr>
          <w:rFonts w:ascii="TYSymbols" w:eastAsia="TYSymbols" w:hAnsi="TYSymbols" w:hint="eastAsia"/>
          <w:color w:val="FF0000"/>
        </w:rPr>
        <w:t>󾒚󾒛</w:t>
      </w:r>
      <w:r w:rsidR="00BB1D43">
        <w:rPr>
          <w:rFonts w:hint="eastAsia"/>
        </w:rPr>
        <w:t>自天山</w:t>
      </w:r>
      <w:r w:rsidR="00BB1D43" w:rsidRPr="005C410E">
        <w:rPr>
          <w:rFonts w:hint="eastAsia"/>
          <w:spacing w:val="-180"/>
        </w:rPr>
        <w:t>來</w:t>
      </w:r>
      <w:r w:rsidR="00BB1D43" w:rsidRPr="005C410E">
        <w:rPr>
          <w:rFonts w:hint="eastAsia"/>
          <w:spacing w:val="-180"/>
          <w:position w:val="22"/>
        </w:rPr>
        <w:t>。</w:t>
      </w:r>
      <w:r w:rsidR="00BB1D43">
        <w:rPr>
          <w:rFonts w:hint="eastAsia"/>
        </w:rPr>
        <w:t>授二</w:t>
      </w:r>
      <w:r w:rsidR="00BB1D43" w:rsidRPr="005C410E">
        <w:rPr>
          <w:rFonts w:hint="eastAsia"/>
          <w:spacing w:val="-180"/>
        </w:rPr>
        <w:t>節</w:t>
      </w:r>
      <w:r w:rsidR="00BB1D43" w:rsidRPr="005C410E">
        <w:rPr>
          <w:rFonts w:hint="eastAsia"/>
          <w:spacing w:val="-180"/>
          <w:position w:val="22"/>
        </w:rPr>
        <w:t>。</w:t>
      </w:r>
      <w:r w:rsidR="00BB1D43">
        <w:rPr>
          <w:rFonts w:hint="eastAsia"/>
        </w:rPr>
        <w:t>停十</w:t>
      </w:r>
      <w:r w:rsidR="00BB1D43" w:rsidRPr="005C410E">
        <w:rPr>
          <w:rFonts w:hint="eastAsia"/>
          <w:spacing w:val="-180"/>
        </w:rPr>
        <w:t>度</w:t>
      </w:r>
      <w:r w:rsidR="00BB1D43" w:rsidRPr="005C410E">
        <w:rPr>
          <w:rFonts w:hint="eastAsia"/>
          <w:spacing w:val="-180"/>
          <w:position w:val="22"/>
        </w:rPr>
        <w:t>。</w:t>
      </w:r>
      <w:r w:rsidR="00BB1D43">
        <w:rPr>
          <w:rFonts w:hint="eastAsia"/>
        </w:rPr>
        <w:t>授第三</w:t>
      </w:r>
      <w:r w:rsidR="00BB1D43" w:rsidRPr="005C410E">
        <w:rPr>
          <w:rFonts w:hint="eastAsia"/>
          <w:spacing w:val="-180"/>
        </w:rPr>
        <w:t>節</w:t>
      </w:r>
      <w:r w:rsidR="00BB1D43" w:rsidRPr="005C410E">
        <w:rPr>
          <w:rFonts w:hint="eastAsia"/>
          <w:spacing w:val="-180"/>
          <w:position w:val="22"/>
        </w:rPr>
        <w:t>。</w:t>
      </w:r>
      <w:r w:rsidR="00BB1D43">
        <w:rPr>
          <w:rFonts w:hint="eastAsia"/>
        </w:rPr>
        <w:t>文殊使者回</w:t>
      </w:r>
      <w:r w:rsidR="00BB1D43" w:rsidRPr="005C410E">
        <w:rPr>
          <w:rFonts w:hint="eastAsia"/>
          <w:spacing w:val="-180"/>
        </w:rPr>
        <w:t>位</w:t>
      </w:r>
      <w:r w:rsidR="00BB1D43" w:rsidRPr="005C410E">
        <w:rPr>
          <w:rFonts w:hint="eastAsia"/>
          <w:spacing w:val="-180"/>
          <w:position w:val="22"/>
        </w:rPr>
        <w:t>。</w:t>
      </w:r>
      <w:r w:rsidR="00BA7188">
        <w:rPr>
          <w:rFonts w:hint="eastAsia"/>
        </w:rPr>
        <w:t xml:space="preserve">　</w:t>
      </w:r>
      <w:r w:rsidR="00BB1D43">
        <w:rPr>
          <w:rFonts w:hint="eastAsia"/>
        </w:rPr>
        <w:t>仙師回天</w:t>
      </w:r>
      <w:r w:rsidR="00BB1D43" w:rsidRPr="005C410E">
        <w:rPr>
          <w:rFonts w:hint="eastAsia"/>
          <w:spacing w:val="-180"/>
        </w:rPr>
        <w:t>門</w:t>
      </w:r>
      <w:r w:rsidR="00BB1D43" w:rsidRPr="005C410E">
        <w:rPr>
          <w:rFonts w:hint="eastAsia"/>
          <w:spacing w:val="-180"/>
          <w:position w:val="22"/>
        </w:rPr>
        <w:t>。</w:t>
      </w:r>
      <w:r w:rsidR="00BB1D43">
        <w:rPr>
          <w:rFonts w:hint="eastAsia"/>
        </w:rPr>
        <w:t>明日有解合恰分畫真義與諸子解</w:t>
      </w:r>
      <w:r w:rsidR="00BB1D43" w:rsidRPr="005C410E">
        <w:rPr>
          <w:rFonts w:hint="eastAsia"/>
          <w:spacing w:val="-180"/>
        </w:rPr>
        <w:t>剖</w:t>
      </w:r>
      <w:r w:rsidR="00BB1D43" w:rsidRPr="005C410E">
        <w:rPr>
          <w:rFonts w:hint="eastAsia"/>
          <w:spacing w:val="-180"/>
          <w:position w:val="22"/>
        </w:rPr>
        <w:t>。</w:t>
      </w:r>
      <w:r w:rsidR="00BB1D43">
        <w:rPr>
          <w:rFonts w:hint="eastAsia"/>
        </w:rPr>
        <w:t>登山及有像諸</w:t>
      </w:r>
      <w:r w:rsidR="00BB1D43" w:rsidRPr="005C410E">
        <w:rPr>
          <w:rFonts w:hint="eastAsia"/>
          <w:spacing w:val="-180"/>
        </w:rPr>
        <w:t>子</w:t>
      </w:r>
      <w:r w:rsidR="00BB1D43" w:rsidRPr="005C410E">
        <w:rPr>
          <w:rFonts w:hint="eastAsia"/>
          <w:spacing w:val="-180"/>
          <w:position w:val="22"/>
        </w:rPr>
        <w:t>。</w:t>
      </w:r>
      <w:r w:rsidR="00BB1D43">
        <w:rPr>
          <w:rFonts w:hint="eastAsia"/>
        </w:rPr>
        <w:t>均於午正到</w:t>
      </w:r>
      <w:r w:rsidR="00BB1D43" w:rsidRPr="005C410E">
        <w:rPr>
          <w:rFonts w:hint="eastAsia"/>
          <w:spacing w:val="-180"/>
        </w:rPr>
        <w:t>壇</w:t>
      </w:r>
      <w:r w:rsidR="00BB1D43" w:rsidRPr="005C410E">
        <w:rPr>
          <w:rFonts w:hint="eastAsia"/>
          <w:spacing w:val="-180"/>
          <w:position w:val="22"/>
        </w:rPr>
        <w:t>。</w:t>
      </w:r>
      <w:r w:rsidR="00BB1D43">
        <w:rPr>
          <w:rFonts w:hint="eastAsia"/>
        </w:rPr>
        <w:t>聽</w:t>
      </w:r>
      <w:r w:rsidR="00BA7188">
        <w:rPr>
          <w:rFonts w:hint="eastAsia"/>
        </w:rPr>
        <w:t xml:space="preserve">　</w:t>
      </w:r>
      <w:r w:rsidR="00BB1D43">
        <w:rPr>
          <w:rFonts w:hint="eastAsia"/>
        </w:rPr>
        <w:t>師親</w:t>
      </w:r>
      <w:r w:rsidR="00BB1D43" w:rsidRPr="005C410E">
        <w:rPr>
          <w:rFonts w:hint="eastAsia"/>
          <w:spacing w:val="-180"/>
        </w:rPr>
        <w:t>訓</w:t>
      </w:r>
      <w:r w:rsidR="00BB1D43" w:rsidRPr="005C410E">
        <w:rPr>
          <w:rFonts w:hint="eastAsia"/>
          <w:spacing w:val="-180"/>
          <w:position w:val="22"/>
        </w:rPr>
        <w:t>。</w:t>
      </w:r>
      <w:r w:rsidR="00BB1D43" w:rsidRPr="00A344ED">
        <w:rPr>
          <w:rFonts w:hint="eastAsia"/>
          <w:position w:val="4"/>
          <w:sz w:val="48"/>
          <w:eastAsianLayout w:id="1718839040" w:combine="1"/>
        </w:rPr>
        <w:t>鳳標秋肪賜像。在亥壇開幕。請示垂像在何處為宜。奉訓在未寅兩壇分懸。是鳳在嬰庽。而舫在敦庽也。</w:t>
      </w:r>
      <w:r w:rsidR="00BB1D43">
        <w:rPr>
          <w:rFonts w:hint="eastAsia"/>
        </w:rPr>
        <w:t>像暫移未寅兩壇分</w:t>
      </w:r>
      <w:r w:rsidR="00BB1D43" w:rsidRPr="005C410E">
        <w:rPr>
          <w:rFonts w:hint="eastAsia"/>
          <w:spacing w:val="-180"/>
        </w:rPr>
        <w:t>懸</w:t>
      </w:r>
      <w:r w:rsidR="00BB1D43" w:rsidRPr="005C410E">
        <w:rPr>
          <w:rFonts w:hint="eastAsia"/>
          <w:spacing w:val="-180"/>
          <w:position w:val="22"/>
        </w:rPr>
        <w:t>。</w:t>
      </w:r>
      <w:r w:rsidR="00BB1D43">
        <w:rPr>
          <w:rFonts w:hint="eastAsia"/>
        </w:rPr>
        <w:t>慧緣速回</w:t>
      </w:r>
      <w:r w:rsidR="00BB1D43" w:rsidRPr="005C410E">
        <w:rPr>
          <w:rFonts w:hint="eastAsia"/>
          <w:spacing w:val="-180"/>
        </w:rPr>
        <w:t>職</w:t>
      </w:r>
      <w:r w:rsidR="00BB1D43" w:rsidRPr="005C410E">
        <w:rPr>
          <w:rFonts w:hint="eastAsia"/>
          <w:spacing w:val="-180"/>
          <w:position w:val="22"/>
        </w:rPr>
        <w:t>。</w:t>
      </w:r>
      <w:r w:rsidR="00BB1D43">
        <w:rPr>
          <w:rFonts w:hint="eastAsia"/>
        </w:rPr>
        <w:t>此來頗</w:t>
      </w:r>
      <w:r w:rsidR="00BB1D43" w:rsidRPr="005C410E">
        <w:rPr>
          <w:rFonts w:hint="eastAsia"/>
          <w:spacing w:val="-180"/>
        </w:rPr>
        <w:t>虔</w:t>
      </w:r>
      <w:r w:rsidR="00BB1D43" w:rsidRPr="005C410E">
        <w:rPr>
          <w:rFonts w:hint="eastAsia"/>
          <w:spacing w:val="-180"/>
          <w:position w:val="22"/>
        </w:rPr>
        <w:t>。</w:t>
      </w:r>
    </w:p>
    <w:p w:rsidR="00BB1D43" w:rsidRDefault="00BB1D43" w:rsidP="004535BC">
      <w:pPr>
        <w:pStyle w:val="a9"/>
      </w:pPr>
      <w:r>
        <w:rPr>
          <w:rFonts w:hint="eastAsia"/>
        </w:rPr>
        <w:t>師甚優</w:t>
      </w:r>
      <w:r w:rsidRPr="005C410E">
        <w:rPr>
          <w:rFonts w:hint="eastAsia"/>
          <w:spacing w:val="-180"/>
        </w:rPr>
        <w:t>嘉</w:t>
      </w:r>
      <w:r w:rsidRPr="005C410E">
        <w:rPr>
          <w:rFonts w:hint="eastAsia"/>
          <w:spacing w:val="-180"/>
          <w:position w:val="22"/>
        </w:rPr>
        <w:t>。</w:t>
      </w:r>
      <w:r>
        <w:rPr>
          <w:rFonts w:hint="eastAsia"/>
        </w:rPr>
        <w:t>惟前訓寬</w:t>
      </w:r>
      <w:r w:rsidRPr="005C410E">
        <w:rPr>
          <w:rFonts w:hint="eastAsia"/>
          <w:spacing w:val="-180"/>
        </w:rPr>
        <w:t>嚴</w:t>
      </w:r>
      <w:r w:rsidRPr="00125C2F">
        <w:rPr>
          <w:rFonts w:hint="eastAsia"/>
          <w:spacing w:val="-60"/>
          <w:position w:val="22"/>
        </w:rPr>
        <w:t>。</w:t>
      </w:r>
      <w:r w:rsidRPr="00A344ED">
        <w:rPr>
          <w:rFonts w:hint="eastAsia"/>
          <w:position w:val="4"/>
          <w:sz w:val="48"/>
          <w:eastAsianLayout w:id="1718839040" w:combine="1"/>
        </w:rPr>
        <w:t>前有</w:t>
      </w:r>
      <w:r w:rsidR="002B4E19" w:rsidRPr="002B4E19">
        <w:rPr>
          <w:rFonts w:hint="eastAsia"/>
          <w:color w:val="FF0000"/>
          <w:position w:val="4"/>
          <w:sz w:val="48"/>
          <w:eastAsianLayout w:id="1718839040" w:combine="1"/>
        </w:rPr>
        <w:t>馭民</w:t>
      </w:r>
      <w:r w:rsidRPr="00A344ED">
        <w:rPr>
          <w:rFonts w:hint="eastAsia"/>
          <w:position w:val="4"/>
          <w:sz w:val="48"/>
          <w:eastAsianLayout w:id="1718839040" w:combine="1"/>
        </w:rPr>
        <w:t>以寬。馭下以嚴之訓。</w:t>
      </w:r>
      <w:r>
        <w:rPr>
          <w:rFonts w:hint="eastAsia"/>
        </w:rPr>
        <w:t>時時加意斯可</w:t>
      </w:r>
      <w:r w:rsidRPr="005C410E">
        <w:rPr>
          <w:rFonts w:hint="eastAsia"/>
          <w:spacing w:val="-180"/>
        </w:rPr>
        <w:t>已</w:t>
      </w:r>
      <w:r w:rsidRPr="005C410E">
        <w:rPr>
          <w:rFonts w:hint="eastAsia"/>
          <w:spacing w:val="-180"/>
          <w:position w:val="22"/>
        </w:rPr>
        <w:t>。</w:t>
      </w:r>
      <w:r>
        <w:rPr>
          <w:rFonts w:hint="eastAsia"/>
        </w:rPr>
        <w:t>不必他事瑣</w:t>
      </w:r>
      <w:r w:rsidRPr="005C410E">
        <w:rPr>
          <w:rFonts w:hint="eastAsia"/>
          <w:spacing w:val="-180"/>
        </w:rPr>
        <w:t>瑣</w:t>
      </w:r>
      <w:r w:rsidRPr="005C410E">
        <w:rPr>
          <w:rFonts w:hint="eastAsia"/>
          <w:spacing w:val="-180"/>
          <w:position w:val="22"/>
        </w:rPr>
        <w:t>。</w:t>
      </w:r>
    </w:p>
    <w:p w:rsidR="00BB1D43" w:rsidRDefault="00BB1D43" w:rsidP="004535BC">
      <w:pPr>
        <w:pStyle w:val="a9"/>
      </w:pPr>
      <w:r>
        <w:rPr>
          <w:rFonts w:hint="eastAsia"/>
        </w:rPr>
        <w:t>午經授時未</w:t>
      </w:r>
      <w:r w:rsidRPr="005C410E">
        <w:rPr>
          <w:rFonts w:hint="eastAsia"/>
          <w:spacing w:val="-180"/>
        </w:rPr>
        <w:t>到</w:t>
      </w:r>
      <w:r w:rsidRPr="005C410E">
        <w:rPr>
          <w:rFonts w:hint="eastAsia"/>
          <w:spacing w:val="-180"/>
          <w:position w:val="22"/>
        </w:rPr>
        <w:t>。</w:t>
      </w:r>
      <w:r>
        <w:rPr>
          <w:rFonts w:hint="eastAsia"/>
        </w:rPr>
        <w:t>正經後語爾</w:t>
      </w:r>
      <w:r w:rsidRPr="005C410E">
        <w:rPr>
          <w:rFonts w:hint="eastAsia"/>
          <w:spacing w:val="-180"/>
        </w:rPr>
        <w:t>等</w:t>
      </w:r>
      <w:r w:rsidRPr="005C410E">
        <w:rPr>
          <w:rFonts w:hint="eastAsia"/>
          <w:spacing w:val="-180"/>
          <w:position w:val="22"/>
        </w:rPr>
        <w:t>。</w:t>
      </w:r>
      <w:r>
        <w:rPr>
          <w:rFonts w:hint="eastAsia"/>
        </w:rPr>
        <w:t>明日正</w:t>
      </w:r>
      <w:r w:rsidRPr="005C410E">
        <w:rPr>
          <w:rFonts w:hint="eastAsia"/>
          <w:spacing w:val="-180"/>
        </w:rPr>
        <w:t>經</w:t>
      </w:r>
      <w:r w:rsidRPr="005C410E">
        <w:rPr>
          <w:rFonts w:hint="eastAsia"/>
          <w:spacing w:val="-180"/>
          <w:position w:val="22"/>
        </w:rPr>
        <w:t>。</w:t>
      </w:r>
      <w:r>
        <w:rPr>
          <w:rFonts w:hint="eastAsia"/>
        </w:rPr>
        <w:t>在解詩理</w:t>
      </w:r>
      <w:r w:rsidRPr="005C410E">
        <w:rPr>
          <w:rFonts w:hint="eastAsia"/>
          <w:spacing w:val="-180"/>
        </w:rPr>
        <w:t>後</w:t>
      </w:r>
      <w:r w:rsidRPr="005C410E">
        <w:rPr>
          <w:rFonts w:hint="eastAsia"/>
          <w:spacing w:val="-180"/>
          <w:position w:val="22"/>
        </w:rPr>
        <w:t>。</w:t>
      </w:r>
      <w:r>
        <w:rPr>
          <w:rFonts w:hint="eastAsia"/>
        </w:rPr>
        <w:t>亥末子初</w:t>
      </w:r>
      <w:r w:rsidRPr="005C410E">
        <w:rPr>
          <w:rFonts w:hint="eastAsia"/>
          <w:spacing w:val="-180"/>
        </w:rPr>
        <w:t>可</w:t>
      </w:r>
      <w:r w:rsidRPr="005C410E">
        <w:rPr>
          <w:rFonts w:hint="eastAsia"/>
          <w:spacing w:val="-180"/>
          <w:position w:val="22"/>
        </w:rPr>
        <w:t>。</w:t>
      </w:r>
      <w:r>
        <w:rPr>
          <w:rFonts w:hint="eastAsia"/>
        </w:rPr>
        <w:t>過巳亦</w:t>
      </w:r>
      <w:r w:rsidRPr="005C410E">
        <w:rPr>
          <w:rFonts w:hint="eastAsia"/>
          <w:spacing w:val="-180"/>
        </w:rPr>
        <w:t>可</w:t>
      </w:r>
      <w:r w:rsidRPr="005C410E">
        <w:rPr>
          <w:rFonts w:hint="eastAsia"/>
          <w:spacing w:val="-180"/>
          <w:position w:val="22"/>
        </w:rPr>
        <w:t>。</w:t>
      </w:r>
      <w:r>
        <w:rPr>
          <w:rFonts w:hint="eastAsia"/>
        </w:rPr>
        <w:t>現交子</w:t>
      </w:r>
      <w:r w:rsidRPr="005C410E">
        <w:rPr>
          <w:rFonts w:hint="eastAsia"/>
          <w:spacing w:val="-180"/>
        </w:rPr>
        <w:t>時</w:t>
      </w:r>
      <w:r w:rsidRPr="005C410E">
        <w:rPr>
          <w:rFonts w:hint="eastAsia"/>
          <w:spacing w:val="-180"/>
          <w:position w:val="22"/>
        </w:rPr>
        <w:t>。</w:t>
      </w:r>
      <w:r>
        <w:rPr>
          <w:rFonts w:hint="eastAsia"/>
        </w:rPr>
        <w:t>亥子同</w:t>
      </w:r>
      <w:r w:rsidRPr="005C410E">
        <w:rPr>
          <w:rFonts w:hint="eastAsia"/>
          <w:spacing w:val="-180"/>
        </w:rPr>
        <w:t>氣</w:t>
      </w:r>
      <w:r w:rsidRPr="005C410E">
        <w:rPr>
          <w:rFonts w:hint="eastAsia"/>
          <w:spacing w:val="-180"/>
          <w:position w:val="22"/>
        </w:rPr>
        <w:t>。</w:t>
      </w:r>
      <w:r>
        <w:rPr>
          <w:rFonts w:hint="eastAsia"/>
        </w:rPr>
        <w:t>授經無妨礙</w:t>
      </w:r>
      <w:r w:rsidRPr="005C410E">
        <w:rPr>
          <w:rFonts w:hint="eastAsia"/>
          <w:spacing w:val="-180"/>
        </w:rPr>
        <w:t>也</w:t>
      </w:r>
      <w:r w:rsidRPr="005C410E">
        <w:rPr>
          <w:rFonts w:hint="eastAsia"/>
          <w:spacing w:val="-180"/>
          <w:position w:val="22"/>
        </w:rPr>
        <w:t>。</w:t>
      </w:r>
      <w:r>
        <w:rPr>
          <w:rFonts w:hint="eastAsia"/>
        </w:rPr>
        <w:t>明日聽</w:t>
      </w:r>
      <w:r w:rsidRPr="005C410E">
        <w:rPr>
          <w:rFonts w:hint="eastAsia"/>
          <w:spacing w:val="-180"/>
        </w:rPr>
        <w:t>解</w:t>
      </w:r>
      <w:r w:rsidRPr="005C410E">
        <w:rPr>
          <w:rFonts w:hint="eastAsia"/>
          <w:spacing w:val="-180"/>
          <w:position w:val="22"/>
        </w:rPr>
        <w:t>。</w:t>
      </w:r>
      <w:r>
        <w:rPr>
          <w:rFonts w:hint="eastAsia"/>
        </w:rPr>
        <w:t>諸方誌</w:t>
      </w:r>
      <w:r w:rsidRPr="005C410E">
        <w:rPr>
          <w:rFonts w:hint="eastAsia"/>
          <w:spacing w:val="-180"/>
        </w:rPr>
        <w:t>之</w:t>
      </w:r>
      <w:r w:rsidRPr="00125C2F">
        <w:rPr>
          <w:rFonts w:hint="eastAsia"/>
          <w:spacing w:val="-60"/>
          <w:position w:val="22"/>
        </w:rPr>
        <w:t>。</w:t>
      </w:r>
      <w:r w:rsidRPr="00A344ED">
        <w:rPr>
          <w:rFonts w:hint="eastAsia"/>
          <w:position w:val="4"/>
          <w:sz w:val="48"/>
          <w:eastAsianLayout w:id="1718839040" w:combine="1"/>
        </w:rPr>
        <w:t>慧緣以明日奉訓回任。嗣後繕經。如何辦法。請示。</w:t>
      </w:r>
      <w:r>
        <w:rPr>
          <w:rFonts w:hint="eastAsia"/>
        </w:rPr>
        <w:t>慧子經文紙</w:t>
      </w:r>
      <w:r w:rsidRPr="005C410E">
        <w:rPr>
          <w:rFonts w:hint="eastAsia"/>
          <w:spacing w:val="-180"/>
        </w:rPr>
        <w:t>末</w:t>
      </w:r>
      <w:r w:rsidRPr="005C410E">
        <w:rPr>
          <w:rFonts w:hint="eastAsia"/>
          <w:spacing w:val="-180"/>
          <w:position w:val="22"/>
        </w:rPr>
        <w:t>。</w:t>
      </w:r>
      <w:r>
        <w:rPr>
          <w:rFonts w:hint="eastAsia"/>
        </w:rPr>
        <w:t>親書道</w:t>
      </w:r>
      <w:r w:rsidRPr="005C410E">
        <w:rPr>
          <w:rFonts w:hint="eastAsia"/>
          <w:spacing w:val="-180"/>
        </w:rPr>
        <w:t>名</w:t>
      </w:r>
      <w:r w:rsidRPr="005C410E">
        <w:rPr>
          <w:rFonts w:hint="eastAsia"/>
          <w:spacing w:val="-180"/>
          <w:position w:val="22"/>
        </w:rPr>
        <w:t>。</w:t>
      </w:r>
      <w:r>
        <w:rPr>
          <w:rFonts w:hint="eastAsia"/>
        </w:rPr>
        <w:t>卷首三行餘俟正</w:t>
      </w:r>
      <w:r w:rsidRPr="005C410E">
        <w:rPr>
          <w:rFonts w:hint="eastAsia"/>
          <w:spacing w:val="-180"/>
        </w:rPr>
        <w:t>後</w:t>
      </w:r>
      <w:r w:rsidRPr="005C410E">
        <w:rPr>
          <w:rFonts w:hint="eastAsia"/>
          <w:spacing w:val="-180"/>
          <w:position w:val="22"/>
        </w:rPr>
        <w:t>。</w:t>
      </w:r>
      <w:r>
        <w:rPr>
          <w:rFonts w:hint="eastAsia"/>
        </w:rPr>
        <w:t>鳳秋分代</w:t>
      </w:r>
      <w:r w:rsidRPr="005C410E">
        <w:rPr>
          <w:rFonts w:hint="eastAsia"/>
          <w:spacing w:val="-180"/>
        </w:rPr>
        <w:t>可</w:t>
      </w:r>
      <w:r w:rsidRPr="005C410E">
        <w:rPr>
          <w:rFonts w:hint="eastAsia"/>
          <w:spacing w:val="-180"/>
          <w:position w:val="22"/>
        </w:rPr>
        <w:t>。</w:t>
      </w:r>
      <w:r>
        <w:rPr>
          <w:rFonts w:hint="eastAsia"/>
        </w:rPr>
        <w:t>准爾等所</w:t>
      </w:r>
      <w:r w:rsidRPr="005C410E">
        <w:rPr>
          <w:rFonts w:hint="eastAsia"/>
          <w:spacing w:val="-180"/>
        </w:rPr>
        <w:t>叩</w:t>
      </w:r>
      <w:r w:rsidRPr="005C410E">
        <w:rPr>
          <w:rFonts w:hint="eastAsia"/>
          <w:spacing w:val="-180"/>
          <w:position w:val="22"/>
        </w:rPr>
        <w:t>。</w:t>
      </w:r>
      <w:r>
        <w:rPr>
          <w:rFonts w:hint="eastAsia"/>
        </w:rPr>
        <w:t>明日自</w:t>
      </w:r>
      <w:r w:rsidRPr="005C410E">
        <w:rPr>
          <w:rFonts w:hint="eastAsia"/>
          <w:spacing w:val="-180"/>
        </w:rPr>
        <w:t>知</w:t>
      </w:r>
      <w:r w:rsidRPr="005C410E">
        <w:rPr>
          <w:rFonts w:hint="eastAsia"/>
          <w:spacing w:val="-180"/>
          <w:position w:val="22"/>
        </w:rPr>
        <w:t>。</w:t>
      </w:r>
      <w:r>
        <w:rPr>
          <w:rFonts w:hint="eastAsia"/>
        </w:rPr>
        <w:t>出門有</w:t>
      </w:r>
      <w:r w:rsidRPr="005C410E">
        <w:rPr>
          <w:rFonts w:hint="eastAsia"/>
          <w:spacing w:val="-180"/>
        </w:rPr>
        <w:t>喜</w:t>
      </w:r>
      <w:r w:rsidRPr="005C410E">
        <w:rPr>
          <w:rFonts w:hint="eastAsia"/>
          <w:spacing w:val="-180"/>
          <w:position w:val="22"/>
        </w:rPr>
        <w:t>。</w:t>
      </w:r>
      <w:r>
        <w:rPr>
          <w:rFonts w:hint="eastAsia"/>
        </w:rPr>
        <w:t>吾鶴神劉勰復命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十二月初十日辛巳正亥</w:t>
      </w:r>
      <w:r w:rsidRPr="00BA7188">
        <w:rPr>
          <w:rFonts w:hint="eastAsia"/>
          <w:spacing w:val="60"/>
        </w:rPr>
        <w:t>經</w:t>
      </w:r>
      <w:r w:rsidRPr="00BA7188">
        <w:rPr>
          <w:rFonts w:hint="eastAsia"/>
          <w:sz w:val="24"/>
          <w:szCs w:val="24"/>
        </w:rPr>
        <w:t>在福緣壇</w:t>
      </w:r>
      <w:r w:rsidR="00E01F47" w:rsidRPr="00203877">
        <w:rPr>
          <w:rFonts w:ascii="MS Gothic" w:eastAsia="MS Gothic" w:hAnsi="MS Gothic" w:cs="MS Gothic" w:hint="eastAsia"/>
          <w:position w:val="18"/>
        </w:rPr>
        <w:t> </w:t>
      </w:r>
    </w:p>
    <w:p w:rsidR="00BB1D43" w:rsidRDefault="005E7F74" w:rsidP="004535BC">
      <w:pPr>
        <w:pStyle w:val="a9"/>
      </w:pPr>
      <w:r w:rsidRPr="005E7F74">
        <w:rPr>
          <w:rFonts w:ascii="TYSymbols" w:eastAsia="TYSymbols" w:hAnsi="TYSymbols"/>
          <w:color w:val="FF0000"/>
        </w:rPr>
        <w:lastRenderedPageBreak/>
        <w:t>󾒚󾒛</w:t>
      </w:r>
      <w:r w:rsidR="00BB1D43" w:rsidRPr="005C410E">
        <w:rPr>
          <w:rFonts w:hint="eastAsia"/>
          <w:spacing w:val="-180"/>
        </w:rPr>
        <w:t>到</w:t>
      </w:r>
      <w:r w:rsidR="00BB1D43" w:rsidRPr="005C410E">
        <w:rPr>
          <w:rFonts w:hint="eastAsia"/>
          <w:spacing w:val="-180"/>
          <w:position w:val="22"/>
        </w:rPr>
        <w:t>。</w:t>
      </w:r>
      <w:r w:rsidR="00BB1D43">
        <w:rPr>
          <w:rFonts w:hint="eastAsia"/>
        </w:rPr>
        <w:t>速儀莫再錯過年合時</w:t>
      </w:r>
      <w:r w:rsidR="00BB1D43" w:rsidRPr="005C410E">
        <w:rPr>
          <w:rFonts w:hint="eastAsia"/>
          <w:spacing w:val="-180"/>
        </w:rPr>
        <w:t>合</w:t>
      </w:r>
      <w:r w:rsidR="00BB1D43" w:rsidRPr="005C410E">
        <w:rPr>
          <w:rFonts w:hint="eastAsia"/>
          <w:spacing w:val="-180"/>
          <w:position w:val="22"/>
        </w:rPr>
        <w:t>。</w:t>
      </w:r>
      <w:r w:rsidR="00BB1D43">
        <w:rPr>
          <w:rFonts w:hint="eastAsia"/>
        </w:rPr>
        <w:t>亥經日冲已</w:t>
      </w:r>
      <w:r w:rsidR="00BB1D43" w:rsidRPr="005C410E">
        <w:rPr>
          <w:rFonts w:hint="eastAsia"/>
          <w:spacing w:val="-180"/>
        </w:rPr>
        <w:t>過</w:t>
      </w:r>
      <w:r w:rsidR="00BB1D43" w:rsidRPr="005C410E">
        <w:rPr>
          <w:rFonts w:hint="eastAsia"/>
          <w:spacing w:val="-180"/>
          <w:position w:val="22"/>
        </w:rPr>
        <w:t>。</w:t>
      </w:r>
      <w:r w:rsidR="00BB1D43">
        <w:rPr>
          <w:rFonts w:hint="eastAsia"/>
        </w:rPr>
        <w:t>兩合勝</w:t>
      </w:r>
      <w:r w:rsidR="00BB1D43" w:rsidRPr="005C410E">
        <w:rPr>
          <w:rFonts w:hint="eastAsia"/>
          <w:spacing w:val="-180"/>
        </w:rPr>
        <w:t>冲</w:t>
      </w:r>
      <w:r w:rsidR="00BB1D43" w:rsidRPr="005C410E">
        <w:rPr>
          <w:rFonts w:hint="eastAsia"/>
          <w:spacing w:val="-180"/>
          <w:position w:val="22"/>
        </w:rPr>
        <w:t>。</w:t>
      </w:r>
      <w:r w:rsidR="00BB1D43">
        <w:rPr>
          <w:rFonts w:hint="eastAsia"/>
        </w:rPr>
        <w:t>不必思</w:t>
      </w:r>
      <w:r w:rsidR="00BB1D43" w:rsidRPr="005C410E">
        <w:rPr>
          <w:rFonts w:hint="eastAsia"/>
          <w:spacing w:val="-180"/>
        </w:rPr>
        <w:t>議</w:t>
      </w:r>
      <w:r w:rsidR="00BB1D43" w:rsidRPr="005C410E">
        <w:rPr>
          <w:rFonts w:hint="eastAsia"/>
          <w:spacing w:val="-180"/>
          <w:position w:val="22"/>
        </w:rPr>
        <w:t>。</w:t>
      </w:r>
      <w:r w:rsidR="00BB1D43">
        <w:rPr>
          <w:rFonts w:hint="eastAsia"/>
        </w:rPr>
        <w:t>退後進</w:t>
      </w:r>
      <w:r w:rsidR="00BB1D43" w:rsidRPr="005C410E">
        <w:rPr>
          <w:rFonts w:hint="eastAsia"/>
          <w:spacing w:val="-180"/>
        </w:rPr>
        <w:t>儀</w:t>
      </w:r>
      <w:r w:rsidR="00BB1D43" w:rsidRPr="005C410E">
        <w:rPr>
          <w:rFonts w:hint="eastAsia"/>
          <w:spacing w:val="-180"/>
          <w:position w:val="22"/>
        </w:rPr>
        <w:t>。</w:t>
      </w:r>
      <w:r w:rsidR="00BB1D43">
        <w:rPr>
          <w:rFonts w:hint="eastAsia"/>
        </w:rPr>
        <w:t>掌方宣</w:t>
      </w:r>
      <w:r w:rsidR="00BB1D43" w:rsidRPr="005C410E">
        <w:rPr>
          <w:rFonts w:hint="eastAsia"/>
          <w:spacing w:val="-180"/>
        </w:rPr>
        <w:t>方</w:t>
      </w:r>
      <w:r w:rsidR="00BB1D43" w:rsidRPr="005C410E">
        <w:rPr>
          <w:rFonts w:hint="eastAsia"/>
          <w:spacing w:val="-180"/>
          <w:position w:val="22"/>
        </w:rPr>
        <w:t>。</w:t>
      </w:r>
      <w:r w:rsidR="00BB1D43">
        <w:rPr>
          <w:rFonts w:hint="eastAsia"/>
        </w:rPr>
        <w:t>同跪</w:t>
      </w:r>
      <w:r w:rsidR="00BB1D43" w:rsidRPr="005C410E">
        <w:rPr>
          <w:rFonts w:hint="eastAsia"/>
          <w:spacing w:val="-180"/>
        </w:rPr>
        <w:t>讀</w:t>
      </w:r>
      <w:r w:rsidR="00BB1D43" w:rsidRPr="005C410E">
        <w:rPr>
          <w:rFonts w:hint="eastAsia"/>
          <w:spacing w:val="-180"/>
          <w:position w:val="22"/>
        </w:rPr>
        <w:t>。</w:t>
      </w:r>
      <w:r w:rsidR="00BB1D43">
        <w:rPr>
          <w:rFonts w:hint="eastAsia"/>
        </w:rPr>
        <w:t>正經</w:t>
      </w:r>
      <w:r w:rsidR="00BB1D43" w:rsidRPr="005C410E">
        <w:rPr>
          <w:rFonts w:hint="eastAsia"/>
          <w:spacing w:val="-180"/>
        </w:rPr>
        <w:t>畢</w:t>
      </w:r>
      <w:r w:rsidR="00BB1D43" w:rsidRPr="005C410E">
        <w:rPr>
          <w:rFonts w:hint="eastAsia"/>
          <w:spacing w:val="-180"/>
          <w:position w:val="22"/>
        </w:rPr>
        <w:t>。</w:t>
      </w:r>
    </w:p>
    <w:p w:rsidR="00BB1D43" w:rsidRDefault="00BB1D43" w:rsidP="004535BC">
      <w:pPr>
        <w:pStyle w:val="a9"/>
      </w:pPr>
      <w:r>
        <w:rPr>
          <w:rFonts w:hint="eastAsia"/>
        </w:rPr>
        <w:t>詩意吾來</w:t>
      </w:r>
      <w:r w:rsidRPr="005C410E">
        <w:rPr>
          <w:rFonts w:hint="eastAsia"/>
          <w:spacing w:val="-180"/>
        </w:rPr>
        <w:t>解</w:t>
      </w:r>
      <w:r w:rsidRPr="005C410E">
        <w:rPr>
          <w:rFonts w:hint="eastAsia"/>
          <w:spacing w:val="-180"/>
          <w:position w:val="22"/>
        </w:rPr>
        <w:t>。</w:t>
      </w:r>
      <w:r>
        <w:rPr>
          <w:rFonts w:hint="eastAsia"/>
        </w:rPr>
        <w:t>爾等登山諸</w:t>
      </w:r>
      <w:r w:rsidRPr="005C410E">
        <w:rPr>
          <w:rFonts w:hint="eastAsia"/>
          <w:spacing w:val="-180"/>
        </w:rPr>
        <w:t>子</w:t>
      </w:r>
      <w:r w:rsidRPr="005C410E">
        <w:rPr>
          <w:rFonts w:hint="eastAsia"/>
          <w:spacing w:val="-180"/>
          <w:position w:val="22"/>
        </w:rPr>
        <w:t>。</w:t>
      </w:r>
      <w:r w:rsidRPr="00BA7188">
        <w:rPr>
          <w:rFonts w:hint="eastAsia"/>
          <w:spacing w:val="60"/>
        </w:rPr>
        <w:t>無</w:t>
      </w:r>
      <w:r w:rsidRPr="00BA7188">
        <w:rPr>
          <w:rFonts w:hint="eastAsia"/>
          <w:spacing w:val="60"/>
          <w:sz w:val="24"/>
          <w:szCs w:val="24"/>
        </w:rPr>
        <w:t>凡</w:t>
      </w:r>
      <w:r w:rsidRPr="00BA7188">
        <w:rPr>
          <w:rFonts w:hint="eastAsia"/>
          <w:spacing w:val="60"/>
        </w:rPr>
        <w:t>慈</w:t>
      </w:r>
      <w:r w:rsidRPr="00BA7188">
        <w:rPr>
          <w:rFonts w:hint="eastAsia"/>
          <w:spacing w:val="60"/>
          <w:sz w:val="24"/>
          <w:szCs w:val="24"/>
        </w:rPr>
        <w:t>修</w:t>
      </w:r>
      <w:r>
        <w:rPr>
          <w:rFonts w:hint="eastAsia"/>
        </w:rPr>
        <w:t>有</w:t>
      </w:r>
      <w:r w:rsidRPr="005C410E">
        <w:rPr>
          <w:rFonts w:hint="eastAsia"/>
          <w:spacing w:val="-180"/>
        </w:rPr>
        <w:t>代</w:t>
      </w:r>
      <w:r w:rsidRPr="005C410E">
        <w:rPr>
          <w:rFonts w:hint="eastAsia"/>
          <w:spacing w:val="-180"/>
          <w:position w:val="22"/>
        </w:rPr>
        <w:t>。</w:t>
      </w:r>
      <w:r w:rsidRPr="00BA7188">
        <w:rPr>
          <w:rFonts w:hint="eastAsia"/>
          <w:spacing w:val="60"/>
        </w:rPr>
        <w:t>溫</w:t>
      </w:r>
      <w:r w:rsidRPr="00BA7188">
        <w:rPr>
          <w:rFonts w:hint="eastAsia"/>
          <w:spacing w:val="60"/>
          <w:sz w:val="24"/>
          <w:szCs w:val="24"/>
        </w:rPr>
        <w:t>煦</w:t>
      </w:r>
      <w:r w:rsidRPr="00BA7188">
        <w:rPr>
          <w:rFonts w:hint="eastAsia"/>
          <w:spacing w:val="60"/>
        </w:rPr>
        <w:t>善</w:t>
      </w:r>
      <w:r w:rsidRPr="00BA7188">
        <w:rPr>
          <w:rFonts w:hint="eastAsia"/>
          <w:sz w:val="24"/>
          <w:szCs w:val="24"/>
        </w:rPr>
        <w:t>源</w:t>
      </w:r>
      <w:r>
        <w:rPr>
          <w:rFonts w:hint="eastAsia"/>
        </w:rPr>
        <w:t>不</w:t>
      </w:r>
      <w:r w:rsidRPr="005C410E">
        <w:rPr>
          <w:rFonts w:hint="eastAsia"/>
          <w:spacing w:val="-180"/>
        </w:rPr>
        <w:t>到</w:t>
      </w:r>
      <w:r w:rsidRPr="005C410E">
        <w:rPr>
          <w:rFonts w:hint="eastAsia"/>
          <w:spacing w:val="-180"/>
          <w:position w:val="22"/>
        </w:rPr>
        <w:t>。</w:t>
      </w:r>
      <w:r>
        <w:rPr>
          <w:rFonts w:hint="eastAsia"/>
        </w:rPr>
        <w:t>唐丁未</w:t>
      </w:r>
      <w:r w:rsidRPr="005C410E">
        <w:rPr>
          <w:rFonts w:hint="eastAsia"/>
          <w:spacing w:val="-180"/>
        </w:rPr>
        <w:t>來</w:t>
      </w:r>
      <w:r w:rsidRPr="005C410E">
        <w:rPr>
          <w:rFonts w:hint="eastAsia"/>
          <w:spacing w:val="-180"/>
          <w:position w:val="22"/>
        </w:rPr>
        <w:t>。</w:t>
      </w:r>
      <w:r>
        <w:rPr>
          <w:rFonts w:hint="eastAsia"/>
        </w:rPr>
        <w:t>午經尚無授日</w:t>
      </w:r>
      <w:r w:rsidRPr="005C410E">
        <w:rPr>
          <w:rFonts w:hint="eastAsia"/>
          <w:spacing w:val="-180"/>
        </w:rPr>
        <w:t>也</w:t>
      </w:r>
      <w:r w:rsidRPr="005C410E">
        <w:rPr>
          <w:rFonts w:hint="eastAsia"/>
          <w:spacing w:val="-180"/>
          <w:position w:val="22"/>
        </w:rPr>
        <w:t>。</w:t>
      </w:r>
      <w:r>
        <w:rPr>
          <w:rFonts w:hint="eastAsia"/>
        </w:rPr>
        <w:t>寶停</w:t>
      </w:r>
      <w:r w:rsidRPr="005C410E">
        <w:rPr>
          <w:rFonts w:hint="eastAsia"/>
          <w:spacing w:val="-180"/>
        </w:rPr>
        <w:t>製</w:t>
      </w:r>
      <w:r w:rsidRPr="005C410E">
        <w:rPr>
          <w:rFonts w:hint="eastAsia"/>
          <w:spacing w:val="-180"/>
          <w:position w:val="22"/>
        </w:rPr>
        <w:t>。</w:t>
      </w:r>
      <w:r>
        <w:rPr>
          <w:rFonts w:hint="eastAsia"/>
        </w:rPr>
        <w:t>三十度</w:t>
      </w:r>
      <w:r w:rsidRPr="005C410E">
        <w:rPr>
          <w:rFonts w:hint="eastAsia"/>
          <w:spacing w:val="-180"/>
        </w:rPr>
        <w:t>後</w:t>
      </w:r>
      <w:r w:rsidRPr="005C410E">
        <w:rPr>
          <w:rFonts w:hint="eastAsia"/>
          <w:spacing w:val="-180"/>
          <w:position w:val="22"/>
        </w:rPr>
        <w:t>。</w:t>
      </w:r>
      <w:r>
        <w:rPr>
          <w:rFonts w:hint="eastAsia"/>
        </w:rPr>
        <w:t>有緊要語命鎮壇將軍轉</w:t>
      </w:r>
      <w:r w:rsidRPr="005C410E">
        <w:rPr>
          <w:rFonts w:hint="eastAsia"/>
          <w:spacing w:val="-180"/>
        </w:rPr>
        <w:t>諭</w:t>
      </w:r>
      <w:r w:rsidRPr="005C410E">
        <w:rPr>
          <w:rFonts w:hint="eastAsia"/>
          <w:spacing w:val="-180"/>
          <w:position w:val="22"/>
        </w:rPr>
        <w:t>。</w:t>
      </w:r>
      <w:r>
        <w:rPr>
          <w:rFonts w:hint="eastAsia"/>
        </w:rPr>
        <w:t>其餘有像登山諸</w:t>
      </w:r>
      <w:r w:rsidRPr="005C410E">
        <w:rPr>
          <w:rFonts w:hint="eastAsia"/>
          <w:spacing w:val="-180"/>
        </w:rPr>
        <w:t>子</w:t>
      </w:r>
      <w:r w:rsidRPr="005C410E">
        <w:rPr>
          <w:rFonts w:hint="eastAsia"/>
          <w:spacing w:val="-180"/>
          <w:position w:val="22"/>
        </w:rPr>
        <w:t>。</w:t>
      </w:r>
      <w:r>
        <w:rPr>
          <w:rFonts w:hint="eastAsia"/>
        </w:rPr>
        <w:t>未列壇者速來候</w:t>
      </w:r>
      <w:r w:rsidRPr="005C410E">
        <w:rPr>
          <w:rFonts w:hint="eastAsia"/>
          <w:spacing w:val="-180"/>
        </w:rPr>
        <w:t>訓</w:t>
      </w:r>
      <w:r w:rsidRPr="005C410E">
        <w:rPr>
          <w:rFonts w:hint="eastAsia"/>
          <w:spacing w:val="-180"/>
          <w:position w:val="22"/>
        </w:rPr>
        <w:t>。</w:t>
      </w:r>
      <w:r>
        <w:rPr>
          <w:rFonts w:hint="eastAsia"/>
        </w:rPr>
        <w:t>與詩解</w:t>
      </w:r>
      <w:r w:rsidRPr="005C410E">
        <w:rPr>
          <w:rFonts w:hint="eastAsia"/>
          <w:spacing w:val="-180"/>
        </w:rPr>
        <w:t>也</w:t>
      </w:r>
      <w:r w:rsidRPr="005C410E">
        <w:rPr>
          <w:rFonts w:hint="eastAsia"/>
          <w:spacing w:val="-180"/>
          <w:position w:val="22"/>
        </w:rPr>
        <w:t>。</w:t>
      </w:r>
      <w:r>
        <w:rPr>
          <w:rFonts w:hint="eastAsia"/>
        </w:rPr>
        <w:t xml:space="preserve">　</w:t>
      </w:r>
      <w:r w:rsidR="005E7F74" w:rsidRPr="005E7F74">
        <w:rPr>
          <w:rFonts w:ascii="TYSymbols" w:eastAsia="TYSymbols" w:hAnsi="TYSymbols"/>
          <w:color w:val="FF0000"/>
        </w:rPr>
        <w:t>󾒚󾒛</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赤幢童子</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仙師在落機山賞</w:t>
      </w:r>
      <w:r w:rsidRPr="005C410E">
        <w:rPr>
          <w:rFonts w:hint="eastAsia"/>
          <w:spacing w:val="-180"/>
        </w:rPr>
        <w:t>雪</w:t>
      </w:r>
      <w:r w:rsidRPr="005C410E">
        <w:rPr>
          <w:rFonts w:hint="eastAsia"/>
          <w:spacing w:val="-180"/>
          <w:position w:val="22"/>
        </w:rPr>
        <w:t>。</w:t>
      </w:r>
      <w:r>
        <w:rPr>
          <w:rFonts w:hint="eastAsia"/>
        </w:rPr>
        <w:t>前在石門五十萬</w:t>
      </w:r>
      <w:r w:rsidRPr="005C410E">
        <w:rPr>
          <w:rFonts w:hint="eastAsia"/>
          <w:spacing w:val="-180"/>
        </w:rPr>
        <w:t>眾</w:t>
      </w:r>
      <w:r w:rsidRPr="005C410E">
        <w:rPr>
          <w:rFonts w:hint="eastAsia"/>
          <w:spacing w:val="-180"/>
          <w:position w:val="22"/>
        </w:rPr>
        <w:t>。</w:t>
      </w:r>
      <w:r>
        <w:rPr>
          <w:rFonts w:hint="eastAsia"/>
        </w:rPr>
        <w:t>皆會於是山之</w:t>
      </w:r>
      <w:r w:rsidRPr="005C410E">
        <w:rPr>
          <w:rFonts w:hint="eastAsia"/>
          <w:spacing w:val="-180"/>
        </w:rPr>
        <w:t>巔</w:t>
      </w:r>
      <w:r w:rsidRPr="005C410E">
        <w:rPr>
          <w:rFonts w:hint="eastAsia"/>
          <w:spacing w:val="-180"/>
          <w:position w:val="22"/>
        </w:rPr>
        <w:t>。</w:t>
      </w:r>
      <w:r>
        <w:rPr>
          <w:rFonts w:hint="eastAsia"/>
        </w:rPr>
        <w:t>比之今日之</w:t>
      </w:r>
      <w:r w:rsidRPr="005C410E">
        <w:rPr>
          <w:rFonts w:hint="eastAsia"/>
          <w:spacing w:val="-180"/>
        </w:rPr>
        <w:t>壇</w:t>
      </w:r>
      <w:r w:rsidRPr="005C410E">
        <w:rPr>
          <w:rFonts w:hint="eastAsia"/>
          <w:spacing w:val="-180"/>
          <w:position w:val="22"/>
        </w:rPr>
        <w:t>。</w:t>
      </w:r>
      <w:r>
        <w:rPr>
          <w:rFonts w:hint="eastAsia"/>
        </w:rPr>
        <w:t>今樂於</w:t>
      </w:r>
      <w:r w:rsidRPr="005C410E">
        <w:rPr>
          <w:rFonts w:hint="eastAsia"/>
          <w:spacing w:val="-180"/>
        </w:rPr>
        <w:t>昔</w:t>
      </w:r>
      <w:r w:rsidRPr="005C410E">
        <w:rPr>
          <w:rFonts w:hint="eastAsia"/>
          <w:spacing w:val="-180"/>
          <w:position w:val="22"/>
        </w:rPr>
        <w:t>。</w:t>
      </w:r>
      <w:r w:rsidR="00BA7188">
        <w:t xml:space="preserve">　</w:t>
      </w:r>
      <w:r>
        <w:rPr>
          <w:rFonts w:hint="eastAsia"/>
        </w:rPr>
        <w:t>師命寄</w:t>
      </w:r>
      <w:r w:rsidRPr="005C410E">
        <w:rPr>
          <w:rFonts w:hint="eastAsia"/>
          <w:spacing w:val="-180"/>
        </w:rPr>
        <w:t>諭</w:t>
      </w:r>
      <w:r w:rsidRPr="005C410E">
        <w:rPr>
          <w:rFonts w:hint="eastAsia"/>
          <w:spacing w:val="-180"/>
          <w:position w:val="22"/>
        </w:rPr>
        <w:t>。</w:t>
      </w:r>
      <w:r>
        <w:rPr>
          <w:rFonts w:hint="eastAsia"/>
        </w:rPr>
        <w:t>孚帝尚未同罷雪</w:t>
      </w:r>
      <w:r w:rsidRPr="005C410E">
        <w:rPr>
          <w:rFonts w:hint="eastAsia"/>
          <w:spacing w:val="-180"/>
        </w:rPr>
        <w:t>讌</w:t>
      </w:r>
      <w:r w:rsidRPr="005C410E">
        <w:rPr>
          <w:rFonts w:hint="eastAsia"/>
          <w:spacing w:val="-180"/>
          <w:position w:val="22"/>
        </w:rPr>
        <w:t>。</w:t>
      </w:r>
      <w:r>
        <w:rPr>
          <w:rFonts w:hint="eastAsia"/>
        </w:rPr>
        <w:t>領畢散</w:t>
      </w:r>
      <w:r w:rsidRPr="005C410E">
        <w:rPr>
          <w:rFonts w:hint="eastAsia"/>
          <w:spacing w:val="-180"/>
        </w:rPr>
        <w:t>會</w:t>
      </w:r>
      <w:r w:rsidRPr="005C410E">
        <w:rPr>
          <w:rFonts w:hint="eastAsia"/>
          <w:spacing w:val="-180"/>
          <w:position w:val="22"/>
        </w:rPr>
        <w:t>。</w:t>
      </w:r>
      <w:r>
        <w:rPr>
          <w:rFonts w:hint="eastAsia"/>
        </w:rPr>
        <w:t>仍須再候四十</w:t>
      </w:r>
      <w:r w:rsidRPr="005C410E">
        <w:rPr>
          <w:rFonts w:hint="eastAsia"/>
          <w:spacing w:val="-180"/>
        </w:rPr>
        <w:t>度</w:t>
      </w:r>
      <w:r w:rsidRPr="005C410E">
        <w:rPr>
          <w:rFonts w:hint="eastAsia"/>
          <w:spacing w:val="-180"/>
          <w:position w:val="22"/>
        </w:rPr>
        <w:t>。</w:t>
      </w:r>
      <w:r>
        <w:rPr>
          <w:rFonts w:hint="eastAsia"/>
        </w:rPr>
        <w:t>又欲與爾諸方弟子作唱和之樂</w:t>
      </w:r>
      <w:r w:rsidRPr="005C410E">
        <w:rPr>
          <w:rFonts w:hint="eastAsia"/>
          <w:spacing w:val="-180"/>
        </w:rPr>
        <w:t>矣</w:t>
      </w:r>
      <w:r w:rsidRPr="00125C2F">
        <w:rPr>
          <w:rFonts w:hint="eastAsia"/>
          <w:spacing w:val="-60"/>
          <w:position w:val="22"/>
        </w:rPr>
        <w:t>。</w:t>
      </w:r>
      <w:r w:rsidRPr="00A344ED">
        <w:rPr>
          <w:rFonts w:hint="eastAsia"/>
          <w:position w:val="4"/>
          <w:sz w:val="48"/>
          <w:eastAsianLayout w:id="1718839040" w:combine="1"/>
        </w:rPr>
        <w:t>此次唱和之樂大非昔比。真有苦而無樂矣。至今思之猶不寒而慄也。</w:t>
      </w:r>
      <w:r>
        <w:rPr>
          <w:rFonts w:hint="eastAsia"/>
        </w:rPr>
        <w:t>吾復命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鎮壇孚佑帝君奉</w:t>
      </w:r>
    </w:p>
    <w:p w:rsidR="00BB1D43" w:rsidRDefault="00BB1D43" w:rsidP="004535BC">
      <w:pPr>
        <w:pStyle w:val="a9"/>
      </w:pPr>
      <w:r>
        <w:rPr>
          <w:rFonts w:hint="eastAsia"/>
        </w:rPr>
        <w:t>師命諭諸</w:t>
      </w:r>
      <w:r w:rsidRPr="005C410E">
        <w:rPr>
          <w:rFonts w:hint="eastAsia"/>
          <w:spacing w:val="-180"/>
        </w:rPr>
        <w:t>子</w:t>
      </w:r>
      <w:r w:rsidRPr="005C410E">
        <w:rPr>
          <w:rFonts w:hint="eastAsia"/>
          <w:spacing w:val="-180"/>
          <w:position w:val="22"/>
        </w:rPr>
        <w:t>。</w:t>
      </w:r>
    </w:p>
    <w:p w:rsidR="00BB1D43" w:rsidRDefault="00BB1D43" w:rsidP="004535BC">
      <w:pPr>
        <w:pStyle w:val="a9"/>
      </w:pPr>
      <w:r>
        <w:rPr>
          <w:rFonts w:hint="eastAsia"/>
        </w:rPr>
        <w:t>祖師諭</w:t>
      </w:r>
      <w:r w:rsidRPr="005C410E">
        <w:rPr>
          <w:rFonts w:hint="eastAsia"/>
          <w:spacing w:val="-180"/>
        </w:rPr>
        <w:t>曰</w:t>
      </w:r>
      <w:r w:rsidRPr="005C410E">
        <w:rPr>
          <w:rFonts w:hint="eastAsia"/>
          <w:spacing w:val="-180"/>
          <w:position w:val="22"/>
        </w:rPr>
        <w:t>。</w:t>
      </w:r>
      <w:r>
        <w:rPr>
          <w:rFonts w:hint="eastAsia"/>
        </w:rPr>
        <w:t>在壇諸</w:t>
      </w:r>
      <w:r w:rsidRPr="005C410E">
        <w:rPr>
          <w:rFonts w:hint="eastAsia"/>
          <w:spacing w:val="-180"/>
        </w:rPr>
        <w:t>子</w:t>
      </w:r>
      <w:r w:rsidRPr="005C410E">
        <w:rPr>
          <w:rFonts w:hint="eastAsia"/>
          <w:spacing w:val="-180"/>
          <w:position w:val="22"/>
        </w:rPr>
        <w:t>。</w:t>
      </w:r>
      <w:r>
        <w:rPr>
          <w:rFonts w:hint="eastAsia"/>
        </w:rPr>
        <w:t>修養有</w:t>
      </w:r>
      <w:r w:rsidRPr="005C410E">
        <w:rPr>
          <w:rFonts w:hint="eastAsia"/>
          <w:spacing w:val="-180"/>
        </w:rPr>
        <w:t>通</w:t>
      </w:r>
      <w:r w:rsidRPr="005C410E">
        <w:rPr>
          <w:rFonts w:hint="eastAsia"/>
          <w:spacing w:val="-180"/>
          <w:position w:val="22"/>
        </w:rPr>
        <w:t>。</w:t>
      </w:r>
      <w:r>
        <w:rPr>
          <w:rFonts w:hint="eastAsia"/>
        </w:rPr>
        <w:t>潛默自</w:t>
      </w:r>
      <w:r w:rsidRPr="005C410E">
        <w:rPr>
          <w:rFonts w:hint="eastAsia"/>
          <w:spacing w:val="-180"/>
        </w:rPr>
        <w:t>守</w:t>
      </w:r>
      <w:r w:rsidRPr="005C410E">
        <w:rPr>
          <w:rFonts w:hint="eastAsia"/>
          <w:spacing w:val="-180"/>
          <w:position w:val="22"/>
        </w:rPr>
        <w:t>。</w:t>
      </w:r>
      <w:r>
        <w:rPr>
          <w:rFonts w:hint="eastAsia"/>
        </w:rPr>
        <w:t>真誠不</w:t>
      </w:r>
      <w:r w:rsidRPr="005C410E">
        <w:rPr>
          <w:rFonts w:hint="eastAsia"/>
          <w:spacing w:val="-180"/>
        </w:rPr>
        <w:t>露</w:t>
      </w:r>
      <w:r w:rsidRPr="005C410E">
        <w:rPr>
          <w:rFonts w:hint="eastAsia"/>
          <w:spacing w:val="-180"/>
          <w:position w:val="22"/>
        </w:rPr>
        <w:t>。</w:t>
      </w:r>
      <w:r>
        <w:rPr>
          <w:rFonts w:hint="eastAsia"/>
        </w:rPr>
        <w:t>惑德兼</w:t>
      </w:r>
      <w:r w:rsidRPr="005C410E">
        <w:rPr>
          <w:rFonts w:hint="eastAsia"/>
          <w:spacing w:val="-180"/>
        </w:rPr>
        <w:t>備</w:t>
      </w:r>
      <w:r w:rsidRPr="005C410E">
        <w:rPr>
          <w:rFonts w:hint="eastAsia"/>
          <w:spacing w:val="-180"/>
          <w:position w:val="22"/>
        </w:rPr>
        <w:t>。</w:t>
      </w:r>
      <w:r>
        <w:rPr>
          <w:rFonts w:hint="eastAsia"/>
        </w:rPr>
        <w:t>功超三</w:t>
      </w:r>
      <w:r w:rsidRPr="005C410E">
        <w:rPr>
          <w:rFonts w:hint="eastAsia"/>
          <w:spacing w:val="-180"/>
        </w:rPr>
        <w:t>界</w:t>
      </w:r>
      <w:r w:rsidRPr="005C410E">
        <w:rPr>
          <w:rFonts w:hint="eastAsia"/>
          <w:spacing w:val="-180"/>
          <w:position w:val="22"/>
        </w:rPr>
        <w:t>。</w:t>
      </w:r>
      <w:r>
        <w:rPr>
          <w:rFonts w:hint="eastAsia"/>
        </w:rPr>
        <w:t>身困塵</w:t>
      </w:r>
      <w:r w:rsidRPr="005C410E">
        <w:rPr>
          <w:rFonts w:hint="eastAsia"/>
          <w:spacing w:val="-180"/>
        </w:rPr>
        <w:t>網</w:t>
      </w:r>
      <w:r w:rsidRPr="005C410E">
        <w:rPr>
          <w:rFonts w:hint="eastAsia"/>
          <w:spacing w:val="-180"/>
          <w:position w:val="22"/>
        </w:rPr>
        <w:t>。</w:t>
      </w:r>
      <w:r>
        <w:rPr>
          <w:rFonts w:hint="eastAsia"/>
        </w:rPr>
        <w:lastRenderedPageBreak/>
        <w:t>既修既</w:t>
      </w:r>
      <w:r w:rsidRPr="005C410E">
        <w:rPr>
          <w:rFonts w:hint="eastAsia"/>
          <w:spacing w:val="-180"/>
        </w:rPr>
        <w:t>養</w:t>
      </w:r>
      <w:r w:rsidRPr="005C410E">
        <w:rPr>
          <w:rFonts w:hint="eastAsia"/>
          <w:spacing w:val="-180"/>
          <w:position w:val="22"/>
        </w:rPr>
        <w:t>。</w:t>
      </w:r>
      <w:r>
        <w:rPr>
          <w:rFonts w:hint="eastAsia"/>
        </w:rPr>
        <w:t>自能成</w:t>
      </w:r>
      <w:r w:rsidRPr="005C410E">
        <w:rPr>
          <w:rFonts w:hint="eastAsia"/>
          <w:spacing w:val="-180"/>
        </w:rPr>
        <w:t>仁</w:t>
      </w:r>
      <w:r w:rsidRPr="005C410E">
        <w:rPr>
          <w:rFonts w:hint="eastAsia"/>
          <w:spacing w:val="-180"/>
          <w:position w:val="22"/>
        </w:rPr>
        <w:t>。</w:t>
      </w:r>
      <w:r>
        <w:rPr>
          <w:rFonts w:hint="eastAsia"/>
        </w:rPr>
        <w:t>悔過有</w:t>
      </w:r>
      <w:r w:rsidRPr="005C410E">
        <w:rPr>
          <w:rFonts w:hint="eastAsia"/>
          <w:spacing w:val="-180"/>
        </w:rPr>
        <w:t>則</w:t>
      </w:r>
      <w:r w:rsidRPr="005C410E">
        <w:rPr>
          <w:rFonts w:hint="eastAsia"/>
          <w:spacing w:val="-180"/>
          <w:position w:val="22"/>
        </w:rPr>
        <w:t>。</w:t>
      </w:r>
      <w:r>
        <w:rPr>
          <w:rFonts w:hint="eastAsia"/>
        </w:rPr>
        <w:t>省功有</w:t>
      </w:r>
      <w:r w:rsidRPr="005C410E">
        <w:rPr>
          <w:rFonts w:hint="eastAsia"/>
          <w:spacing w:val="-180"/>
        </w:rPr>
        <w:t>表</w:t>
      </w:r>
      <w:r w:rsidRPr="005C410E">
        <w:rPr>
          <w:rFonts w:hint="eastAsia"/>
          <w:spacing w:val="-180"/>
          <w:position w:val="22"/>
        </w:rPr>
        <w:t>。</w:t>
      </w:r>
      <w:r>
        <w:rPr>
          <w:rFonts w:hint="eastAsia"/>
        </w:rPr>
        <w:t>皆須自</w:t>
      </w:r>
      <w:r w:rsidRPr="005C410E">
        <w:rPr>
          <w:rFonts w:hint="eastAsia"/>
          <w:spacing w:val="-180"/>
        </w:rPr>
        <w:t>警</w:t>
      </w:r>
      <w:r w:rsidRPr="005C410E">
        <w:rPr>
          <w:rFonts w:hint="eastAsia"/>
          <w:spacing w:val="-180"/>
          <w:position w:val="22"/>
        </w:rPr>
        <w:t>。</w:t>
      </w:r>
      <w:r>
        <w:rPr>
          <w:rFonts w:hint="eastAsia"/>
        </w:rPr>
        <w:t>不可思</w:t>
      </w:r>
      <w:r w:rsidRPr="005C410E">
        <w:rPr>
          <w:rFonts w:hint="eastAsia"/>
          <w:spacing w:val="-180"/>
        </w:rPr>
        <w:t>疑</w:t>
      </w:r>
      <w:r w:rsidRPr="005C410E">
        <w:rPr>
          <w:rFonts w:hint="eastAsia"/>
          <w:spacing w:val="-180"/>
          <w:position w:val="22"/>
        </w:rPr>
        <w:t>。</w:t>
      </w:r>
      <w:r>
        <w:rPr>
          <w:rFonts w:hint="eastAsia"/>
        </w:rPr>
        <w:t>或靜或</w:t>
      </w:r>
      <w:r w:rsidRPr="005C410E">
        <w:rPr>
          <w:rFonts w:hint="eastAsia"/>
          <w:spacing w:val="-180"/>
        </w:rPr>
        <w:t>譁</w:t>
      </w:r>
      <w:r w:rsidRPr="005C410E">
        <w:rPr>
          <w:rFonts w:hint="eastAsia"/>
          <w:spacing w:val="-180"/>
          <w:position w:val="22"/>
        </w:rPr>
        <w:t>。</w:t>
      </w:r>
      <w:r>
        <w:rPr>
          <w:rFonts w:hint="eastAsia"/>
        </w:rPr>
        <w:t>一律遵</w:t>
      </w:r>
      <w:r w:rsidRPr="005C410E">
        <w:rPr>
          <w:rFonts w:hint="eastAsia"/>
          <w:spacing w:val="-180"/>
        </w:rPr>
        <w:t>守</w:t>
      </w:r>
      <w:r w:rsidRPr="005C410E">
        <w:rPr>
          <w:rFonts w:hint="eastAsia"/>
          <w:spacing w:val="-180"/>
          <w:position w:val="22"/>
        </w:rPr>
        <w:t>。</w:t>
      </w:r>
      <w:r>
        <w:rPr>
          <w:rFonts w:hint="eastAsia"/>
        </w:rPr>
        <w:t>有門可</w:t>
      </w:r>
      <w:r w:rsidRPr="005C410E">
        <w:rPr>
          <w:rFonts w:hint="eastAsia"/>
          <w:spacing w:val="-180"/>
        </w:rPr>
        <w:t>見</w:t>
      </w:r>
      <w:r w:rsidRPr="005C410E">
        <w:rPr>
          <w:rFonts w:hint="eastAsia"/>
          <w:spacing w:val="-180"/>
          <w:position w:val="22"/>
        </w:rPr>
        <w:t>。</w:t>
      </w:r>
      <w:r>
        <w:rPr>
          <w:rFonts w:hint="eastAsia"/>
        </w:rPr>
        <w:t>有廟可</w:t>
      </w:r>
      <w:r w:rsidRPr="005C410E">
        <w:rPr>
          <w:rFonts w:hint="eastAsia"/>
          <w:spacing w:val="-180"/>
        </w:rPr>
        <w:t>歸</w:t>
      </w:r>
      <w:r w:rsidRPr="005C410E">
        <w:rPr>
          <w:rFonts w:hint="eastAsia"/>
          <w:spacing w:val="-180"/>
          <w:position w:val="22"/>
        </w:rPr>
        <w:t>。</w:t>
      </w:r>
      <w:r>
        <w:rPr>
          <w:rFonts w:hint="eastAsia"/>
        </w:rPr>
        <w:t>不勞於</w:t>
      </w:r>
      <w:r w:rsidRPr="005C410E">
        <w:rPr>
          <w:rFonts w:hint="eastAsia"/>
          <w:spacing w:val="-180"/>
        </w:rPr>
        <w:t>民</w:t>
      </w:r>
      <w:r w:rsidRPr="005C410E">
        <w:rPr>
          <w:rFonts w:hint="eastAsia"/>
          <w:spacing w:val="-180"/>
          <w:position w:val="22"/>
        </w:rPr>
        <w:t>。</w:t>
      </w:r>
      <w:r>
        <w:rPr>
          <w:rFonts w:hint="eastAsia"/>
        </w:rPr>
        <w:t>無補於</w:t>
      </w:r>
      <w:r w:rsidRPr="005C410E">
        <w:rPr>
          <w:rFonts w:hint="eastAsia"/>
          <w:spacing w:val="-180"/>
        </w:rPr>
        <w:t>工</w:t>
      </w:r>
      <w:r w:rsidRPr="005C410E">
        <w:rPr>
          <w:rFonts w:hint="eastAsia"/>
          <w:spacing w:val="-180"/>
          <w:position w:val="22"/>
        </w:rPr>
        <w:t>。</w:t>
      </w:r>
      <w:r>
        <w:rPr>
          <w:rFonts w:hint="eastAsia"/>
        </w:rPr>
        <w:t>徒滋物</w:t>
      </w:r>
      <w:r w:rsidRPr="005C410E">
        <w:rPr>
          <w:rFonts w:hint="eastAsia"/>
          <w:spacing w:val="-180"/>
        </w:rPr>
        <w:t>議</w:t>
      </w:r>
      <w:r w:rsidRPr="005C410E">
        <w:rPr>
          <w:rFonts w:hint="eastAsia"/>
          <w:spacing w:val="-180"/>
          <w:position w:val="22"/>
        </w:rPr>
        <w:t>。</w:t>
      </w:r>
      <w:r>
        <w:rPr>
          <w:rFonts w:hint="eastAsia"/>
        </w:rPr>
        <w:t>後侮莫</w:t>
      </w:r>
      <w:r w:rsidRPr="005C410E">
        <w:rPr>
          <w:rFonts w:hint="eastAsia"/>
          <w:spacing w:val="-180"/>
        </w:rPr>
        <w:t>追</w:t>
      </w:r>
      <w:r w:rsidRPr="005C410E">
        <w:rPr>
          <w:rFonts w:hint="eastAsia"/>
          <w:spacing w:val="-180"/>
          <w:position w:val="22"/>
        </w:rPr>
        <w:t>。</w:t>
      </w:r>
      <w:r>
        <w:rPr>
          <w:rFonts w:hint="eastAsia"/>
        </w:rPr>
        <w:t>家人婦</w:t>
      </w:r>
      <w:r w:rsidRPr="005C410E">
        <w:rPr>
          <w:rFonts w:hint="eastAsia"/>
          <w:spacing w:val="-180"/>
        </w:rPr>
        <w:t>子</w:t>
      </w:r>
      <w:r w:rsidRPr="005C410E">
        <w:rPr>
          <w:rFonts w:hint="eastAsia"/>
          <w:spacing w:val="-180"/>
          <w:position w:val="22"/>
        </w:rPr>
        <w:t>。</w:t>
      </w:r>
      <w:r>
        <w:rPr>
          <w:rFonts w:hint="eastAsia"/>
        </w:rPr>
        <w:t>詛詈於</w:t>
      </w:r>
      <w:r w:rsidRPr="005C410E">
        <w:rPr>
          <w:rFonts w:hint="eastAsia"/>
          <w:spacing w:val="-180"/>
        </w:rPr>
        <w:t>後</w:t>
      </w:r>
      <w:r w:rsidRPr="005C410E">
        <w:rPr>
          <w:rFonts w:hint="eastAsia"/>
          <w:spacing w:val="-180"/>
          <w:position w:val="22"/>
        </w:rPr>
        <w:t>。</w:t>
      </w:r>
      <w:r>
        <w:rPr>
          <w:rFonts w:hint="eastAsia"/>
        </w:rPr>
        <w:t>何能當</w:t>
      </w:r>
      <w:r w:rsidRPr="005C410E">
        <w:rPr>
          <w:rFonts w:hint="eastAsia"/>
          <w:spacing w:val="-180"/>
        </w:rPr>
        <w:t>之</w:t>
      </w:r>
      <w:r w:rsidRPr="00125C2F">
        <w:rPr>
          <w:rFonts w:hint="eastAsia"/>
          <w:spacing w:val="-60"/>
          <w:position w:val="22"/>
        </w:rPr>
        <w:t>。</w:t>
      </w:r>
      <w:r w:rsidRPr="00983D55">
        <w:rPr>
          <w:rFonts w:hint="eastAsia"/>
          <w:spacing w:val="8"/>
          <w:position w:val="4"/>
          <w:sz w:val="48"/>
          <w:eastAsianLayout w:id="1718839040" w:combine="1"/>
        </w:rPr>
        <w:t>授經日諸子皆一秉至誠。對於圖謀差缺。多一切置之不顧。家人婦子嘖有煩言。亦不之聽。</w:t>
      </w:r>
      <w:r>
        <w:rPr>
          <w:rFonts w:hint="eastAsia"/>
        </w:rPr>
        <w:t>惟有經</w:t>
      </w:r>
      <w:r w:rsidRPr="005C410E">
        <w:rPr>
          <w:rFonts w:hint="eastAsia"/>
          <w:spacing w:val="-180"/>
        </w:rPr>
        <w:t>畢</w:t>
      </w:r>
      <w:r w:rsidRPr="005C410E">
        <w:rPr>
          <w:rFonts w:hint="eastAsia"/>
          <w:spacing w:val="-180"/>
          <w:position w:val="22"/>
        </w:rPr>
        <w:t>。</w:t>
      </w:r>
      <w:r>
        <w:rPr>
          <w:rFonts w:hint="eastAsia"/>
        </w:rPr>
        <w:t>萬善皆</w:t>
      </w:r>
      <w:r w:rsidRPr="005C410E">
        <w:rPr>
          <w:rFonts w:hint="eastAsia"/>
          <w:spacing w:val="-180"/>
        </w:rPr>
        <w:t>來</w:t>
      </w:r>
      <w:r w:rsidRPr="005C410E">
        <w:rPr>
          <w:rFonts w:hint="eastAsia"/>
          <w:spacing w:val="-180"/>
          <w:position w:val="22"/>
        </w:rPr>
        <w:t>。</w:t>
      </w:r>
      <w:r>
        <w:rPr>
          <w:rFonts w:hint="eastAsia"/>
        </w:rPr>
        <w:t>回數十萬佛恆河沙道億兆</w:t>
      </w:r>
      <w:r w:rsidRPr="005C410E">
        <w:rPr>
          <w:rFonts w:hint="eastAsia"/>
          <w:spacing w:val="-180"/>
        </w:rPr>
        <w:t>黍</w:t>
      </w:r>
      <w:r w:rsidRPr="005C410E">
        <w:rPr>
          <w:rFonts w:hint="eastAsia"/>
          <w:spacing w:val="-180"/>
          <w:position w:val="22"/>
        </w:rPr>
        <w:t>。</w:t>
      </w:r>
      <w:r>
        <w:rPr>
          <w:rFonts w:hint="eastAsia"/>
        </w:rPr>
        <w:t>基八千萬</w:t>
      </w:r>
      <w:r w:rsidRPr="005C410E">
        <w:rPr>
          <w:rFonts w:hint="eastAsia"/>
          <w:spacing w:val="-180"/>
        </w:rPr>
        <w:t>金</w:t>
      </w:r>
      <w:r w:rsidRPr="005C410E">
        <w:rPr>
          <w:rFonts w:hint="eastAsia"/>
          <w:spacing w:val="-180"/>
          <w:position w:val="22"/>
        </w:rPr>
        <w:t>。</w:t>
      </w:r>
      <w:r>
        <w:rPr>
          <w:rFonts w:hint="eastAsia"/>
        </w:rPr>
        <w:t>大興吾</w:t>
      </w:r>
      <w:r w:rsidRPr="005C410E">
        <w:rPr>
          <w:rFonts w:hint="eastAsia"/>
          <w:spacing w:val="-180"/>
        </w:rPr>
        <w:t>宇</w:t>
      </w:r>
      <w:r w:rsidRPr="005C410E">
        <w:rPr>
          <w:rFonts w:hint="eastAsia"/>
          <w:spacing w:val="-180"/>
          <w:position w:val="22"/>
        </w:rPr>
        <w:t>。</w:t>
      </w:r>
      <w:r>
        <w:rPr>
          <w:rFonts w:hint="eastAsia"/>
        </w:rPr>
        <w:t>忽焉俱</w:t>
      </w:r>
      <w:r w:rsidRPr="005C410E">
        <w:rPr>
          <w:rFonts w:hint="eastAsia"/>
          <w:spacing w:val="-180"/>
        </w:rPr>
        <w:t>至</w:t>
      </w:r>
      <w:r w:rsidRPr="005C410E">
        <w:rPr>
          <w:rFonts w:hint="eastAsia"/>
          <w:spacing w:val="-180"/>
          <w:position w:val="22"/>
        </w:rPr>
        <w:t>。</w:t>
      </w:r>
      <w:r>
        <w:rPr>
          <w:rFonts w:hint="eastAsia"/>
        </w:rPr>
        <w:t>凡具此</w:t>
      </w:r>
      <w:r w:rsidRPr="005C410E">
        <w:rPr>
          <w:rFonts w:hint="eastAsia"/>
          <w:spacing w:val="-180"/>
        </w:rPr>
        <w:t>願</w:t>
      </w:r>
      <w:r w:rsidRPr="005C410E">
        <w:rPr>
          <w:rFonts w:hint="eastAsia"/>
          <w:spacing w:val="-180"/>
          <w:position w:val="22"/>
        </w:rPr>
        <w:t>。</w:t>
      </w:r>
      <w:r>
        <w:rPr>
          <w:rFonts w:hint="eastAsia"/>
        </w:rPr>
        <w:t>各進一</w:t>
      </w:r>
      <w:r w:rsidRPr="005C410E">
        <w:rPr>
          <w:rFonts w:hint="eastAsia"/>
          <w:spacing w:val="-180"/>
        </w:rPr>
        <w:t>級</w:t>
      </w:r>
      <w:r w:rsidRPr="005C410E">
        <w:rPr>
          <w:rFonts w:hint="eastAsia"/>
          <w:spacing w:val="-180"/>
          <w:position w:val="22"/>
        </w:rPr>
        <w:t>。</w:t>
      </w:r>
      <w:r>
        <w:rPr>
          <w:rFonts w:hint="eastAsia"/>
        </w:rPr>
        <w:t>若有舖</w:t>
      </w:r>
      <w:r w:rsidRPr="005C410E">
        <w:rPr>
          <w:rFonts w:hint="eastAsia"/>
          <w:spacing w:val="-180"/>
        </w:rPr>
        <w:t>麗</w:t>
      </w:r>
      <w:r w:rsidRPr="005C410E">
        <w:rPr>
          <w:rFonts w:hint="eastAsia"/>
          <w:spacing w:val="-180"/>
          <w:position w:val="22"/>
        </w:rPr>
        <w:t>。</w:t>
      </w:r>
      <w:r>
        <w:rPr>
          <w:rFonts w:hint="eastAsia"/>
        </w:rPr>
        <w:t>敬反為</w:t>
      </w:r>
      <w:r w:rsidRPr="005C410E">
        <w:rPr>
          <w:rFonts w:hint="eastAsia"/>
          <w:spacing w:val="-180"/>
        </w:rPr>
        <w:t>褻</w:t>
      </w:r>
      <w:r w:rsidRPr="005C410E">
        <w:rPr>
          <w:rFonts w:hint="eastAsia"/>
          <w:spacing w:val="-180"/>
          <w:position w:val="22"/>
        </w:rPr>
        <w:t>。</w:t>
      </w:r>
      <w:r>
        <w:rPr>
          <w:rFonts w:hint="eastAsia"/>
        </w:rPr>
        <w:t>所願遵</w:t>
      </w:r>
      <w:r w:rsidRPr="005C410E">
        <w:rPr>
          <w:rFonts w:hint="eastAsia"/>
          <w:spacing w:val="-180"/>
        </w:rPr>
        <w:t>經</w:t>
      </w:r>
      <w:r w:rsidRPr="005C410E">
        <w:rPr>
          <w:rFonts w:hint="eastAsia"/>
          <w:spacing w:val="-180"/>
          <w:position w:val="22"/>
        </w:rPr>
        <w:t>。</w:t>
      </w:r>
      <w:r>
        <w:rPr>
          <w:rFonts w:hint="eastAsia"/>
        </w:rPr>
        <w:t>不在形</w:t>
      </w:r>
      <w:r w:rsidRPr="005C410E">
        <w:rPr>
          <w:rFonts w:hint="eastAsia"/>
          <w:spacing w:val="-180"/>
        </w:rPr>
        <w:t>質</w:t>
      </w:r>
      <w:r w:rsidRPr="005C410E">
        <w:rPr>
          <w:rFonts w:hint="eastAsia"/>
          <w:spacing w:val="-180"/>
          <w:position w:val="22"/>
        </w:rPr>
        <w:t>。</w:t>
      </w:r>
      <w:r>
        <w:rPr>
          <w:rFonts w:hint="eastAsia"/>
        </w:rPr>
        <w:t>固命爾</w:t>
      </w:r>
      <w:r w:rsidRPr="005C410E">
        <w:rPr>
          <w:rFonts w:hint="eastAsia"/>
          <w:spacing w:val="-180"/>
        </w:rPr>
        <w:t>等</w:t>
      </w:r>
      <w:r w:rsidRPr="005C410E">
        <w:rPr>
          <w:rFonts w:hint="eastAsia"/>
          <w:spacing w:val="-180"/>
          <w:position w:val="22"/>
        </w:rPr>
        <w:t>。</w:t>
      </w:r>
      <w:r>
        <w:rPr>
          <w:rFonts w:hint="eastAsia"/>
        </w:rPr>
        <w:t>寶亦停</w:t>
      </w:r>
      <w:r w:rsidRPr="005C410E">
        <w:rPr>
          <w:rFonts w:hint="eastAsia"/>
          <w:spacing w:val="-180"/>
        </w:rPr>
        <w:t>製</w:t>
      </w:r>
      <w:r w:rsidRPr="005C410E">
        <w:rPr>
          <w:rFonts w:hint="eastAsia"/>
          <w:spacing w:val="-180"/>
          <w:position w:val="22"/>
        </w:rPr>
        <w:t>。</w:t>
      </w:r>
      <w:r>
        <w:rPr>
          <w:rFonts w:hint="eastAsia"/>
        </w:rPr>
        <w:t>俟正午</w:t>
      </w:r>
      <w:r w:rsidRPr="005C410E">
        <w:rPr>
          <w:rFonts w:hint="eastAsia"/>
          <w:spacing w:val="-180"/>
        </w:rPr>
        <w:t>集</w:t>
      </w:r>
      <w:r w:rsidRPr="005C410E">
        <w:rPr>
          <w:rFonts w:hint="eastAsia"/>
          <w:spacing w:val="-180"/>
          <w:position w:val="22"/>
        </w:rPr>
        <w:t>。</w:t>
      </w:r>
      <w:r>
        <w:rPr>
          <w:rFonts w:hint="eastAsia"/>
        </w:rPr>
        <w:t>自有願</w:t>
      </w:r>
      <w:r w:rsidRPr="005C410E">
        <w:rPr>
          <w:rFonts w:hint="eastAsia"/>
          <w:spacing w:val="-180"/>
        </w:rPr>
        <w:t>踐</w:t>
      </w:r>
      <w:r w:rsidRPr="005C410E">
        <w:rPr>
          <w:rFonts w:hint="eastAsia"/>
          <w:spacing w:val="-180"/>
          <w:position w:val="22"/>
        </w:rPr>
        <w:t>。</w:t>
      </w:r>
      <w:r>
        <w:rPr>
          <w:rFonts w:hint="eastAsia"/>
        </w:rPr>
        <w:t>二三年</w:t>
      </w:r>
      <w:r w:rsidRPr="005C410E">
        <w:rPr>
          <w:rFonts w:hint="eastAsia"/>
          <w:spacing w:val="-180"/>
        </w:rPr>
        <w:t>後</w:t>
      </w:r>
      <w:r w:rsidRPr="005C410E">
        <w:rPr>
          <w:rFonts w:hint="eastAsia"/>
          <w:spacing w:val="-180"/>
          <w:position w:val="22"/>
        </w:rPr>
        <w:t>。</w:t>
      </w:r>
      <w:r>
        <w:rPr>
          <w:rFonts w:hint="eastAsia"/>
        </w:rPr>
        <w:t>道北而</w:t>
      </w:r>
      <w:r w:rsidRPr="005C410E">
        <w:rPr>
          <w:rFonts w:hint="eastAsia"/>
          <w:spacing w:val="-180"/>
        </w:rPr>
        <w:t>南</w:t>
      </w:r>
      <w:r w:rsidRPr="005C410E">
        <w:rPr>
          <w:rFonts w:hint="eastAsia"/>
          <w:spacing w:val="-180"/>
          <w:position w:val="22"/>
        </w:rPr>
        <w:t>。</w:t>
      </w:r>
      <w:r>
        <w:rPr>
          <w:rFonts w:hint="eastAsia"/>
        </w:rPr>
        <w:t>二三年</w:t>
      </w:r>
      <w:r w:rsidRPr="005C410E">
        <w:rPr>
          <w:rFonts w:hint="eastAsia"/>
          <w:spacing w:val="-180"/>
        </w:rPr>
        <w:t>後</w:t>
      </w:r>
      <w:r w:rsidRPr="005C410E">
        <w:rPr>
          <w:rFonts w:hint="eastAsia"/>
          <w:spacing w:val="-180"/>
          <w:position w:val="22"/>
        </w:rPr>
        <w:t>。</w:t>
      </w:r>
      <w:r>
        <w:rPr>
          <w:rFonts w:hint="eastAsia"/>
        </w:rPr>
        <w:t>道南而</w:t>
      </w:r>
      <w:r w:rsidRPr="005C410E">
        <w:rPr>
          <w:rFonts w:hint="eastAsia"/>
          <w:spacing w:val="-180"/>
        </w:rPr>
        <w:t>北</w:t>
      </w:r>
      <w:r w:rsidRPr="005C410E">
        <w:rPr>
          <w:rFonts w:hint="eastAsia"/>
          <w:spacing w:val="-180"/>
          <w:position w:val="22"/>
        </w:rPr>
        <w:t>。</w:t>
      </w:r>
      <w:r>
        <w:rPr>
          <w:rFonts w:hint="eastAsia"/>
        </w:rPr>
        <w:t>一球旋</w:t>
      </w:r>
      <w:r w:rsidRPr="005C410E">
        <w:rPr>
          <w:rFonts w:hint="eastAsia"/>
          <w:spacing w:val="-180"/>
        </w:rPr>
        <w:t>轉</w:t>
      </w:r>
      <w:r w:rsidRPr="005C410E">
        <w:rPr>
          <w:rFonts w:hint="eastAsia"/>
          <w:spacing w:val="-180"/>
          <w:position w:val="22"/>
        </w:rPr>
        <w:t>。</w:t>
      </w:r>
      <w:r>
        <w:rPr>
          <w:rFonts w:hint="eastAsia"/>
        </w:rPr>
        <w:t>六道大</w:t>
      </w:r>
      <w:r w:rsidRPr="005C410E">
        <w:rPr>
          <w:rFonts w:hint="eastAsia"/>
          <w:spacing w:val="-180"/>
        </w:rPr>
        <w:t>昌</w:t>
      </w:r>
      <w:r w:rsidRPr="005C410E">
        <w:rPr>
          <w:rFonts w:hint="eastAsia"/>
          <w:spacing w:val="-180"/>
          <w:position w:val="22"/>
        </w:rPr>
        <w:t>。</w:t>
      </w:r>
      <w:r>
        <w:rPr>
          <w:rFonts w:hint="eastAsia"/>
        </w:rPr>
        <w:t>惟一是</w:t>
      </w:r>
      <w:r w:rsidRPr="005C410E">
        <w:rPr>
          <w:rFonts w:hint="eastAsia"/>
          <w:spacing w:val="-180"/>
        </w:rPr>
        <w:t>統</w:t>
      </w:r>
      <w:r w:rsidRPr="005C410E">
        <w:rPr>
          <w:rFonts w:hint="eastAsia"/>
          <w:spacing w:val="-180"/>
          <w:position w:val="22"/>
        </w:rPr>
        <w:t>。</w:t>
      </w:r>
      <w:r>
        <w:rPr>
          <w:rFonts w:hint="eastAsia"/>
        </w:rPr>
        <w:t>諸子勉</w:t>
      </w:r>
      <w:r w:rsidRPr="005C410E">
        <w:rPr>
          <w:rFonts w:hint="eastAsia"/>
          <w:spacing w:val="-180"/>
        </w:rPr>
        <w:t>旃</w:t>
      </w:r>
      <w:r w:rsidRPr="005C410E">
        <w:rPr>
          <w:rFonts w:hint="eastAsia"/>
          <w:spacing w:val="-180"/>
          <w:position w:val="22"/>
        </w:rPr>
        <w:t>。</w:t>
      </w:r>
    </w:p>
    <w:p w:rsidR="00BB1D43" w:rsidRDefault="00BB1D43" w:rsidP="00983D55">
      <w:pPr>
        <w:pStyle w:val="ae"/>
      </w:pPr>
      <w:r>
        <w:rPr>
          <w:rFonts w:hint="eastAsia"/>
        </w:rPr>
        <w:t>謹按授經之</w:t>
      </w:r>
      <w:r w:rsidRPr="005C410E">
        <w:rPr>
          <w:rFonts w:hint="eastAsia"/>
          <w:spacing w:val="-180"/>
        </w:rPr>
        <w:t>期</w:t>
      </w:r>
      <w:r w:rsidRPr="005C410E">
        <w:rPr>
          <w:rFonts w:hint="eastAsia"/>
          <w:spacing w:val="-180"/>
          <w:position w:val="22"/>
        </w:rPr>
        <w:t>。</w:t>
      </w:r>
      <w:r>
        <w:rPr>
          <w:rFonts w:hint="eastAsia"/>
        </w:rPr>
        <w:t>不過三</w:t>
      </w:r>
      <w:r w:rsidRPr="005C410E">
        <w:rPr>
          <w:rFonts w:hint="eastAsia"/>
          <w:spacing w:val="-180"/>
        </w:rPr>
        <w:t>月</w:t>
      </w:r>
      <w:r w:rsidRPr="005C410E">
        <w:rPr>
          <w:rFonts w:hint="eastAsia"/>
          <w:spacing w:val="-180"/>
          <w:position w:val="22"/>
        </w:rPr>
        <w:t>。</w:t>
      </w:r>
      <w:r>
        <w:rPr>
          <w:rFonts w:hint="eastAsia"/>
        </w:rPr>
        <w:t>所有諸子要皆一秉至</w:t>
      </w:r>
      <w:r w:rsidRPr="005C410E">
        <w:rPr>
          <w:rFonts w:hint="eastAsia"/>
          <w:spacing w:val="-180"/>
        </w:rPr>
        <w:t>誠</w:t>
      </w:r>
      <w:r w:rsidRPr="005C410E">
        <w:rPr>
          <w:rFonts w:hint="eastAsia"/>
          <w:spacing w:val="-180"/>
          <w:position w:val="22"/>
        </w:rPr>
        <w:t>。</w:t>
      </w:r>
      <w:r>
        <w:rPr>
          <w:rFonts w:hint="eastAsia"/>
        </w:rPr>
        <w:t>始得邀</w:t>
      </w:r>
    </w:p>
    <w:p w:rsidR="00BB1D43" w:rsidRDefault="00BB1D43" w:rsidP="00983D55">
      <w:pPr>
        <w:pStyle w:val="ae"/>
      </w:pPr>
      <w:r>
        <w:rPr>
          <w:rFonts w:hint="eastAsia"/>
        </w:rPr>
        <w:t>老祖真經降</w:t>
      </w:r>
      <w:r w:rsidRPr="005C410E">
        <w:rPr>
          <w:rFonts w:hint="eastAsia"/>
          <w:spacing w:val="-180"/>
        </w:rPr>
        <w:t>世</w:t>
      </w:r>
      <w:r w:rsidRPr="005C410E">
        <w:rPr>
          <w:rFonts w:hint="eastAsia"/>
          <w:spacing w:val="-180"/>
          <w:position w:val="22"/>
        </w:rPr>
        <w:t>。</w:t>
      </w:r>
      <w:r>
        <w:rPr>
          <w:rFonts w:hint="eastAsia"/>
        </w:rPr>
        <w:t>惟人心不</w:t>
      </w:r>
      <w:r w:rsidRPr="005C410E">
        <w:rPr>
          <w:rFonts w:hint="eastAsia"/>
          <w:spacing w:val="-180"/>
        </w:rPr>
        <w:t>同</w:t>
      </w:r>
      <w:r w:rsidRPr="005C410E">
        <w:rPr>
          <w:rFonts w:hint="eastAsia"/>
          <w:spacing w:val="-180"/>
          <w:position w:val="22"/>
        </w:rPr>
        <w:t>。</w:t>
      </w:r>
      <w:r>
        <w:rPr>
          <w:rFonts w:hint="eastAsia"/>
        </w:rPr>
        <w:t>各如其</w:t>
      </w:r>
      <w:r w:rsidRPr="005C410E">
        <w:rPr>
          <w:rFonts w:hint="eastAsia"/>
          <w:spacing w:val="-180"/>
        </w:rPr>
        <w:t>面</w:t>
      </w:r>
      <w:r w:rsidRPr="005C410E">
        <w:rPr>
          <w:rFonts w:hint="eastAsia"/>
          <w:spacing w:val="-180"/>
          <w:position w:val="22"/>
        </w:rPr>
        <w:t>。</w:t>
      </w:r>
      <w:r>
        <w:rPr>
          <w:rFonts w:hint="eastAsia"/>
        </w:rPr>
        <w:t>諸子中間有二三</w:t>
      </w:r>
      <w:r w:rsidRPr="005C410E">
        <w:rPr>
          <w:rFonts w:hint="eastAsia"/>
          <w:spacing w:val="-180"/>
        </w:rPr>
        <w:t>人</w:t>
      </w:r>
      <w:r w:rsidRPr="005C410E">
        <w:rPr>
          <w:rFonts w:hint="eastAsia"/>
          <w:spacing w:val="-180"/>
          <w:position w:val="22"/>
        </w:rPr>
        <w:t>。</w:t>
      </w:r>
      <w:r>
        <w:rPr>
          <w:rFonts w:hint="eastAsia"/>
        </w:rPr>
        <w:t>不無公中懷私之</w:t>
      </w:r>
      <w:r w:rsidRPr="005C410E">
        <w:rPr>
          <w:rFonts w:hint="eastAsia"/>
          <w:spacing w:val="-180"/>
        </w:rPr>
        <w:t>見</w:t>
      </w:r>
      <w:r w:rsidRPr="005C410E">
        <w:rPr>
          <w:rFonts w:hint="eastAsia"/>
          <w:spacing w:val="-180"/>
          <w:position w:val="22"/>
        </w:rPr>
        <w:t>。</w:t>
      </w:r>
      <w:r>
        <w:rPr>
          <w:rFonts w:hint="eastAsia"/>
        </w:rPr>
        <w:t>大抵不外數</w:t>
      </w:r>
      <w:r w:rsidRPr="005C410E">
        <w:rPr>
          <w:rFonts w:hint="eastAsia"/>
          <w:spacing w:val="-180"/>
        </w:rPr>
        <w:t>端</w:t>
      </w:r>
      <w:r w:rsidRPr="005C410E">
        <w:rPr>
          <w:rFonts w:hint="eastAsia"/>
          <w:spacing w:val="-180"/>
          <w:position w:val="22"/>
        </w:rPr>
        <w:t>。</w:t>
      </w:r>
      <w:r>
        <w:rPr>
          <w:rFonts w:hint="eastAsia"/>
        </w:rPr>
        <w:t>皆於此訓揭</w:t>
      </w:r>
      <w:r w:rsidRPr="005C410E">
        <w:rPr>
          <w:rFonts w:hint="eastAsia"/>
          <w:spacing w:val="-180"/>
        </w:rPr>
        <w:t>出</w:t>
      </w:r>
      <w:r w:rsidRPr="005C410E">
        <w:rPr>
          <w:rFonts w:hint="eastAsia"/>
          <w:spacing w:val="-180"/>
          <w:position w:val="22"/>
        </w:rPr>
        <w:t>。</w:t>
      </w:r>
      <w:r>
        <w:rPr>
          <w:rFonts w:hint="eastAsia"/>
        </w:rPr>
        <w:t>幸經訓斥</w:t>
      </w:r>
      <w:r w:rsidRPr="005C410E">
        <w:rPr>
          <w:rFonts w:hint="eastAsia"/>
          <w:spacing w:val="-180"/>
        </w:rPr>
        <w:t>後</w:t>
      </w:r>
      <w:r w:rsidRPr="005C410E">
        <w:rPr>
          <w:rFonts w:hint="eastAsia"/>
          <w:spacing w:val="-180"/>
          <w:position w:val="22"/>
        </w:rPr>
        <w:t>。</w:t>
      </w:r>
      <w:r>
        <w:rPr>
          <w:rFonts w:hint="eastAsia"/>
        </w:rPr>
        <w:t>皆能真誠悔</w:t>
      </w:r>
      <w:r w:rsidRPr="005C410E">
        <w:rPr>
          <w:rFonts w:hint="eastAsia"/>
          <w:spacing w:val="-180"/>
        </w:rPr>
        <w:t>過</w:t>
      </w:r>
      <w:r w:rsidRPr="005C410E">
        <w:rPr>
          <w:rFonts w:hint="eastAsia"/>
          <w:spacing w:val="-180"/>
          <w:position w:val="22"/>
        </w:rPr>
        <w:t>。</w:t>
      </w:r>
      <w:r>
        <w:rPr>
          <w:rFonts w:hint="eastAsia"/>
        </w:rPr>
        <w:t>得蒙</w:t>
      </w:r>
    </w:p>
    <w:p w:rsidR="00BB1D43" w:rsidRDefault="00BB1D43" w:rsidP="00983D55">
      <w:pPr>
        <w:pStyle w:val="ae"/>
      </w:pPr>
      <w:r>
        <w:rPr>
          <w:rFonts w:hint="eastAsia"/>
        </w:rPr>
        <w:t>老祖宏</w:t>
      </w:r>
      <w:r w:rsidRPr="005C410E">
        <w:rPr>
          <w:rFonts w:hint="eastAsia"/>
          <w:spacing w:val="-180"/>
        </w:rPr>
        <w:t>恩</w:t>
      </w:r>
      <w:r w:rsidRPr="005C410E">
        <w:rPr>
          <w:rFonts w:hint="eastAsia"/>
          <w:spacing w:val="-180"/>
          <w:position w:val="22"/>
        </w:rPr>
        <w:t>。</w:t>
      </w:r>
      <w:r>
        <w:rPr>
          <w:rFonts w:hint="eastAsia"/>
        </w:rPr>
        <w:t>完授真</w:t>
      </w:r>
      <w:r w:rsidRPr="005C410E">
        <w:rPr>
          <w:rFonts w:hint="eastAsia"/>
          <w:spacing w:val="-180"/>
        </w:rPr>
        <w:t>經</w:t>
      </w:r>
      <w:r w:rsidRPr="005C410E">
        <w:rPr>
          <w:rFonts w:hint="eastAsia"/>
          <w:spacing w:val="-180"/>
          <w:position w:val="22"/>
        </w:rPr>
        <w:t>。</w:t>
      </w:r>
      <w:r>
        <w:rPr>
          <w:rFonts w:hint="eastAsia"/>
        </w:rPr>
        <w:t>真幸事</w:t>
      </w:r>
      <w:r w:rsidRPr="005C410E">
        <w:rPr>
          <w:rFonts w:hint="eastAsia"/>
          <w:spacing w:val="-180"/>
        </w:rPr>
        <w:t>也</w:t>
      </w:r>
      <w:r w:rsidRPr="005C410E">
        <w:rPr>
          <w:rFonts w:hint="eastAsia"/>
          <w:spacing w:val="-180"/>
          <w:position w:val="22"/>
        </w:rPr>
        <w:t>。</w:t>
      </w:r>
    </w:p>
    <w:p w:rsidR="00BB1D43" w:rsidRDefault="00BB1D43" w:rsidP="00A344ED">
      <w:pPr>
        <w:pStyle w:val="a9"/>
        <w:kinsoku w:val="0"/>
      </w:pPr>
      <w:r>
        <w:rPr>
          <w:rFonts w:hint="eastAsia"/>
        </w:rPr>
        <w:t>仙師在落機山有詩</w:t>
      </w:r>
      <w:r w:rsidRPr="005C410E">
        <w:rPr>
          <w:rFonts w:hint="eastAsia"/>
          <w:spacing w:val="-180"/>
        </w:rPr>
        <w:t>曰</w:t>
      </w:r>
      <w:r w:rsidRPr="005C410E">
        <w:rPr>
          <w:rFonts w:hint="eastAsia"/>
          <w:spacing w:val="-180"/>
          <w:position w:val="22"/>
        </w:rPr>
        <w:t>。</w:t>
      </w:r>
      <w:r>
        <w:rPr>
          <w:rFonts w:hint="eastAsia"/>
        </w:rPr>
        <w:t>落機山脈遠通</w:t>
      </w:r>
      <w:r w:rsidRPr="005C410E">
        <w:rPr>
          <w:rFonts w:hint="eastAsia"/>
          <w:spacing w:val="-180"/>
        </w:rPr>
        <w:t>天</w:t>
      </w:r>
      <w:r w:rsidRPr="005C410E">
        <w:rPr>
          <w:rFonts w:hint="eastAsia"/>
          <w:spacing w:val="-180"/>
          <w:position w:val="22"/>
        </w:rPr>
        <w:t>。</w:t>
      </w:r>
      <w:r>
        <w:rPr>
          <w:rFonts w:hint="eastAsia"/>
        </w:rPr>
        <w:t>不見妙山在眼</w:t>
      </w:r>
      <w:r w:rsidRPr="005C410E">
        <w:rPr>
          <w:rFonts w:hint="eastAsia"/>
          <w:spacing w:val="-180"/>
        </w:rPr>
        <w:t>前</w:t>
      </w:r>
      <w:r w:rsidRPr="005C410E">
        <w:rPr>
          <w:rFonts w:hint="eastAsia"/>
          <w:spacing w:val="-180"/>
          <w:position w:val="22"/>
        </w:rPr>
        <w:t>。</w:t>
      </w:r>
      <w:r>
        <w:rPr>
          <w:rFonts w:hint="eastAsia"/>
        </w:rPr>
        <w:t>萬眾吾徒多木</w:t>
      </w:r>
      <w:r w:rsidRPr="005C410E">
        <w:rPr>
          <w:rFonts w:hint="eastAsia"/>
          <w:spacing w:val="-180"/>
        </w:rPr>
        <w:t>石</w:t>
      </w:r>
      <w:r w:rsidRPr="005C410E">
        <w:rPr>
          <w:rFonts w:hint="eastAsia"/>
          <w:spacing w:val="-180"/>
          <w:position w:val="22"/>
        </w:rPr>
        <w:t>。</w:t>
      </w:r>
      <w:r>
        <w:rPr>
          <w:rFonts w:hint="eastAsia"/>
        </w:rPr>
        <w:t>周官今缺考工</w:t>
      </w:r>
      <w:r w:rsidRPr="005C410E">
        <w:rPr>
          <w:rFonts w:hint="eastAsia"/>
          <w:spacing w:val="-180"/>
        </w:rPr>
        <w:t>篇</w:t>
      </w:r>
      <w:r w:rsidRPr="00125C2F">
        <w:rPr>
          <w:rFonts w:hint="eastAsia"/>
          <w:spacing w:val="-60"/>
          <w:position w:val="22"/>
        </w:rPr>
        <w:t>。</w:t>
      </w:r>
      <w:r w:rsidRPr="00A344ED">
        <w:rPr>
          <w:rFonts w:hint="eastAsia"/>
          <w:position w:val="4"/>
          <w:sz w:val="48"/>
          <w:eastAsianLayout w:id="1718839040" w:combine="1"/>
        </w:rPr>
        <w:t>漢武帝求遺書。得周官五篇。司空職亡漢人。以考工記附之。名曰冬官。非其實也。今並考工篇而無之。是周官之書闕而不完。以比真經。闕午集正經。今並午集圖說而不傳。是猶周</w:t>
      </w:r>
      <w:r w:rsidRPr="00A344ED">
        <w:rPr>
          <w:rFonts w:hint="eastAsia"/>
          <w:position w:val="4"/>
          <w:sz w:val="48"/>
          <w:eastAsianLayout w:id="1718839040" w:combine="1"/>
        </w:rPr>
        <w:lastRenderedPageBreak/>
        <w:t>官之考工。此經不能完善。皆諸子炁靈不合所致。從不大可悲夫。</w:t>
      </w:r>
      <w:r>
        <w:rPr>
          <w:rFonts w:hint="eastAsia"/>
        </w:rPr>
        <w:t>諸子有能和</w:t>
      </w:r>
      <w:r w:rsidRPr="005C410E">
        <w:rPr>
          <w:rFonts w:hint="eastAsia"/>
          <w:spacing w:val="-180"/>
        </w:rPr>
        <w:t>之</w:t>
      </w:r>
      <w:r w:rsidRPr="005C410E">
        <w:rPr>
          <w:rFonts w:hint="eastAsia"/>
          <w:spacing w:val="-180"/>
          <w:position w:val="22"/>
        </w:rPr>
        <w:t>。</w:t>
      </w:r>
      <w:r>
        <w:rPr>
          <w:rFonts w:hint="eastAsia"/>
        </w:rPr>
        <w:t>照像非今夕</w:t>
      </w:r>
      <w:r w:rsidRPr="005C410E">
        <w:rPr>
          <w:rFonts w:hint="eastAsia"/>
          <w:spacing w:val="-180"/>
        </w:rPr>
        <w:t>也</w:t>
      </w:r>
      <w:r w:rsidRPr="005C410E">
        <w:rPr>
          <w:rFonts w:hint="eastAsia"/>
          <w:spacing w:val="-180"/>
          <w:position w:val="22"/>
        </w:rPr>
        <w:t>。</w:t>
      </w:r>
      <w:r>
        <w:rPr>
          <w:rFonts w:hint="eastAsia"/>
        </w:rPr>
        <w:t>臨時諭</w:t>
      </w:r>
      <w:r w:rsidRPr="005C410E">
        <w:rPr>
          <w:rFonts w:hint="eastAsia"/>
          <w:spacing w:val="-180"/>
        </w:rPr>
        <w:t>示</w:t>
      </w:r>
      <w:r w:rsidRPr="005C410E">
        <w:rPr>
          <w:rFonts w:hint="eastAsia"/>
          <w:spacing w:val="-180"/>
          <w:position w:val="22"/>
        </w:rPr>
        <w:t>。</w:t>
      </w:r>
      <w:r>
        <w:rPr>
          <w:rFonts w:hint="eastAsia"/>
        </w:rPr>
        <w:t>前日詩</w:t>
      </w:r>
      <w:r w:rsidRPr="005C410E">
        <w:rPr>
          <w:rFonts w:hint="eastAsia"/>
          <w:spacing w:val="-180"/>
        </w:rPr>
        <w:t>義</w:t>
      </w:r>
      <w:r w:rsidRPr="005C410E">
        <w:rPr>
          <w:rFonts w:hint="eastAsia"/>
          <w:spacing w:val="-180"/>
          <w:position w:val="22"/>
        </w:rPr>
        <w:t>。</w:t>
      </w:r>
      <w:r>
        <w:rPr>
          <w:rFonts w:hint="eastAsia"/>
        </w:rPr>
        <w:t>在合四分</w:t>
      </w:r>
      <w:r w:rsidRPr="005C410E">
        <w:rPr>
          <w:rFonts w:hint="eastAsia"/>
          <w:spacing w:val="-180"/>
        </w:rPr>
        <w:t>五</w:t>
      </w:r>
      <w:r w:rsidRPr="005C410E">
        <w:rPr>
          <w:rFonts w:hint="eastAsia"/>
          <w:spacing w:val="-180"/>
          <w:position w:val="22"/>
        </w:rPr>
        <w:t>。</w:t>
      </w:r>
      <w:r>
        <w:rPr>
          <w:rFonts w:hint="eastAsia"/>
        </w:rPr>
        <w:t>畫東指</w:t>
      </w:r>
      <w:r w:rsidRPr="005C410E">
        <w:rPr>
          <w:rFonts w:hint="eastAsia"/>
          <w:spacing w:val="-180"/>
        </w:rPr>
        <w:t>西</w:t>
      </w:r>
      <w:r w:rsidRPr="005C410E">
        <w:rPr>
          <w:rFonts w:hint="eastAsia"/>
          <w:spacing w:val="-180"/>
          <w:position w:val="22"/>
        </w:rPr>
        <w:t>。</w:t>
      </w:r>
      <w:r>
        <w:rPr>
          <w:rFonts w:hint="eastAsia"/>
        </w:rPr>
        <w:t>恰恰二心中參</w:t>
      </w:r>
      <w:r w:rsidRPr="005C410E">
        <w:rPr>
          <w:rFonts w:hint="eastAsia"/>
          <w:spacing w:val="-180"/>
        </w:rPr>
        <w:t>悟</w:t>
      </w:r>
      <w:r w:rsidRPr="005C410E">
        <w:rPr>
          <w:rFonts w:hint="eastAsia"/>
          <w:spacing w:val="-180"/>
          <w:position w:val="22"/>
        </w:rPr>
        <w:t>。</w:t>
      </w:r>
      <w:r>
        <w:rPr>
          <w:rFonts w:hint="eastAsia"/>
        </w:rPr>
        <w:t>午經非唐</w:t>
      </w:r>
      <w:r w:rsidRPr="005C410E">
        <w:rPr>
          <w:rFonts w:hint="eastAsia"/>
          <w:spacing w:val="-180"/>
        </w:rPr>
        <w:t>丁</w:t>
      </w:r>
      <w:r w:rsidRPr="005C410E">
        <w:rPr>
          <w:rFonts w:hint="eastAsia"/>
          <w:spacing w:val="-180"/>
          <w:position w:val="22"/>
        </w:rPr>
        <w:t>。</w:t>
      </w:r>
      <w:r>
        <w:rPr>
          <w:rFonts w:hint="eastAsia"/>
        </w:rPr>
        <w:t>有此二</w:t>
      </w:r>
      <w:r w:rsidRPr="005C410E">
        <w:rPr>
          <w:rFonts w:hint="eastAsia"/>
          <w:spacing w:val="-180"/>
        </w:rPr>
        <w:t>人</w:t>
      </w:r>
      <w:r w:rsidRPr="004446FB">
        <w:rPr>
          <w:rFonts w:hint="eastAsia"/>
          <w:spacing w:val="40"/>
          <w:position w:val="22"/>
        </w:rPr>
        <w:t>。</w:t>
      </w:r>
      <w:r w:rsidRPr="004446FB">
        <w:rPr>
          <w:rFonts w:hint="eastAsia"/>
          <w:position w:val="4"/>
          <w:sz w:val="48"/>
          <w:eastAsianLayout w:id="1718839040" w:combine="1"/>
        </w:rPr>
        <w:t>唐露岩回教人。與靜存為鄰。丁鏡人耶教人。</w:t>
      </w:r>
      <w:r w:rsidR="001E17EE" w:rsidRPr="004446FB">
        <w:rPr>
          <w:rFonts w:hint="eastAsia"/>
          <w:position w:val="4"/>
          <w:sz w:val="48"/>
          <w:eastAsianLayout w:id="1718839040" w:combine="1"/>
        </w:rPr>
        <w:t>與智真皆</w:t>
      </w:r>
      <w:r w:rsidRPr="004446FB">
        <w:rPr>
          <w:rFonts w:hint="eastAsia"/>
          <w:position w:val="4"/>
          <w:sz w:val="48"/>
          <w:eastAsianLayout w:id="1718839040" w:combine="1"/>
        </w:rPr>
        <w:t>合肥</w:t>
      </w:r>
      <w:r w:rsidRPr="00A344ED">
        <w:rPr>
          <w:rFonts w:hint="eastAsia"/>
          <w:position w:val="4"/>
          <w:sz w:val="48"/>
          <w:eastAsianLayout w:id="1718839040" w:combine="1"/>
        </w:rPr>
        <w:t>人。唐與福緣有舊。近年亦到壇問事。今奉訓示。唐由福招。丁由智招。次日均來壇皈依。</w:t>
      </w:r>
      <w:r>
        <w:rPr>
          <w:rFonts w:hint="eastAsia"/>
        </w:rPr>
        <w:t>可以授午經</w:t>
      </w:r>
      <w:r w:rsidRPr="005C410E">
        <w:rPr>
          <w:rFonts w:hint="eastAsia"/>
          <w:spacing w:val="-180"/>
        </w:rPr>
        <w:t>矣</w:t>
      </w:r>
      <w:r w:rsidRPr="005C410E">
        <w:rPr>
          <w:rFonts w:hint="eastAsia"/>
          <w:spacing w:val="-180"/>
          <w:position w:val="22"/>
        </w:rPr>
        <w:t>。</w:t>
      </w:r>
      <w:r>
        <w:rPr>
          <w:rFonts w:hint="eastAsia"/>
        </w:rPr>
        <w:t>智子知</w:t>
      </w:r>
      <w:r w:rsidRPr="005C410E">
        <w:rPr>
          <w:rFonts w:hint="eastAsia"/>
          <w:spacing w:val="-180"/>
        </w:rPr>
        <w:t>之</w:t>
      </w:r>
      <w:r w:rsidRPr="005C410E">
        <w:rPr>
          <w:rFonts w:hint="eastAsia"/>
          <w:spacing w:val="-180"/>
          <w:position w:val="22"/>
        </w:rPr>
        <w:t>。</w:t>
      </w:r>
      <w:r>
        <w:rPr>
          <w:rFonts w:hint="eastAsia"/>
        </w:rPr>
        <w:t>不必驚</w:t>
      </w:r>
      <w:r w:rsidRPr="005C410E">
        <w:rPr>
          <w:rFonts w:hint="eastAsia"/>
          <w:spacing w:val="-180"/>
        </w:rPr>
        <w:t>奇</w:t>
      </w:r>
      <w:r w:rsidRPr="005C410E">
        <w:rPr>
          <w:rFonts w:hint="eastAsia"/>
          <w:spacing w:val="-180"/>
          <w:position w:val="22"/>
        </w:rPr>
        <w:t>。</w:t>
      </w:r>
      <w:r>
        <w:rPr>
          <w:rFonts w:hint="eastAsia"/>
        </w:rPr>
        <w:t>福子亦</w:t>
      </w:r>
      <w:r w:rsidRPr="005C410E">
        <w:rPr>
          <w:rFonts w:hint="eastAsia"/>
          <w:spacing w:val="-180"/>
        </w:rPr>
        <w:t>知</w:t>
      </w:r>
      <w:r w:rsidRPr="005C410E">
        <w:rPr>
          <w:rFonts w:hint="eastAsia"/>
          <w:spacing w:val="-180"/>
          <w:position w:val="22"/>
        </w:rPr>
        <w:t>。</w:t>
      </w:r>
      <w:r>
        <w:rPr>
          <w:rFonts w:hint="eastAsia"/>
        </w:rPr>
        <w:t>唐子且素相</w:t>
      </w:r>
      <w:r w:rsidRPr="005C410E">
        <w:rPr>
          <w:rFonts w:hint="eastAsia"/>
          <w:spacing w:val="-180"/>
        </w:rPr>
        <w:t>識</w:t>
      </w:r>
      <w:r w:rsidRPr="005C410E">
        <w:rPr>
          <w:rFonts w:hint="eastAsia"/>
          <w:spacing w:val="-180"/>
          <w:position w:val="22"/>
        </w:rPr>
        <w:t>。</w:t>
      </w:r>
      <w:r>
        <w:rPr>
          <w:rFonts w:hint="eastAsia"/>
        </w:rPr>
        <w:t>靜存之</w:t>
      </w:r>
      <w:r w:rsidRPr="005C410E">
        <w:rPr>
          <w:rFonts w:hint="eastAsia"/>
          <w:spacing w:val="-180"/>
        </w:rPr>
        <w:t>鄰</w:t>
      </w:r>
      <w:r w:rsidRPr="005C410E">
        <w:rPr>
          <w:rFonts w:hint="eastAsia"/>
          <w:spacing w:val="-180"/>
          <w:position w:val="22"/>
        </w:rPr>
        <w:t>。</w:t>
      </w:r>
      <w:r>
        <w:rPr>
          <w:rFonts w:hint="eastAsia"/>
        </w:rPr>
        <w:t>皆不可</w:t>
      </w:r>
      <w:r w:rsidRPr="005C410E">
        <w:rPr>
          <w:rFonts w:hint="eastAsia"/>
          <w:spacing w:val="-180"/>
        </w:rPr>
        <w:t>勸</w:t>
      </w:r>
      <w:r w:rsidRPr="005C410E">
        <w:rPr>
          <w:rFonts w:hint="eastAsia"/>
          <w:spacing w:val="-180"/>
          <w:position w:val="22"/>
        </w:rPr>
        <w:t>。</w:t>
      </w:r>
      <w:r>
        <w:rPr>
          <w:rFonts w:hint="eastAsia"/>
        </w:rPr>
        <w:t>聽其自</w:t>
      </w:r>
      <w:r w:rsidRPr="005C410E">
        <w:rPr>
          <w:rFonts w:hint="eastAsia"/>
          <w:spacing w:val="-180"/>
        </w:rPr>
        <w:t>來</w:t>
      </w:r>
      <w:r w:rsidRPr="005C410E">
        <w:rPr>
          <w:rFonts w:hint="eastAsia"/>
          <w:spacing w:val="-180"/>
          <w:position w:val="22"/>
        </w:rPr>
        <w:t>。</w:t>
      </w:r>
      <w:r>
        <w:rPr>
          <w:rFonts w:hint="eastAsia"/>
        </w:rPr>
        <w:t>日後吾道大</w:t>
      </w:r>
      <w:r w:rsidRPr="005C410E">
        <w:rPr>
          <w:rFonts w:hint="eastAsia"/>
          <w:spacing w:val="-180"/>
        </w:rPr>
        <w:t>昌</w:t>
      </w:r>
      <w:r w:rsidRPr="005C410E">
        <w:rPr>
          <w:rFonts w:hint="eastAsia"/>
          <w:spacing w:val="-180"/>
          <w:position w:val="22"/>
        </w:rPr>
        <w:t>。</w:t>
      </w:r>
      <w:r>
        <w:rPr>
          <w:rFonts w:hint="eastAsia"/>
        </w:rPr>
        <w:t>合五統</w:t>
      </w:r>
      <w:r w:rsidRPr="005C410E">
        <w:rPr>
          <w:rFonts w:hint="eastAsia"/>
          <w:spacing w:val="-180"/>
        </w:rPr>
        <w:t>六</w:t>
      </w:r>
      <w:r w:rsidRPr="005C410E">
        <w:rPr>
          <w:rFonts w:hint="eastAsia"/>
          <w:spacing w:val="-180"/>
          <w:position w:val="22"/>
        </w:rPr>
        <w:t>。</w:t>
      </w:r>
      <w:r>
        <w:rPr>
          <w:rFonts w:hint="eastAsia"/>
        </w:rPr>
        <w:t>肇基視此</w:t>
      </w:r>
      <w:r w:rsidRPr="005C410E">
        <w:rPr>
          <w:rFonts w:hint="eastAsia"/>
          <w:spacing w:val="-180"/>
        </w:rPr>
        <w:t>已</w:t>
      </w:r>
      <w:r w:rsidRPr="005C410E">
        <w:rPr>
          <w:rFonts w:hint="eastAsia"/>
          <w:spacing w:val="-180"/>
          <w:position w:val="22"/>
        </w:rPr>
        <w:t>。</w:t>
      </w:r>
      <w:r>
        <w:rPr>
          <w:rFonts w:hint="eastAsia"/>
        </w:rPr>
        <w:t>諸子僅僅儒釋道三</w:t>
      </w:r>
      <w:r w:rsidRPr="005C410E">
        <w:rPr>
          <w:rFonts w:hint="eastAsia"/>
          <w:spacing w:val="-180"/>
        </w:rPr>
        <w:t>教</w:t>
      </w:r>
      <w:r w:rsidRPr="005C410E">
        <w:rPr>
          <w:rFonts w:hint="eastAsia"/>
          <w:spacing w:val="-180"/>
          <w:position w:val="22"/>
        </w:rPr>
        <w:t>。</w:t>
      </w:r>
      <w:r>
        <w:rPr>
          <w:rFonts w:hint="eastAsia"/>
        </w:rPr>
        <w:t>聚於一</w:t>
      </w:r>
      <w:r w:rsidRPr="005C410E">
        <w:rPr>
          <w:rFonts w:hint="eastAsia"/>
          <w:spacing w:val="-180"/>
        </w:rPr>
        <w:t>堂</w:t>
      </w:r>
      <w:r w:rsidRPr="005C410E">
        <w:rPr>
          <w:rFonts w:hint="eastAsia"/>
          <w:spacing w:val="-180"/>
          <w:position w:val="22"/>
        </w:rPr>
        <w:t>。</w:t>
      </w:r>
      <w:r>
        <w:rPr>
          <w:rFonts w:hint="eastAsia"/>
        </w:rPr>
        <w:t>宜乎大經不能告成</w:t>
      </w:r>
      <w:r w:rsidRPr="005C410E">
        <w:rPr>
          <w:rFonts w:hint="eastAsia"/>
          <w:spacing w:val="-180"/>
        </w:rPr>
        <w:t>功</w:t>
      </w:r>
      <w:r w:rsidRPr="005C410E">
        <w:rPr>
          <w:rFonts w:hint="eastAsia"/>
          <w:spacing w:val="-180"/>
          <w:position w:val="22"/>
        </w:rPr>
        <w:t>。</w:t>
      </w:r>
      <w:r>
        <w:rPr>
          <w:rFonts w:hint="eastAsia"/>
        </w:rPr>
        <w:t>今祗闕午</w:t>
      </w:r>
      <w:r w:rsidRPr="005C410E">
        <w:rPr>
          <w:rFonts w:hint="eastAsia"/>
          <w:spacing w:val="-180"/>
        </w:rPr>
        <w:t>集</w:t>
      </w:r>
      <w:r w:rsidRPr="005C410E">
        <w:rPr>
          <w:rFonts w:hint="eastAsia"/>
          <w:spacing w:val="-180"/>
          <w:position w:val="22"/>
        </w:rPr>
        <w:t>。</w:t>
      </w:r>
      <w:r>
        <w:rPr>
          <w:rFonts w:hint="eastAsia"/>
        </w:rPr>
        <w:t>爾方堅誠不</w:t>
      </w:r>
      <w:r w:rsidRPr="005C410E">
        <w:rPr>
          <w:rFonts w:hint="eastAsia"/>
          <w:spacing w:val="-180"/>
        </w:rPr>
        <w:t>變</w:t>
      </w:r>
      <w:r w:rsidRPr="005C410E">
        <w:rPr>
          <w:rFonts w:hint="eastAsia"/>
          <w:spacing w:val="-180"/>
          <w:position w:val="22"/>
        </w:rPr>
        <w:t>。</w:t>
      </w:r>
      <w:r>
        <w:rPr>
          <w:rFonts w:hint="eastAsia"/>
        </w:rPr>
        <w:t>亦可嘉</w:t>
      </w:r>
      <w:r w:rsidRPr="005C410E">
        <w:rPr>
          <w:rFonts w:hint="eastAsia"/>
          <w:spacing w:val="-180"/>
        </w:rPr>
        <w:t>矣</w:t>
      </w:r>
      <w:r w:rsidRPr="005C410E">
        <w:rPr>
          <w:rFonts w:hint="eastAsia"/>
          <w:spacing w:val="-180"/>
          <w:position w:val="22"/>
        </w:rPr>
        <w:t>。</w:t>
      </w:r>
      <w:r>
        <w:rPr>
          <w:rFonts w:hint="eastAsia"/>
        </w:rPr>
        <w:t>自明日</w:t>
      </w:r>
      <w:r w:rsidRPr="005C410E">
        <w:rPr>
          <w:rFonts w:hint="eastAsia"/>
          <w:spacing w:val="-180"/>
        </w:rPr>
        <w:t>起</w:t>
      </w:r>
      <w:r w:rsidRPr="005C410E">
        <w:rPr>
          <w:rFonts w:hint="eastAsia"/>
          <w:spacing w:val="-180"/>
          <w:position w:val="22"/>
        </w:rPr>
        <w:t>。</w:t>
      </w:r>
      <w:r>
        <w:rPr>
          <w:rFonts w:hint="eastAsia"/>
        </w:rPr>
        <w:t>順齒開</w:t>
      </w:r>
      <w:r w:rsidRPr="005C410E">
        <w:rPr>
          <w:rFonts w:hint="eastAsia"/>
          <w:spacing w:val="-180"/>
        </w:rPr>
        <w:t>幕</w:t>
      </w:r>
      <w:r w:rsidRPr="005C410E">
        <w:rPr>
          <w:rFonts w:hint="eastAsia"/>
          <w:spacing w:val="-180"/>
          <w:position w:val="22"/>
        </w:rPr>
        <w:t>。</w:t>
      </w:r>
      <w:r>
        <w:rPr>
          <w:rFonts w:hint="eastAsia"/>
        </w:rPr>
        <w:t>有像諸子記</w:t>
      </w:r>
      <w:r w:rsidRPr="005C410E">
        <w:rPr>
          <w:rFonts w:hint="eastAsia"/>
          <w:spacing w:val="-180"/>
        </w:rPr>
        <w:t>之</w:t>
      </w:r>
      <w:r w:rsidRPr="00125C2F">
        <w:rPr>
          <w:rFonts w:hint="eastAsia"/>
          <w:spacing w:val="-60"/>
          <w:position w:val="22"/>
        </w:rPr>
        <w:t>。</w:t>
      </w:r>
      <w:r w:rsidRPr="00A344ED">
        <w:rPr>
          <w:rFonts w:hint="eastAsia"/>
          <w:position w:val="4"/>
          <w:sz w:val="48"/>
          <w:eastAsianLayout w:id="1718839040" w:combine="1"/>
        </w:rPr>
        <w:t>凡有賜像無經者。均順齒開幕。是午經及銘訓誡俱不授矣。諸子皆為之悚懼不已。</w:t>
      </w:r>
    </w:p>
    <w:p w:rsidR="00BB1D43" w:rsidRDefault="00BB1D43" w:rsidP="004535BC">
      <w:pPr>
        <w:pStyle w:val="a9"/>
      </w:pPr>
      <w:r>
        <w:rPr>
          <w:rFonts w:hint="eastAsia"/>
        </w:rPr>
        <w:t>十二月十一日壬</w:t>
      </w:r>
      <w:r w:rsidRPr="0042445B">
        <w:rPr>
          <w:rFonts w:hint="eastAsia"/>
          <w:spacing w:val="60"/>
        </w:rPr>
        <w:t>午</w:t>
      </w:r>
      <w:r w:rsidRPr="00A344ED">
        <w:rPr>
          <w:rFonts w:hint="eastAsia"/>
          <w:position w:val="4"/>
          <w:sz w:val="48"/>
          <w:eastAsianLayout w:id="1718839040" w:combine="1"/>
        </w:rPr>
        <w:t>福緣約各修在壇潔誠求經</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達摩祖師過</w:t>
      </w:r>
      <w:r w:rsidRPr="005C410E">
        <w:rPr>
          <w:rFonts w:hint="eastAsia"/>
          <w:spacing w:val="-180"/>
        </w:rPr>
        <w:t>壇</w:t>
      </w:r>
      <w:r w:rsidRPr="00125C2F">
        <w:rPr>
          <w:rFonts w:hint="eastAsia"/>
          <w:spacing w:val="-60"/>
          <w:position w:val="22"/>
        </w:rPr>
        <w:t>。</w:t>
      </w:r>
      <w:r w:rsidRPr="00A344ED">
        <w:rPr>
          <w:rFonts w:hint="eastAsia"/>
          <w:position w:val="4"/>
          <w:sz w:val="48"/>
          <w:eastAsianLayout w:id="1718839040" w:combine="1"/>
        </w:rPr>
        <w:t>昨日奉訓。有午經不授之諭。諸弟子惶悚莫名。惟念感召神工。全在人靈。靈一不聚。神即為遷。此午經所以不授也。今日特召諸同人。設壇具疏懇求。復求在壇神聖仙佛。為之代求。故 達祖 孚帝示機如此。且以　仙師已於蘇壇開授首言。可見事已急矣。</w:t>
      </w:r>
      <w:r w:rsidR="0042445B" w:rsidRPr="0042445B">
        <w:rPr>
          <w:rFonts w:ascii="MS Gothic" w:eastAsia="MS Gothic" w:hAnsi="MS Gothic" w:cs="MS Gothic" w:hint="eastAsia"/>
          <w:position w:val="22"/>
        </w:rPr>
        <w:t> </w:t>
      </w:r>
    </w:p>
    <w:p w:rsidR="00BB1D43" w:rsidRDefault="00BB1D43" w:rsidP="004535BC">
      <w:pPr>
        <w:pStyle w:val="a9"/>
      </w:pPr>
      <w:r>
        <w:rPr>
          <w:rFonts w:hint="eastAsia"/>
        </w:rPr>
        <w:t>仙師今夕亥初過</w:t>
      </w:r>
      <w:r w:rsidRPr="005C410E">
        <w:rPr>
          <w:rFonts w:hint="eastAsia"/>
          <w:spacing w:val="-180"/>
        </w:rPr>
        <w:t>壇</w:t>
      </w:r>
      <w:r w:rsidRPr="005C410E">
        <w:rPr>
          <w:rFonts w:hint="eastAsia"/>
          <w:spacing w:val="-180"/>
          <w:position w:val="22"/>
        </w:rPr>
        <w:t>。</w:t>
      </w:r>
      <w:r>
        <w:rPr>
          <w:rFonts w:hint="eastAsia"/>
        </w:rPr>
        <w:t>諸子虔</w:t>
      </w:r>
      <w:r w:rsidRPr="005C410E">
        <w:rPr>
          <w:rFonts w:hint="eastAsia"/>
          <w:spacing w:val="-180"/>
        </w:rPr>
        <w:t>求</w:t>
      </w:r>
      <w:r w:rsidRPr="005C410E">
        <w:rPr>
          <w:rFonts w:hint="eastAsia"/>
          <w:spacing w:val="-180"/>
          <w:position w:val="22"/>
        </w:rPr>
        <w:t>。</w:t>
      </w:r>
      <w:r>
        <w:rPr>
          <w:rFonts w:hint="eastAsia"/>
        </w:rPr>
        <w:t>吾與鎮壇將軍去北天門代</w:t>
      </w:r>
      <w:r w:rsidRPr="005C410E">
        <w:rPr>
          <w:rFonts w:hint="eastAsia"/>
          <w:spacing w:val="-180"/>
        </w:rPr>
        <w:t>叩</w:t>
      </w:r>
      <w:r w:rsidRPr="005C410E">
        <w:rPr>
          <w:rFonts w:hint="eastAsia"/>
          <w:spacing w:val="-180"/>
          <w:position w:val="22"/>
        </w:rPr>
        <w:t>。</w:t>
      </w:r>
      <w:r>
        <w:rPr>
          <w:rFonts w:hint="eastAsia"/>
        </w:rPr>
        <w:t>午集正</w:t>
      </w:r>
      <w:r w:rsidRPr="005C410E">
        <w:rPr>
          <w:rFonts w:hint="eastAsia"/>
          <w:spacing w:val="-180"/>
        </w:rPr>
        <w:t>經</w:t>
      </w:r>
      <w:r w:rsidRPr="005C410E">
        <w:rPr>
          <w:rFonts w:hint="eastAsia"/>
          <w:spacing w:val="-180"/>
          <w:position w:val="22"/>
        </w:rPr>
        <w:t>。</w:t>
      </w:r>
      <w:r>
        <w:rPr>
          <w:rFonts w:hint="eastAsia"/>
        </w:rPr>
        <w:t>蘇壇已開經親</w:t>
      </w:r>
      <w:r w:rsidRPr="005C410E">
        <w:rPr>
          <w:rFonts w:hint="eastAsia"/>
          <w:spacing w:val="-180"/>
        </w:rPr>
        <w:t>授</w:t>
      </w:r>
      <w:r w:rsidRPr="005C410E">
        <w:rPr>
          <w:rFonts w:hint="eastAsia"/>
          <w:spacing w:val="-180"/>
          <w:position w:val="22"/>
        </w:rPr>
        <w:t>。</w:t>
      </w:r>
      <w:r>
        <w:rPr>
          <w:rFonts w:hint="eastAsia"/>
        </w:rPr>
        <w:t>天耳道</w:t>
      </w:r>
      <w:r w:rsidRPr="005C410E">
        <w:rPr>
          <w:rFonts w:hint="eastAsia"/>
          <w:spacing w:val="-180"/>
        </w:rPr>
        <w:t>人</w:t>
      </w:r>
      <w:r w:rsidRPr="005C410E">
        <w:rPr>
          <w:rFonts w:hint="eastAsia"/>
          <w:spacing w:val="-180"/>
          <w:position w:val="22"/>
        </w:rPr>
        <w:t>。</w:t>
      </w:r>
      <w:r>
        <w:rPr>
          <w:rFonts w:hint="eastAsia"/>
        </w:rPr>
        <w:t>一二年</w:t>
      </w:r>
      <w:r w:rsidRPr="005C410E">
        <w:rPr>
          <w:rFonts w:hint="eastAsia"/>
          <w:spacing w:val="-180"/>
        </w:rPr>
        <w:t>間</w:t>
      </w:r>
      <w:r w:rsidRPr="005C410E">
        <w:rPr>
          <w:rFonts w:hint="eastAsia"/>
          <w:spacing w:val="-180"/>
          <w:position w:val="22"/>
        </w:rPr>
        <w:t>。</w:t>
      </w:r>
      <w:r>
        <w:rPr>
          <w:rFonts w:hint="eastAsia"/>
        </w:rPr>
        <w:t>諸子有見天耳道</w:t>
      </w:r>
      <w:r w:rsidRPr="005C410E">
        <w:rPr>
          <w:rFonts w:hint="eastAsia"/>
          <w:spacing w:val="-180"/>
        </w:rPr>
        <w:t>人</w:t>
      </w:r>
      <w:r w:rsidRPr="005C410E">
        <w:rPr>
          <w:rFonts w:hint="eastAsia"/>
          <w:spacing w:val="-180"/>
          <w:position w:val="22"/>
        </w:rPr>
        <w:t>。</w:t>
      </w:r>
      <w:r>
        <w:rPr>
          <w:rFonts w:hint="eastAsia"/>
        </w:rPr>
        <w:t>於籐籬茅屋三間之</w:t>
      </w:r>
      <w:r w:rsidRPr="005C410E">
        <w:rPr>
          <w:rFonts w:hint="eastAsia"/>
          <w:spacing w:val="-180"/>
        </w:rPr>
        <w:t>中</w:t>
      </w:r>
      <w:r w:rsidRPr="005C410E">
        <w:rPr>
          <w:rFonts w:hint="eastAsia"/>
          <w:spacing w:val="-180"/>
          <w:position w:val="22"/>
        </w:rPr>
        <w:t>。</w:t>
      </w:r>
      <w:r>
        <w:rPr>
          <w:rFonts w:hint="eastAsia"/>
        </w:rPr>
        <w:t>先經後</w:t>
      </w:r>
      <w:r w:rsidRPr="005C410E">
        <w:rPr>
          <w:rFonts w:hint="eastAsia"/>
          <w:spacing w:val="-180"/>
        </w:rPr>
        <w:t>經</w:t>
      </w:r>
      <w:r w:rsidRPr="005C410E">
        <w:rPr>
          <w:rFonts w:hint="eastAsia"/>
          <w:spacing w:val="-180"/>
          <w:position w:val="22"/>
        </w:rPr>
        <w:t>。</w:t>
      </w:r>
      <w:r>
        <w:rPr>
          <w:rFonts w:hint="eastAsia"/>
        </w:rPr>
        <w:t>可以合</w:t>
      </w:r>
      <w:r w:rsidRPr="005C410E">
        <w:rPr>
          <w:rFonts w:hint="eastAsia"/>
          <w:spacing w:val="-180"/>
        </w:rPr>
        <w:t>參</w:t>
      </w:r>
      <w:r w:rsidRPr="005C410E">
        <w:rPr>
          <w:rFonts w:hint="eastAsia"/>
          <w:spacing w:val="-180"/>
          <w:position w:val="22"/>
        </w:rPr>
        <w:t>。</w:t>
      </w:r>
      <w:r>
        <w:rPr>
          <w:rFonts w:hint="eastAsia"/>
        </w:rPr>
        <w:t>吾</w:t>
      </w:r>
      <w:r w:rsidRPr="005C410E">
        <w:rPr>
          <w:rFonts w:hint="eastAsia"/>
          <w:spacing w:val="-180"/>
        </w:rPr>
        <w:t>去</w:t>
      </w:r>
      <w:r w:rsidRPr="005C410E">
        <w:rPr>
          <w:rFonts w:hint="eastAsia"/>
          <w:spacing w:val="-180"/>
          <w:position w:val="22"/>
        </w:rPr>
        <w:t>。</w:t>
      </w:r>
      <w:r>
        <w:rPr>
          <w:rFonts w:hint="eastAsia"/>
        </w:rPr>
        <w:t>四十度</w:t>
      </w:r>
      <w:r w:rsidRPr="005C410E">
        <w:rPr>
          <w:rFonts w:hint="eastAsia"/>
          <w:spacing w:val="-180"/>
        </w:rPr>
        <w:t>來</w:t>
      </w:r>
      <w:r w:rsidRPr="005C410E">
        <w:rPr>
          <w:rFonts w:hint="eastAsia"/>
          <w:spacing w:val="-180"/>
          <w:position w:val="22"/>
        </w:rPr>
        <w:t>。</w:t>
      </w:r>
    </w:p>
    <w:p w:rsidR="00BB1D43" w:rsidRDefault="00BB1D43" w:rsidP="004535BC">
      <w:pPr>
        <w:pStyle w:val="a9"/>
      </w:pPr>
      <w:r>
        <w:rPr>
          <w:rFonts w:hint="eastAsia"/>
        </w:rPr>
        <w:lastRenderedPageBreak/>
        <w:t>赤幢童子過蘇塘</w:t>
      </w:r>
      <w:r w:rsidRPr="005C410E">
        <w:rPr>
          <w:rFonts w:hint="eastAsia"/>
          <w:spacing w:val="-180"/>
        </w:rPr>
        <w:t>來</w:t>
      </w:r>
      <w:r w:rsidRPr="005C410E">
        <w:rPr>
          <w:rFonts w:hint="eastAsia"/>
          <w:spacing w:val="-180"/>
          <w:position w:val="22"/>
        </w:rPr>
        <w:t>。</w:t>
      </w:r>
      <w:r>
        <w:rPr>
          <w:rFonts w:hint="eastAsia"/>
        </w:rPr>
        <w:t xml:space="preserve">　達祖　孚帝護壇在</w:t>
      </w:r>
      <w:r w:rsidRPr="005C410E">
        <w:rPr>
          <w:rFonts w:hint="eastAsia"/>
          <w:spacing w:val="-180"/>
        </w:rPr>
        <w:t>南</w:t>
      </w:r>
      <w:r w:rsidRPr="005C410E">
        <w:rPr>
          <w:rFonts w:hint="eastAsia"/>
          <w:spacing w:val="-180"/>
          <w:position w:val="22"/>
        </w:rPr>
        <w:t>。</w:t>
      </w:r>
      <w:r>
        <w:rPr>
          <w:rFonts w:hint="eastAsia"/>
        </w:rPr>
        <w:t>不能</w:t>
      </w:r>
      <w:r w:rsidRPr="005C410E">
        <w:rPr>
          <w:rFonts w:hint="eastAsia"/>
          <w:spacing w:val="-180"/>
        </w:rPr>
        <w:t>到</w:t>
      </w:r>
      <w:r w:rsidRPr="005C410E">
        <w:rPr>
          <w:rFonts w:hint="eastAsia"/>
          <w:spacing w:val="-180"/>
          <w:position w:val="22"/>
        </w:rPr>
        <w:t>。</w:t>
      </w:r>
      <w:r>
        <w:rPr>
          <w:rFonts w:hint="eastAsia"/>
        </w:rPr>
        <w:t>亥初正經授畢首</w:t>
      </w:r>
      <w:r w:rsidRPr="005C410E">
        <w:rPr>
          <w:rFonts w:hint="eastAsia"/>
          <w:spacing w:val="-180"/>
        </w:rPr>
        <w:t>言</w:t>
      </w:r>
      <w:r w:rsidRPr="005C410E">
        <w:rPr>
          <w:rFonts w:hint="eastAsia"/>
          <w:spacing w:val="-180"/>
          <w:position w:val="22"/>
        </w:rPr>
        <w:t>。</w:t>
      </w:r>
      <w:r>
        <w:rPr>
          <w:rFonts w:hint="eastAsia"/>
        </w:rPr>
        <w:t>隨</w:t>
      </w:r>
    </w:p>
    <w:p w:rsidR="00BB1D43" w:rsidRDefault="00BB1D43" w:rsidP="004535BC">
      <w:pPr>
        <w:pStyle w:val="a9"/>
      </w:pPr>
      <w:r>
        <w:rPr>
          <w:rFonts w:hint="eastAsia"/>
        </w:rPr>
        <w:t>師駕過</w:t>
      </w:r>
      <w:r w:rsidRPr="005C410E">
        <w:rPr>
          <w:rFonts w:hint="eastAsia"/>
          <w:spacing w:val="-180"/>
        </w:rPr>
        <w:t>此</w:t>
      </w:r>
      <w:r w:rsidRPr="005C410E">
        <w:rPr>
          <w:rFonts w:hint="eastAsia"/>
          <w:spacing w:val="-180"/>
          <w:position w:val="22"/>
        </w:rPr>
        <w:t>。</w:t>
      </w:r>
      <w:r>
        <w:rPr>
          <w:rFonts w:hint="eastAsia"/>
        </w:rPr>
        <w:t xml:space="preserve">　孚帝留</w:t>
      </w:r>
      <w:r w:rsidRPr="005C410E">
        <w:rPr>
          <w:rFonts w:hint="eastAsia"/>
          <w:spacing w:val="-180"/>
        </w:rPr>
        <w:t>詩</w:t>
      </w:r>
      <w:r w:rsidRPr="005C410E">
        <w:rPr>
          <w:rFonts w:hint="eastAsia"/>
          <w:spacing w:val="-180"/>
          <w:position w:val="22"/>
        </w:rPr>
        <w:t>。</w:t>
      </w:r>
      <w:r>
        <w:rPr>
          <w:rFonts w:hint="eastAsia"/>
        </w:rPr>
        <w:t>池桃瑤草栽於</w:t>
      </w:r>
      <w:r w:rsidRPr="005C410E">
        <w:rPr>
          <w:rFonts w:hint="eastAsia"/>
          <w:spacing w:val="-180"/>
        </w:rPr>
        <w:t>此</w:t>
      </w:r>
      <w:r w:rsidRPr="005C410E">
        <w:rPr>
          <w:rFonts w:hint="eastAsia"/>
          <w:spacing w:val="-180"/>
          <w:position w:val="22"/>
        </w:rPr>
        <w:t>。</w:t>
      </w:r>
      <w:r>
        <w:rPr>
          <w:rFonts w:hint="eastAsia"/>
        </w:rPr>
        <w:t>何苦風波又折</w:t>
      </w:r>
      <w:r w:rsidRPr="005C410E">
        <w:rPr>
          <w:rFonts w:hint="eastAsia"/>
          <w:spacing w:val="-180"/>
        </w:rPr>
        <w:t>枝</w:t>
      </w:r>
      <w:r w:rsidRPr="005C410E">
        <w:rPr>
          <w:rFonts w:hint="eastAsia"/>
          <w:spacing w:val="-180"/>
          <w:position w:val="22"/>
        </w:rPr>
        <w:t>。</w:t>
      </w:r>
      <w:r>
        <w:rPr>
          <w:rFonts w:hint="eastAsia"/>
        </w:rPr>
        <w:t>眼看三千大世</w:t>
      </w:r>
      <w:r w:rsidRPr="005C410E">
        <w:rPr>
          <w:rFonts w:hint="eastAsia"/>
          <w:spacing w:val="-180"/>
        </w:rPr>
        <w:t>界</w:t>
      </w:r>
      <w:r w:rsidRPr="005C410E">
        <w:rPr>
          <w:rFonts w:hint="eastAsia"/>
          <w:spacing w:val="-180"/>
          <w:position w:val="22"/>
        </w:rPr>
        <w:t>。</w:t>
      </w:r>
      <w:r>
        <w:rPr>
          <w:rFonts w:hint="eastAsia"/>
        </w:rPr>
        <w:t>輪轅合轍共驅</w:t>
      </w:r>
      <w:r w:rsidRPr="005C410E">
        <w:rPr>
          <w:rFonts w:hint="eastAsia"/>
          <w:spacing w:val="-180"/>
        </w:rPr>
        <w:t>馳</w:t>
      </w:r>
      <w:r w:rsidRPr="005C410E">
        <w:rPr>
          <w:rFonts w:hint="eastAsia"/>
          <w:spacing w:val="-180"/>
          <w:position w:val="22"/>
        </w:rPr>
        <w:t>。</w:t>
      </w:r>
      <w:r>
        <w:rPr>
          <w:rFonts w:hint="eastAsia"/>
        </w:rPr>
        <w:t>細參自</w:t>
      </w:r>
      <w:r w:rsidRPr="005C410E">
        <w:rPr>
          <w:rFonts w:hint="eastAsia"/>
          <w:spacing w:val="-180"/>
        </w:rPr>
        <w:t>知</w:t>
      </w:r>
      <w:r w:rsidRPr="00125C2F">
        <w:rPr>
          <w:rFonts w:hint="eastAsia"/>
          <w:spacing w:val="-60"/>
          <w:position w:val="22"/>
        </w:rPr>
        <w:t>。</w:t>
      </w:r>
      <w:r w:rsidRPr="00A344ED">
        <w:rPr>
          <w:rFonts w:hint="eastAsia"/>
          <w:position w:val="4"/>
          <w:sz w:val="48"/>
          <w:eastAsianLayout w:id="1718839040" w:combine="1"/>
        </w:rPr>
        <w:t>此處經壇。本發源於濱縣。故有池桃瑤草栽於此之句。諸子中有以私見見嫉之意。此不授午經之一端也。</w:t>
      </w:r>
      <w:r w:rsidR="00BA798C">
        <w:rPr>
          <w:rFonts w:hint="eastAsia"/>
        </w:rPr>
        <w:t xml:space="preserve">　</w:t>
      </w:r>
      <w:r>
        <w:rPr>
          <w:rFonts w:hint="eastAsia"/>
        </w:rPr>
        <w:t>師至再</w:t>
      </w:r>
      <w:r w:rsidRPr="005C410E">
        <w:rPr>
          <w:rFonts w:hint="eastAsia"/>
          <w:spacing w:val="-180"/>
        </w:rPr>
        <w:t>叩</w:t>
      </w:r>
      <w:r w:rsidRPr="005C410E">
        <w:rPr>
          <w:rFonts w:hint="eastAsia"/>
          <w:spacing w:val="-180"/>
          <w:position w:val="22"/>
        </w:rPr>
        <w:t>。</w:t>
      </w:r>
      <w:r w:rsidR="00BA798C">
        <w:rPr>
          <w:rFonts w:hint="eastAsia"/>
        </w:rPr>
        <w:t>吾復</w:t>
      </w:r>
      <w:r>
        <w:rPr>
          <w:rFonts w:hint="eastAsia"/>
        </w:rPr>
        <w:t>孚帝　達祖命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鶴神劉勰</w:t>
      </w:r>
      <w:r w:rsidRPr="005C410E">
        <w:rPr>
          <w:rFonts w:hint="eastAsia"/>
          <w:spacing w:val="-180"/>
        </w:rPr>
        <w:t>到</w:t>
      </w:r>
      <w:r w:rsidRPr="005C410E">
        <w:rPr>
          <w:rFonts w:hint="eastAsia"/>
          <w:spacing w:val="-180"/>
          <w:position w:val="22"/>
        </w:rPr>
        <w:t>。</w:t>
      </w:r>
      <w:r>
        <w:rPr>
          <w:rFonts w:hint="eastAsia"/>
        </w:rPr>
        <w:t>疏表收獻</w:t>
      </w:r>
      <w:r w:rsidR="00BA798C">
        <w:rPr>
          <w:rFonts w:hint="eastAsia"/>
        </w:rPr>
        <w:t xml:space="preserve">　</w:t>
      </w:r>
      <w:r>
        <w:rPr>
          <w:rFonts w:hint="eastAsia"/>
        </w:rPr>
        <w:t>師</w:t>
      </w:r>
      <w:r w:rsidRPr="005C410E">
        <w:rPr>
          <w:rFonts w:hint="eastAsia"/>
          <w:spacing w:val="-180"/>
        </w:rPr>
        <w:t>閱</w:t>
      </w:r>
      <w:r w:rsidRPr="005C410E">
        <w:rPr>
          <w:rFonts w:hint="eastAsia"/>
          <w:spacing w:val="-180"/>
          <w:position w:val="22"/>
        </w:rPr>
        <w:t>。</w:t>
      </w:r>
      <w:r w:rsidR="00BA798C">
        <w:rPr>
          <w:rFonts w:hint="eastAsia"/>
        </w:rPr>
        <w:t xml:space="preserve">　</w:t>
      </w:r>
      <w:r>
        <w:rPr>
          <w:rFonts w:hint="eastAsia"/>
        </w:rPr>
        <w:t>仙師一度前過此</w:t>
      </w:r>
      <w:r w:rsidRPr="005C410E">
        <w:rPr>
          <w:rFonts w:hint="eastAsia"/>
          <w:spacing w:val="-180"/>
        </w:rPr>
        <w:t>去</w:t>
      </w:r>
      <w:r w:rsidRPr="005C410E">
        <w:rPr>
          <w:rFonts w:hint="eastAsia"/>
          <w:spacing w:val="-180"/>
          <w:position w:val="22"/>
        </w:rPr>
        <w:t>。</w:t>
      </w:r>
      <w:r>
        <w:rPr>
          <w:rFonts w:hint="eastAsia"/>
        </w:rPr>
        <w:t>明日春谿午刻開</w:t>
      </w:r>
      <w:r w:rsidRPr="005C410E">
        <w:rPr>
          <w:rFonts w:hint="eastAsia"/>
          <w:spacing w:val="-180"/>
        </w:rPr>
        <w:t>幕</w:t>
      </w:r>
      <w:r w:rsidRPr="005C410E">
        <w:rPr>
          <w:rFonts w:hint="eastAsia"/>
          <w:spacing w:val="-180"/>
          <w:position w:val="22"/>
        </w:rPr>
        <w:t>。</w:t>
      </w:r>
      <w:r>
        <w:rPr>
          <w:rFonts w:hint="eastAsia"/>
        </w:rPr>
        <w:t>解空十三午刻開</w:t>
      </w:r>
      <w:r w:rsidRPr="005C410E">
        <w:rPr>
          <w:rFonts w:hint="eastAsia"/>
          <w:spacing w:val="-180"/>
        </w:rPr>
        <w:t>幕</w:t>
      </w:r>
      <w:r w:rsidRPr="005C410E">
        <w:rPr>
          <w:rFonts w:hint="eastAsia"/>
          <w:spacing w:val="-180"/>
          <w:position w:val="22"/>
        </w:rPr>
        <w:t>。</w:t>
      </w:r>
      <w:r w:rsidR="00BA798C">
        <w:rPr>
          <w:rFonts w:hint="eastAsia"/>
        </w:rPr>
        <w:t xml:space="preserve">　</w:t>
      </w:r>
      <w:r>
        <w:rPr>
          <w:rFonts w:hint="eastAsia"/>
        </w:rPr>
        <w:t>仙師均</w:t>
      </w:r>
      <w:r w:rsidRPr="005C410E">
        <w:rPr>
          <w:rFonts w:hint="eastAsia"/>
          <w:spacing w:val="-180"/>
        </w:rPr>
        <w:t>到</w:t>
      </w:r>
      <w:r w:rsidRPr="005C410E">
        <w:rPr>
          <w:rFonts w:hint="eastAsia"/>
          <w:spacing w:val="-180"/>
          <w:position w:val="22"/>
        </w:rPr>
        <w:t>。</w:t>
      </w:r>
      <w:r>
        <w:rPr>
          <w:rFonts w:hint="eastAsia"/>
        </w:rPr>
        <w:t>諸子</w:t>
      </w:r>
      <w:r w:rsidRPr="005C410E">
        <w:rPr>
          <w:rFonts w:hint="eastAsia"/>
          <w:spacing w:val="-180"/>
        </w:rPr>
        <w:t>叩</w:t>
      </w:r>
      <w:r w:rsidRPr="005C410E">
        <w:rPr>
          <w:rFonts w:hint="eastAsia"/>
          <w:spacing w:val="-180"/>
          <w:position w:val="22"/>
        </w:rPr>
        <w:t>。</w:t>
      </w:r>
      <w:r w:rsidR="00BA798C">
        <w:rPr>
          <w:rFonts w:hint="eastAsia"/>
        </w:rPr>
        <w:t xml:space="preserve">　</w:t>
      </w:r>
      <w:r>
        <w:rPr>
          <w:rFonts w:hint="eastAsia"/>
        </w:rPr>
        <w:t>師親</w:t>
      </w:r>
      <w:r w:rsidRPr="005C410E">
        <w:rPr>
          <w:rFonts w:hint="eastAsia"/>
          <w:spacing w:val="-180"/>
        </w:rPr>
        <w:t>俞</w:t>
      </w:r>
      <w:r w:rsidRPr="005C410E">
        <w:rPr>
          <w:rFonts w:hint="eastAsia"/>
          <w:spacing w:val="-180"/>
          <w:position w:val="22"/>
        </w:rPr>
        <w:t>。</w:t>
      </w:r>
      <w:r>
        <w:rPr>
          <w:rFonts w:hint="eastAsia"/>
        </w:rPr>
        <w:t>吾不能代</w:t>
      </w:r>
      <w:r w:rsidRPr="005C410E">
        <w:rPr>
          <w:rFonts w:hint="eastAsia"/>
          <w:spacing w:val="-180"/>
        </w:rPr>
        <w:t>求</w:t>
      </w:r>
      <w:r w:rsidRPr="005C410E">
        <w:rPr>
          <w:rFonts w:hint="eastAsia"/>
          <w:spacing w:val="-180"/>
          <w:position w:val="22"/>
        </w:rPr>
        <w:t>。</w:t>
      </w:r>
      <w:r>
        <w:rPr>
          <w:rFonts w:hint="eastAsia"/>
        </w:rPr>
        <w:t>圖說十五准</w:t>
      </w:r>
      <w:r w:rsidRPr="005C410E">
        <w:rPr>
          <w:rFonts w:hint="eastAsia"/>
          <w:spacing w:val="-180"/>
        </w:rPr>
        <w:t>授</w:t>
      </w:r>
      <w:r w:rsidRPr="005C410E">
        <w:rPr>
          <w:rFonts w:hint="eastAsia"/>
          <w:spacing w:val="-180"/>
          <w:position w:val="22"/>
        </w:rPr>
        <w:t>。</w:t>
      </w:r>
      <w:r>
        <w:rPr>
          <w:rFonts w:hint="eastAsia"/>
        </w:rPr>
        <w:t>正副集宜再加虔</w:t>
      </w:r>
      <w:r w:rsidRPr="005C410E">
        <w:rPr>
          <w:rFonts w:hint="eastAsia"/>
          <w:spacing w:val="-180"/>
        </w:rPr>
        <w:t>求</w:t>
      </w:r>
      <w:r w:rsidRPr="005C410E">
        <w:rPr>
          <w:rFonts w:hint="eastAsia"/>
          <w:spacing w:val="-180"/>
          <w:position w:val="22"/>
        </w:rPr>
        <w:t>。</w:t>
      </w:r>
      <w:r>
        <w:rPr>
          <w:rFonts w:hint="eastAsia"/>
        </w:rPr>
        <w:t>尚可蒙俞允</w:t>
      </w:r>
      <w:r w:rsidRPr="005C410E">
        <w:rPr>
          <w:rFonts w:hint="eastAsia"/>
          <w:spacing w:val="-180"/>
        </w:rPr>
        <w:t>也</w:t>
      </w:r>
      <w:r w:rsidRPr="005C410E">
        <w:rPr>
          <w:rFonts w:hint="eastAsia"/>
          <w:spacing w:val="-180"/>
          <w:position w:val="22"/>
        </w:rPr>
        <w:t>。</w:t>
      </w:r>
      <w:r>
        <w:rPr>
          <w:rFonts w:hint="eastAsia"/>
        </w:rPr>
        <w:t>心志不</w:t>
      </w:r>
      <w:r w:rsidRPr="005C410E">
        <w:rPr>
          <w:rFonts w:hint="eastAsia"/>
          <w:spacing w:val="-180"/>
        </w:rPr>
        <w:t>合</w:t>
      </w:r>
      <w:r w:rsidRPr="005C410E">
        <w:rPr>
          <w:rFonts w:hint="eastAsia"/>
          <w:spacing w:val="-180"/>
          <w:position w:val="22"/>
        </w:rPr>
        <w:t>。</w:t>
      </w:r>
      <w:r>
        <w:rPr>
          <w:rFonts w:hint="eastAsia"/>
        </w:rPr>
        <w:t>最忌勞心妄</w:t>
      </w:r>
      <w:r w:rsidRPr="005C410E">
        <w:rPr>
          <w:rFonts w:hint="eastAsia"/>
          <w:spacing w:val="-180"/>
        </w:rPr>
        <w:t>思</w:t>
      </w:r>
      <w:r w:rsidRPr="005C410E">
        <w:rPr>
          <w:rFonts w:hint="eastAsia"/>
          <w:spacing w:val="-180"/>
          <w:position w:val="22"/>
        </w:rPr>
        <w:t>。</w:t>
      </w:r>
      <w:r>
        <w:rPr>
          <w:rFonts w:hint="eastAsia"/>
        </w:rPr>
        <w:t>別有用</w:t>
      </w:r>
      <w:r w:rsidRPr="005C410E">
        <w:rPr>
          <w:rFonts w:hint="eastAsia"/>
          <w:spacing w:val="-180"/>
        </w:rPr>
        <w:t>心</w:t>
      </w:r>
      <w:r w:rsidRPr="005C410E">
        <w:rPr>
          <w:rFonts w:hint="eastAsia"/>
          <w:spacing w:val="-180"/>
          <w:position w:val="22"/>
        </w:rPr>
        <w:t>。</w:t>
      </w:r>
      <w:r>
        <w:rPr>
          <w:rFonts w:hint="eastAsia"/>
        </w:rPr>
        <w:t>尤為不</w:t>
      </w:r>
      <w:r w:rsidRPr="005C410E">
        <w:rPr>
          <w:rFonts w:hint="eastAsia"/>
          <w:spacing w:val="-180"/>
        </w:rPr>
        <w:t>可</w:t>
      </w:r>
      <w:r w:rsidRPr="005C410E">
        <w:rPr>
          <w:rFonts w:hint="eastAsia"/>
          <w:spacing w:val="-180"/>
          <w:position w:val="22"/>
        </w:rPr>
        <w:t>。</w:t>
      </w:r>
      <w:r>
        <w:rPr>
          <w:rFonts w:hint="eastAsia"/>
        </w:rPr>
        <w:t>諸方參</w:t>
      </w:r>
      <w:r w:rsidRPr="005C410E">
        <w:rPr>
          <w:rFonts w:hint="eastAsia"/>
          <w:spacing w:val="-180"/>
        </w:rPr>
        <w:t>透</w:t>
      </w:r>
      <w:r w:rsidRPr="005C410E">
        <w:rPr>
          <w:rFonts w:hint="eastAsia"/>
          <w:spacing w:val="-180"/>
          <w:position w:val="22"/>
        </w:rPr>
        <w:t>。</w:t>
      </w:r>
      <w:r>
        <w:rPr>
          <w:rFonts w:hint="eastAsia"/>
        </w:rPr>
        <w:t>掌監兩</w:t>
      </w:r>
      <w:r w:rsidRPr="005C410E">
        <w:rPr>
          <w:rFonts w:hint="eastAsia"/>
          <w:spacing w:val="-180"/>
        </w:rPr>
        <w:t>方</w:t>
      </w:r>
      <w:r w:rsidRPr="005C410E">
        <w:rPr>
          <w:rFonts w:hint="eastAsia"/>
          <w:spacing w:val="-180"/>
          <w:position w:val="22"/>
        </w:rPr>
        <w:t>。</w:t>
      </w:r>
      <w:r>
        <w:rPr>
          <w:rFonts w:hint="eastAsia"/>
        </w:rPr>
        <w:t>二者顧名思</w:t>
      </w:r>
      <w:r w:rsidRPr="005C410E">
        <w:rPr>
          <w:rFonts w:hint="eastAsia"/>
          <w:spacing w:val="-180"/>
        </w:rPr>
        <w:t>義</w:t>
      </w:r>
      <w:r w:rsidRPr="005C410E">
        <w:rPr>
          <w:rFonts w:hint="eastAsia"/>
          <w:spacing w:val="-180"/>
          <w:position w:val="22"/>
        </w:rPr>
        <w:t>。</w:t>
      </w:r>
      <w:r>
        <w:rPr>
          <w:rFonts w:hint="eastAsia"/>
        </w:rPr>
        <w:t>自有回天之</w:t>
      </w:r>
      <w:r w:rsidRPr="005C410E">
        <w:rPr>
          <w:rFonts w:hint="eastAsia"/>
          <w:spacing w:val="-180"/>
        </w:rPr>
        <w:t>功</w:t>
      </w:r>
      <w:r w:rsidRPr="005C410E">
        <w:rPr>
          <w:rFonts w:hint="eastAsia"/>
          <w:spacing w:val="-180"/>
          <w:position w:val="22"/>
        </w:rPr>
        <w:t>。</w:t>
      </w:r>
      <w:r>
        <w:rPr>
          <w:rFonts w:hint="eastAsia"/>
        </w:rPr>
        <w:t>不可各存各</w:t>
      </w:r>
      <w:r w:rsidRPr="005C410E">
        <w:rPr>
          <w:rFonts w:hint="eastAsia"/>
          <w:spacing w:val="-180"/>
        </w:rPr>
        <w:t>見</w:t>
      </w:r>
      <w:r w:rsidRPr="005C410E">
        <w:rPr>
          <w:rFonts w:hint="eastAsia"/>
          <w:spacing w:val="-180"/>
          <w:position w:val="22"/>
        </w:rPr>
        <w:t>。</w:t>
      </w:r>
      <w:r>
        <w:rPr>
          <w:rFonts w:hint="eastAsia"/>
        </w:rPr>
        <w:t>背則復將復</w:t>
      </w:r>
      <w:r w:rsidRPr="005C410E">
        <w:rPr>
          <w:rFonts w:hint="eastAsia"/>
          <w:spacing w:val="-180"/>
        </w:rPr>
        <w:t>我</w:t>
      </w:r>
      <w:r w:rsidRPr="005C410E">
        <w:rPr>
          <w:rFonts w:hint="eastAsia"/>
          <w:spacing w:val="-180"/>
          <w:position w:val="22"/>
        </w:rPr>
        <w:t>。</w:t>
      </w:r>
      <w:r>
        <w:rPr>
          <w:rFonts w:hint="eastAsia"/>
        </w:rPr>
        <w:t>靈而還</w:t>
      </w:r>
      <w:r w:rsidRPr="005C410E">
        <w:rPr>
          <w:rFonts w:hint="eastAsia"/>
          <w:spacing w:val="-180"/>
        </w:rPr>
        <w:t>靈</w:t>
      </w:r>
      <w:r w:rsidRPr="005C410E">
        <w:rPr>
          <w:rFonts w:hint="eastAsia"/>
          <w:spacing w:val="-180"/>
          <w:position w:val="22"/>
        </w:rPr>
        <w:t>。</w:t>
      </w:r>
      <w:r>
        <w:rPr>
          <w:rFonts w:hint="eastAsia"/>
        </w:rPr>
        <w:t>切</w:t>
      </w:r>
      <w:r w:rsidRPr="005C410E">
        <w:rPr>
          <w:rFonts w:hint="eastAsia"/>
          <w:spacing w:val="-180"/>
        </w:rPr>
        <w:t>注</w:t>
      </w:r>
      <w:r w:rsidRPr="005C410E">
        <w:rPr>
          <w:rFonts w:hint="eastAsia"/>
          <w:spacing w:val="-180"/>
          <w:position w:val="22"/>
        </w:rPr>
        <w:t>。</w:t>
      </w:r>
      <w:r>
        <w:rPr>
          <w:rFonts w:hint="eastAsia"/>
        </w:rPr>
        <w:t>切</w:t>
      </w:r>
      <w:r w:rsidRPr="005C410E">
        <w:rPr>
          <w:rFonts w:hint="eastAsia"/>
          <w:spacing w:val="-180"/>
        </w:rPr>
        <w:t>注</w:t>
      </w:r>
      <w:r w:rsidRPr="00125C2F">
        <w:rPr>
          <w:rFonts w:hint="eastAsia"/>
          <w:spacing w:val="-60"/>
          <w:position w:val="22"/>
        </w:rPr>
        <w:t>。</w:t>
      </w:r>
      <w:r w:rsidRPr="00A344ED">
        <w:rPr>
          <w:rFonts w:hint="eastAsia"/>
          <w:position w:val="4"/>
          <w:sz w:val="48"/>
          <w:eastAsianLayout w:id="1718839040" w:combine="1"/>
        </w:rPr>
        <w:t>默靖福緣以掌監顧名思義。有回天之功。更不能不自省自責。藉回萬一。尤以背則復將復我。靈而還靈之語。更可懼也。擬明日合壇弟子。具疏悔過環跪虔求。</w:t>
      </w:r>
    </w:p>
    <w:p w:rsidR="00BB1D43" w:rsidRDefault="00BB1D43" w:rsidP="004535BC">
      <w:pPr>
        <w:pStyle w:val="a9"/>
      </w:pPr>
      <w:r>
        <w:rPr>
          <w:rFonts w:hint="eastAsia"/>
        </w:rPr>
        <w:t>十二月十二日癸未春谿開</w:t>
      </w:r>
      <w:r w:rsidRPr="00262AE4">
        <w:rPr>
          <w:rFonts w:hint="eastAsia"/>
          <w:spacing w:val="60"/>
        </w:rPr>
        <w:t>幕</w:t>
      </w:r>
      <w:r w:rsidRPr="00262AE4">
        <w:rPr>
          <w:rFonts w:hint="eastAsia"/>
          <w:sz w:val="24"/>
          <w:szCs w:val="24"/>
        </w:rPr>
        <w:t>在後營坊街</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李耳獻寶叩幕去</w:t>
      </w:r>
      <w:r w:rsidRPr="00262AE4">
        <w:rPr>
          <w:rFonts w:hint="eastAsia"/>
          <w:sz w:val="24"/>
          <w:szCs w:val="24"/>
        </w:rPr>
        <w:t xml:space="preserve">　</w:t>
      </w:r>
      <w:r w:rsidR="00262AE4" w:rsidRPr="00262AE4">
        <w:rPr>
          <w:rFonts w:ascii="TYSymbols" w:eastAsia="TYSymbols" w:hAnsi="TYSymbols" w:hint="eastAsia"/>
          <w:position w:val="8"/>
          <w:sz w:val="48"/>
          <w:szCs w:val="48"/>
        </w:rPr>
        <w:t>󾑒</w:t>
      </w:r>
      <w:r w:rsidR="00262AE4">
        <w:rPr>
          <w:rFonts w:hint="eastAsia"/>
        </w:rPr>
        <w:t xml:space="preserve">　　</w:t>
      </w:r>
      <w:r>
        <w:rPr>
          <w:rFonts w:hint="eastAsia"/>
        </w:rPr>
        <w:t>毘盧佛叩幕</w:t>
      </w:r>
      <w:r w:rsidRPr="00262AE4">
        <w:rPr>
          <w:rFonts w:hint="eastAsia"/>
          <w:sz w:val="24"/>
          <w:szCs w:val="24"/>
        </w:rPr>
        <w:t xml:space="preserve">　</w:t>
      </w:r>
      <w:r w:rsidR="00262AE4" w:rsidRPr="00262AE4">
        <w:rPr>
          <w:rFonts w:ascii="TYSymbols" w:eastAsia="TYSymbols" w:hAnsi="TYSymbols" w:hint="eastAsia"/>
          <w:position w:val="8"/>
          <w:sz w:val="48"/>
          <w:szCs w:val="48"/>
        </w:rPr>
        <w:t>󾐲</w:t>
      </w:r>
      <w:r>
        <w:rPr>
          <w:rFonts w:hint="eastAsia"/>
        </w:rPr>
        <w:t xml:space="preserve">　</w:t>
      </w:r>
      <w:r w:rsidR="00262AE4">
        <w:rPr>
          <w:rFonts w:hint="eastAsia"/>
        </w:rPr>
        <w:t xml:space="preserve">　</w:t>
      </w:r>
      <w:r>
        <w:rPr>
          <w:rFonts w:hint="eastAsia"/>
        </w:rPr>
        <w:t>謨祖獻寶叩幕去</w:t>
      </w:r>
      <w:r w:rsidRPr="00262AE4">
        <w:rPr>
          <w:rFonts w:hint="eastAsia"/>
          <w:sz w:val="24"/>
          <w:szCs w:val="24"/>
        </w:rPr>
        <w:t xml:space="preserve">　</w:t>
      </w:r>
      <w:r w:rsidR="00262AE4" w:rsidRPr="00262AE4">
        <w:rPr>
          <w:rFonts w:ascii="TYSymbols" w:eastAsia="TYSymbols" w:hAnsi="TYSymbols" w:hint="eastAsia"/>
          <w:position w:val="8"/>
          <w:sz w:val="48"/>
          <w:szCs w:val="48"/>
        </w:rPr>
        <w:t>󾐡</w:t>
      </w:r>
      <w:r>
        <w:rPr>
          <w:rFonts w:hint="eastAsia"/>
        </w:rPr>
        <w:t xml:space="preserve">　</w:t>
      </w:r>
      <w:r w:rsidR="00833F9C" w:rsidRPr="00203877">
        <w:rPr>
          <w:rFonts w:ascii="MS Gothic" w:eastAsia="MS Gothic" w:hAnsi="MS Gothic" w:cs="MS Gothic" w:hint="eastAsia"/>
          <w:position w:val="18"/>
        </w:rPr>
        <w:t> </w:t>
      </w:r>
      <w:r w:rsidR="00BA798C">
        <w:br/>
      </w:r>
      <w:r>
        <w:rPr>
          <w:rFonts w:hint="eastAsia"/>
        </w:rPr>
        <w:t>耶穌過壇叩幕去</w:t>
      </w:r>
      <w:r w:rsidRPr="00262AE4">
        <w:rPr>
          <w:rFonts w:hint="eastAsia"/>
          <w:sz w:val="24"/>
          <w:szCs w:val="24"/>
        </w:rPr>
        <w:t xml:space="preserve">　</w:t>
      </w:r>
      <w:r w:rsidR="00262AE4" w:rsidRPr="00262AE4">
        <w:rPr>
          <w:rFonts w:ascii="TYSymbols" w:eastAsia="TYSymbols" w:hAnsi="TYSymbols" w:hint="eastAsia"/>
          <w:position w:val="8"/>
          <w:sz w:val="48"/>
          <w:szCs w:val="48"/>
        </w:rPr>
        <w:t>󾐤</w:t>
      </w:r>
      <w:r>
        <w:rPr>
          <w:rFonts w:hint="eastAsia"/>
        </w:rPr>
        <w:t xml:space="preserve">　</w:t>
      </w:r>
      <w:r w:rsidR="00262AE4">
        <w:rPr>
          <w:rFonts w:hint="eastAsia"/>
        </w:rPr>
        <w:t xml:space="preserve">　</w:t>
      </w:r>
      <w:r>
        <w:rPr>
          <w:rFonts w:hint="eastAsia"/>
        </w:rPr>
        <w:t>項橐過壇獻寶去</w:t>
      </w:r>
      <w:r w:rsidR="00262AE4" w:rsidRPr="00262AE4">
        <w:rPr>
          <w:rFonts w:hint="eastAsia"/>
          <w:sz w:val="24"/>
          <w:szCs w:val="24"/>
        </w:rPr>
        <w:t xml:space="preserve">　</w:t>
      </w:r>
      <w:r w:rsidR="00262AE4" w:rsidRPr="00262AE4">
        <w:rPr>
          <w:rFonts w:ascii="TYSymbols" w:eastAsia="TYSymbols" w:hAnsi="TYSymbols" w:hint="eastAsia"/>
          <w:position w:val="8"/>
          <w:sz w:val="48"/>
          <w:szCs w:val="48"/>
        </w:rPr>
        <w:t>󾑀</w:t>
      </w:r>
      <w:r w:rsidR="00262AE4">
        <w:rPr>
          <w:rFonts w:hint="eastAsia"/>
        </w:rPr>
        <w:t xml:space="preserve">　</w:t>
      </w:r>
      <w:r w:rsidR="00833F9C" w:rsidRPr="00203877">
        <w:rPr>
          <w:rFonts w:ascii="MS Gothic" w:eastAsia="MS Gothic" w:hAnsi="MS Gothic" w:cs="MS Gothic" w:hint="eastAsia"/>
          <w:position w:val="18"/>
        </w:rPr>
        <w:t> </w:t>
      </w:r>
    </w:p>
    <w:p w:rsidR="00BB1D43" w:rsidRDefault="00BB1D43" w:rsidP="00BA798C">
      <w:pPr>
        <w:pStyle w:val="ae"/>
      </w:pPr>
      <w:r>
        <w:rPr>
          <w:rFonts w:hint="eastAsia"/>
        </w:rPr>
        <w:lastRenderedPageBreak/>
        <w:t>謹案以上寶</w:t>
      </w:r>
      <w:r w:rsidRPr="005C410E">
        <w:rPr>
          <w:rFonts w:hint="eastAsia"/>
          <w:spacing w:val="-180"/>
        </w:rPr>
        <w:t>式</w:t>
      </w:r>
      <w:r w:rsidRPr="005C410E">
        <w:rPr>
          <w:rFonts w:hint="eastAsia"/>
          <w:spacing w:val="-180"/>
          <w:position w:val="22"/>
        </w:rPr>
        <w:t>。</w:t>
      </w:r>
      <w:r>
        <w:rPr>
          <w:rFonts w:hint="eastAsia"/>
        </w:rPr>
        <w:t>即道院成立五教教主之</w:t>
      </w:r>
      <w:r w:rsidRPr="005C410E">
        <w:rPr>
          <w:rFonts w:hint="eastAsia"/>
          <w:spacing w:val="-180"/>
        </w:rPr>
        <w:t>寶</w:t>
      </w:r>
      <w:r w:rsidRPr="005C410E">
        <w:rPr>
          <w:rFonts w:hint="eastAsia"/>
          <w:spacing w:val="-180"/>
          <w:position w:val="22"/>
        </w:rPr>
        <w:t>。</w:t>
      </w:r>
      <w:r>
        <w:rPr>
          <w:rFonts w:hint="eastAsia"/>
        </w:rPr>
        <w:t>耶回二祖神</w:t>
      </w:r>
      <w:r w:rsidRPr="005C410E">
        <w:rPr>
          <w:rFonts w:hint="eastAsia"/>
          <w:spacing w:val="-180"/>
        </w:rPr>
        <w:t>位</w:t>
      </w:r>
      <w:r w:rsidRPr="005C410E">
        <w:rPr>
          <w:rFonts w:hint="eastAsia"/>
          <w:spacing w:val="-180"/>
          <w:position w:val="22"/>
        </w:rPr>
        <w:t>。</w:t>
      </w:r>
      <w:r>
        <w:rPr>
          <w:rFonts w:hint="eastAsia"/>
        </w:rPr>
        <w:t>即以此寶代</w:t>
      </w:r>
      <w:r w:rsidRPr="005C410E">
        <w:rPr>
          <w:rFonts w:hint="eastAsia"/>
          <w:spacing w:val="-180"/>
        </w:rPr>
        <w:t>也</w:t>
      </w:r>
      <w:r w:rsidRPr="005C410E">
        <w:rPr>
          <w:rFonts w:hint="eastAsia"/>
          <w:spacing w:val="-180"/>
          <w:position w:val="22"/>
        </w:rPr>
        <w:t>。</w:t>
      </w:r>
    </w:p>
    <w:p w:rsidR="00BB1D43" w:rsidRDefault="00BB1D43" w:rsidP="00761A26">
      <w:pPr>
        <w:pStyle w:val="a9"/>
        <w:kinsoku w:val="0"/>
      </w:pPr>
      <w:r>
        <w:rPr>
          <w:rFonts w:hint="eastAsia"/>
        </w:rPr>
        <w:t>仙師二十度到壇親</w:t>
      </w:r>
      <w:r w:rsidRPr="005C410E">
        <w:rPr>
          <w:rFonts w:hint="eastAsia"/>
          <w:spacing w:val="-180"/>
        </w:rPr>
        <w:t>訓</w:t>
      </w:r>
      <w:r w:rsidRPr="005C410E">
        <w:rPr>
          <w:rFonts w:hint="eastAsia"/>
          <w:spacing w:val="-180"/>
          <w:position w:val="22"/>
        </w:rPr>
        <w:t>。</w:t>
      </w:r>
      <w:r>
        <w:rPr>
          <w:rFonts w:hint="eastAsia"/>
        </w:rPr>
        <w:t>值時曹神叩幕語</w:t>
      </w:r>
      <w:r w:rsidRPr="005C410E">
        <w:rPr>
          <w:rFonts w:hint="eastAsia"/>
          <w:spacing w:val="-180"/>
        </w:rPr>
        <w:t>知</w:t>
      </w:r>
      <w:r w:rsidRPr="005C410E">
        <w:rPr>
          <w:rFonts w:hint="eastAsia"/>
          <w:spacing w:val="-180"/>
          <w:position w:val="22"/>
        </w:rPr>
        <w:t>。</w:t>
      </w:r>
      <w:r>
        <w:rPr>
          <w:rFonts w:hint="eastAsia"/>
        </w:rPr>
        <w:t>吾回</w:t>
      </w:r>
      <w:r w:rsidRPr="005C410E">
        <w:rPr>
          <w:rFonts w:hint="eastAsia"/>
          <w:spacing w:val="-180"/>
        </w:rPr>
        <w:t>職</w:t>
      </w:r>
      <w:r w:rsidRPr="005C410E">
        <w:rPr>
          <w:rFonts w:hint="eastAsia"/>
          <w:spacing w:val="-180"/>
          <w:position w:val="22"/>
        </w:rPr>
        <w:t>。</w:t>
      </w:r>
      <w:r>
        <w:rPr>
          <w:rFonts w:hint="eastAsia"/>
        </w:rPr>
        <w:t>各叩三十九</w:t>
      </w:r>
      <w:r w:rsidRPr="005C410E">
        <w:rPr>
          <w:rFonts w:hint="eastAsia"/>
          <w:spacing w:val="-180"/>
        </w:rPr>
        <w:t>通</w:t>
      </w:r>
      <w:r w:rsidRPr="005C410E">
        <w:rPr>
          <w:rFonts w:hint="eastAsia"/>
          <w:spacing w:val="-180"/>
          <w:position w:val="22"/>
        </w:rPr>
        <w:t>。</w:t>
      </w:r>
      <w:r>
        <w:rPr>
          <w:rFonts w:hint="eastAsia"/>
        </w:rPr>
        <w:t>送諸</w:t>
      </w:r>
      <w:r w:rsidRPr="005C410E">
        <w:rPr>
          <w:rFonts w:hint="eastAsia"/>
          <w:spacing w:val="-180"/>
        </w:rPr>
        <w:t>神</w:t>
      </w:r>
      <w:r w:rsidRPr="00761A26">
        <w:rPr>
          <w:rFonts w:hint="eastAsia"/>
          <w:spacing w:val="-60"/>
          <w:position w:val="22"/>
        </w:rPr>
        <w:t>。</w:t>
      </w:r>
      <w:r w:rsidRPr="00761A26">
        <w:rPr>
          <w:rFonts w:hint="eastAsia"/>
          <w:position w:val="4"/>
          <w:sz w:val="48"/>
          <w:eastAsianLayout w:id="1718839040" w:combine="1"/>
        </w:rPr>
        <w:t>是早辰初。齊集春谿處。虔具悔過疏文。環跪叩求。每次百叩。至有泣下者。</w:t>
      </w:r>
      <w:r w:rsidR="00761A26" w:rsidRPr="00761A26">
        <w:rPr>
          <w:sz w:val="22"/>
        </w:rPr>
        <w:t xml:space="preserve">　</w:t>
      </w:r>
      <w:r>
        <w:rPr>
          <w:rFonts w:hint="eastAsia"/>
        </w:rPr>
        <w:t>仙師過壇三度</w:t>
      </w:r>
      <w:r w:rsidRPr="005C410E">
        <w:rPr>
          <w:rFonts w:hint="eastAsia"/>
          <w:spacing w:val="-180"/>
        </w:rPr>
        <w:t>已</w:t>
      </w:r>
      <w:r w:rsidRPr="005C410E">
        <w:rPr>
          <w:rFonts w:hint="eastAsia"/>
          <w:spacing w:val="-180"/>
          <w:position w:val="22"/>
        </w:rPr>
        <w:t>。</w:t>
      </w:r>
      <w:r>
        <w:rPr>
          <w:rFonts w:hint="eastAsia"/>
        </w:rPr>
        <w:t>十度後仍</w:t>
      </w:r>
      <w:r w:rsidRPr="005C410E">
        <w:rPr>
          <w:rFonts w:hint="eastAsia"/>
          <w:spacing w:val="-180"/>
        </w:rPr>
        <w:t>來</w:t>
      </w:r>
      <w:r w:rsidRPr="005C410E">
        <w:rPr>
          <w:rFonts w:hint="eastAsia"/>
          <w:spacing w:val="-180"/>
          <w:position w:val="22"/>
        </w:rPr>
        <w:t>。</w:t>
      </w:r>
      <w:r>
        <w:rPr>
          <w:rFonts w:hint="eastAsia"/>
        </w:rPr>
        <w:t>諸方虔</w:t>
      </w:r>
      <w:r w:rsidRPr="005C410E">
        <w:rPr>
          <w:rFonts w:hint="eastAsia"/>
          <w:spacing w:val="-180"/>
        </w:rPr>
        <w:t>求</w:t>
      </w:r>
      <w:r w:rsidRPr="005C410E">
        <w:rPr>
          <w:rFonts w:hint="eastAsia"/>
          <w:spacing w:val="-180"/>
          <w:position w:val="22"/>
        </w:rPr>
        <w:t>。</w:t>
      </w:r>
      <w:r>
        <w:rPr>
          <w:rFonts w:hint="eastAsia"/>
        </w:rPr>
        <w:t>蒙准授正</w:t>
      </w:r>
      <w:r w:rsidRPr="005C410E">
        <w:rPr>
          <w:rFonts w:hint="eastAsia"/>
          <w:spacing w:val="-180"/>
        </w:rPr>
        <w:t>經</w:t>
      </w:r>
      <w:r w:rsidRPr="005C410E">
        <w:rPr>
          <w:rFonts w:hint="eastAsia"/>
          <w:spacing w:val="-180"/>
          <w:position w:val="22"/>
        </w:rPr>
        <w:t>。</w:t>
      </w:r>
      <w:r>
        <w:rPr>
          <w:rFonts w:hint="eastAsia"/>
        </w:rPr>
        <w:t>時到自</w:t>
      </w:r>
      <w:r w:rsidRPr="005C410E">
        <w:rPr>
          <w:rFonts w:hint="eastAsia"/>
          <w:spacing w:val="-180"/>
        </w:rPr>
        <w:t>授</w:t>
      </w:r>
      <w:r w:rsidRPr="00761A26">
        <w:rPr>
          <w:rFonts w:hint="eastAsia"/>
          <w:spacing w:val="-60"/>
          <w:position w:val="22"/>
        </w:rPr>
        <w:t>。</w:t>
      </w:r>
      <w:r w:rsidRPr="00761A26">
        <w:rPr>
          <w:rFonts w:hint="eastAsia"/>
          <w:spacing w:val="6"/>
          <w:position w:val="4"/>
          <w:sz w:val="48"/>
          <w:eastAsianLayout w:id="1718839040" w:combine="1"/>
        </w:rPr>
        <w:t>是時劉慧仙傳語。有蒙准授正經。時至自授二語。默福二子心至懸盼。方見上句。而下句尚未寫出。即以為已蒙恩准授午經矣。遂率諸子碰頭謝恩。又復百叩。</w:t>
      </w:r>
      <w:r>
        <w:rPr>
          <w:rFonts w:hint="eastAsia"/>
        </w:rPr>
        <w:t>地在茅屋三間</w:t>
      </w:r>
      <w:r w:rsidRPr="005C410E">
        <w:rPr>
          <w:rFonts w:hint="eastAsia"/>
          <w:spacing w:val="-180"/>
        </w:rPr>
        <w:t>中</w:t>
      </w:r>
      <w:r w:rsidRPr="005C410E">
        <w:rPr>
          <w:rFonts w:hint="eastAsia"/>
          <w:spacing w:val="-180"/>
          <w:position w:val="22"/>
        </w:rPr>
        <w:t>。</w:t>
      </w:r>
      <w:r>
        <w:rPr>
          <w:rFonts w:hint="eastAsia"/>
        </w:rPr>
        <w:t>職方有動</w:t>
      </w:r>
      <w:r w:rsidRPr="005C410E">
        <w:rPr>
          <w:rFonts w:hint="eastAsia"/>
          <w:spacing w:val="-180"/>
        </w:rPr>
        <w:t>換</w:t>
      </w:r>
      <w:r w:rsidRPr="00761A26">
        <w:rPr>
          <w:rFonts w:hint="eastAsia"/>
          <w:spacing w:val="-100"/>
          <w:position w:val="22"/>
        </w:rPr>
        <w:t>。</w:t>
      </w:r>
      <w:r w:rsidRPr="00761A26">
        <w:rPr>
          <w:rFonts w:hint="eastAsia"/>
          <w:position w:val="4"/>
          <w:sz w:val="48"/>
          <w:eastAsianLayout w:id="1718839040" w:combine="1"/>
        </w:rPr>
        <w:t>指明職方有動換。可見諸子中實有勞心妄思之人矣。</w:t>
      </w:r>
      <w:r>
        <w:rPr>
          <w:rFonts w:hint="eastAsia"/>
        </w:rPr>
        <w:t>規約有親</w:t>
      </w:r>
      <w:r w:rsidRPr="005C410E">
        <w:rPr>
          <w:rFonts w:hint="eastAsia"/>
          <w:spacing w:val="-180"/>
        </w:rPr>
        <w:t>訓</w:t>
      </w:r>
      <w:r w:rsidRPr="005C410E">
        <w:rPr>
          <w:rFonts w:hint="eastAsia"/>
          <w:spacing w:val="-180"/>
          <w:position w:val="22"/>
        </w:rPr>
        <w:t>。</w:t>
      </w:r>
      <w:r>
        <w:rPr>
          <w:rFonts w:hint="eastAsia"/>
        </w:rPr>
        <w:t>燁子明日午時銘</w:t>
      </w:r>
      <w:r w:rsidRPr="005C410E">
        <w:rPr>
          <w:rFonts w:hint="eastAsia"/>
          <w:spacing w:val="-180"/>
        </w:rPr>
        <w:t>壇</w:t>
      </w:r>
      <w:r w:rsidRPr="005C410E">
        <w:rPr>
          <w:rFonts w:hint="eastAsia"/>
          <w:spacing w:val="-180"/>
          <w:position w:val="22"/>
        </w:rPr>
        <w:t>。</w:t>
      </w:r>
      <w:r>
        <w:rPr>
          <w:rFonts w:hint="eastAsia"/>
        </w:rPr>
        <w:t>與唐丁領</w:t>
      </w:r>
      <w:r w:rsidRPr="005C410E">
        <w:rPr>
          <w:rFonts w:hint="eastAsia"/>
          <w:spacing w:val="-180"/>
        </w:rPr>
        <w:t>像</w:t>
      </w:r>
      <w:r w:rsidRPr="005C410E">
        <w:rPr>
          <w:rFonts w:hint="eastAsia"/>
          <w:spacing w:val="-180"/>
          <w:position w:val="22"/>
        </w:rPr>
        <w:t>。</w:t>
      </w:r>
      <w:r>
        <w:rPr>
          <w:rFonts w:hint="eastAsia"/>
        </w:rPr>
        <w:t>同受經</w:t>
      </w:r>
      <w:r w:rsidRPr="005C410E">
        <w:rPr>
          <w:rFonts w:hint="eastAsia"/>
          <w:spacing w:val="-180"/>
        </w:rPr>
        <w:t>銘</w:t>
      </w:r>
      <w:r w:rsidRPr="005C410E">
        <w:rPr>
          <w:rFonts w:hint="eastAsia"/>
          <w:spacing w:val="-180"/>
          <w:position w:val="22"/>
        </w:rPr>
        <w:t>。</w:t>
      </w:r>
      <w:r>
        <w:rPr>
          <w:rFonts w:hint="eastAsia"/>
        </w:rPr>
        <w:t>福坦濟</w:t>
      </w:r>
      <w:r w:rsidRPr="005C410E">
        <w:rPr>
          <w:rFonts w:hint="eastAsia"/>
          <w:spacing w:val="-180"/>
        </w:rPr>
        <w:t>真</w:t>
      </w:r>
      <w:r w:rsidRPr="005C410E">
        <w:rPr>
          <w:rFonts w:hint="eastAsia"/>
          <w:spacing w:val="-180"/>
          <w:position w:val="22"/>
        </w:rPr>
        <w:t>。</w:t>
      </w:r>
      <w:r>
        <w:rPr>
          <w:rFonts w:hint="eastAsia"/>
        </w:rPr>
        <w:t>分日依齒開</w:t>
      </w:r>
      <w:r w:rsidRPr="005C410E">
        <w:rPr>
          <w:rFonts w:hint="eastAsia"/>
          <w:spacing w:val="-180"/>
        </w:rPr>
        <w:t>幕</w:t>
      </w:r>
      <w:r w:rsidRPr="005C410E">
        <w:rPr>
          <w:rFonts w:hint="eastAsia"/>
          <w:spacing w:val="-180"/>
          <w:position w:val="22"/>
        </w:rPr>
        <w:t>。</w:t>
      </w:r>
      <w:r w:rsidR="00074631" w:rsidRPr="00074631">
        <w:rPr>
          <w:rFonts w:hint="eastAsia"/>
          <w:sz w:val="48"/>
        </w:rPr>
        <w:t xml:space="preserve">　</w:t>
      </w:r>
      <w:r>
        <w:rPr>
          <w:rFonts w:hint="eastAsia"/>
        </w:rPr>
        <w:t>仙神授訓</w:t>
      </w:r>
      <w:r w:rsidRPr="005C410E">
        <w:rPr>
          <w:rFonts w:hint="eastAsia"/>
          <w:spacing w:val="-180"/>
        </w:rPr>
        <w:t>言</w:t>
      </w:r>
      <w:r w:rsidRPr="005C410E">
        <w:rPr>
          <w:rFonts w:hint="eastAsia"/>
          <w:spacing w:val="-180"/>
          <w:position w:val="22"/>
        </w:rPr>
        <w:t>。</w:t>
      </w:r>
      <w:r>
        <w:rPr>
          <w:rFonts w:hint="eastAsia"/>
        </w:rPr>
        <w:t>解空開</w:t>
      </w:r>
      <w:r w:rsidRPr="005C410E">
        <w:rPr>
          <w:rFonts w:hint="eastAsia"/>
          <w:spacing w:val="-180"/>
        </w:rPr>
        <w:t>幕</w:t>
      </w:r>
      <w:r w:rsidRPr="005C410E">
        <w:rPr>
          <w:rFonts w:hint="eastAsia"/>
          <w:spacing w:val="-180"/>
          <w:position w:val="22"/>
        </w:rPr>
        <w:t>。</w:t>
      </w:r>
      <w:r>
        <w:rPr>
          <w:rFonts w:hint="eastAsia"/>
        </w:rPr>
        <w:t>在正經開</w:t>
      </w:r>
      <w:r w:rsidRPr="005C410E">
        <w:rPr>
          <w:rFonts w:hint="eastAsia"/>
          <w:spacing w:val="-180"/>
        </w:rPr>
        <w:t>壇</w:t>
      </w:r>
      <w:r w:rsidRPr="005C410E">
        <w:rPr>
          <w:rFonts w:hint="eastAsia"/>
          <w:spacing w:val="-180"/>
          <w:position w:val="22"/>
        </w:rPr>
        <w:t>。</w:t>
      </w:r>
      <w:r>
        <w:rPr>
          <w:rFonts w:hint="eastAsia"/>
        </w:rPr>
        <w:t>與三福同春之</w:t>
      </w:r>
      <w:r w:rsidRPr="005C410E">
        <w:rPr>
          <w:rFonts w:hint="eastAsia"/>
          <w:spacing w:val="-180"/>
        </w:rPr>
        <w:t>日</w:t>
      </w:r>
      <w:r w:rsidRPr="00761A26">
        <w:rPr>
          <w:rFonts w:hint="eastAsia"/>
          <w:spacing w:val="-60"/>
          <w:position w:val="22"/>
        </w:rPr>
        <w:t>。</w:t>
      </w:r>
      <w:r w:rsidRPr="00761A26">
        <w:rPr>
          <w:rFonts w:hint="eastAsia"/>
          <w:position w:val="4"/>
          <w:sz w:val="48"/>
          <w:eastAsianLayout w:id="1718839040" w:combine="1"/>
        </w:rPr>
        <w:t>福緣。福燁。福坦。春谿。</w:t>
      </w:r>
      <w:r>
        <w:rPr>
          <w:rFonts w:hint="eastAsia"/>
        </w:rPr>
        <w:t>十九書源潔慈午前領</w:t>
      </w:r>
      <w:r w:rsidRPr="005C410E">
        <w:rPr>
          <w:rFonts w:hint="eastAsia"/>
          <w:spacing w:val="-180"/>
        </w:rPr>
        <w:t>像</w:t>
      </w:r>
      <w:r w:rsidRPr="005C410E">
        <w:rPr>
          <w:rFonts w:hint="eastAsia"/>
          <w:spacing w:val="-180"/>
          <w:position w:val="22"/>
        </w:rPr>
        <w:t>。</w:t>
      </w:r>
      <w:r>
        <w:rPr>
          <w:rFonts w:hint="eastAsia"/>
        </w:rPr>
        <w:t>立春日與善源一堂開</w:t>
      </w:r>
      <w:r w:rsidRPr="005C410E">
        <w:rPr>
          <w:rFonts w:hint="eastAsia"/>
          <w:spacing w:val="-180"/>
        </w:rPr>
        <w:t>幕</w:t>
      </w:r>
      <w:r w:rsidRPr="005C410E">
        <w:rPr>
          <w:rFonts w:hint="eastAsia"/>
          <w:spacing w:val="-180"/>
          <w:position w:val="22"/>
        </w:rPr>
        <w:t>。</w:t>
      </w:r>
      <w:r>
        <w:rPr>
          <w:rFonts w:hint="eastAsia"/>
        </w:rPr>
        <w:t>受</w:t>
      </w:r>
      <w:r w:rsidRPr="005C410E">
        <w:rPr>
          <w:rFonts w:hint="eastAsia"/>
          <w:spacing w:val="-180"/>
        </w:rPr>
        <w:t>誡</w:t>
      </w:r>
      <w:r w:rsidRPr="005C410E">
        <w:rPr>
          <w:rFonts w:hint="eastAsia"/>
          <w:spacing w:val="-180"/>
          <w:position w:val="22"/>
        </w:rPr>
        <w:t>。</w:t>
      </w:r>
      <w:r>
        <w:rPr>
          <w:rFonts w:hint="eastAsia"/>
        </w:rPr>
        <w:t>副集正</w:t>
      </w:r>
      <w:r w:rsidRPr="005C410E">
        <w:rPr>
          <w:rFonts w:hint="eastAsia"/>
          <w:spacing w:val="-180"/>
        </w:rPr>
        <w:t>集</w:t>
      </w:r>
      <w:r w:rsidRPr="005C410E">
        <w:rPr>
          <w:rFonts w:hint="eastAsia"/>
          <w:spacing w:val="-180"/>
          <w:position w:val="22"/>
        </w:rPr>
        <w:t>。</w:t>
      </w:r>
      <w:r>
        <w:rPr>
          <w:rFonts w:hint="eastAsia"/>
        </w:rPr>
        <w:t>並授圖</w:t>
      </w:r>
      <w:r w:rsidRPr="005C410E">
        <w:rPr>
          <w:rFonts w:hint="eastAsia"/>
          <w:spacing w:val="-180"/>
        </w:rPr>
        <w:t>說</w:t>
      </w:r>
      <w:r w:rsidRPr="005C410E">
        <w:rPr>
          <w:rFonts w:hint="eastAsia"/>
          <w:spacing w:val="-180"/>
          <w:position w:val="22"/>
        </w:rPr>
        <w:t>。</w:t>
      </w:r>
      <w:r>
        <w:rPr>
          <w:rFonts w:hint="eastAsia"/>
        </w:rPr>
        <w:t>十五日專</w:t>
      </w:r>
      <w:r w:rsidRPr="005C410E">
        <w:rPr>
          <w:rFonts w:hint="eastAsia"/>
          <w:spacing w:val="-180"/>
        </w:rPr>
        <w:t>授</w:t>
      </w:r>
      <w:r w:rsidRPr="005C410E">
        <w:rPr>
          <w:rFonts w:hint="eastAsia"/>
          <w:spacing w:val="-180"/>
          <w:position w:val="22"/>
        </w:rPr>
        <w:t>。</w:t>
      </w:r>
      <w:r>
        <w:rPr>
          <w:rFonts w:hint="eastAsia"/>
        </w:rPr>
        <w:t>默福二</w:t>
      </w:r>
      <w:r w:rsidRPr="005C410E">
        <w:rPr>
          <w:rFonts w:hint="eastAsia"/>
          <w:spacing w:val="-180"/>
        </w:rPr>
        <w:t>子</w:t>
      </w:r>
      <w:r w:rsidRPr="005C410E">
        <w:rPr>
          <w:rFonts w:hint="eastAsia"/>
          <w:spacing w:val="-180"/>
          <w:position w:val="22"/>
        </w:rPr>
        <w:t>。</w:t>
      </w:r>
      <w:r>
        <w:rPr>
          <w:rFonts w:hint="eastAsia"/>
        </w:rPr>
        <w:t>顧名思義四</w:t>
      </w:r>
      <w:r w:rsidRPr="005C410E">
        <w:rPr>
          <w:rFonts w:hint="eastAsia"/>
          <w:spacing w:val="-180"/>
        </w:rPr>
        <w:t>字</w:t>
      </w:r>
      <w:r w:rsidRPr="005C410E">
        <w:rPr>
          <w:rFonts w:hint="eastAsia"/>
          <w:spacing w:val="-180"/>
          <w:position w:val="22"/>
        </w:rPr>
        <w:t>。</w:t>
      </w:r>
      <w:r>
        <w:rPr>
          <w:rFonts w:hint="eastAsia"/>
        </w:rPr>
        <w:t>即諸方入道之門</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仙師過此</w:t>
      </w:r>
      <w:r w:rsidRPr="005C410E">
        <w:rPr>
          <w:rFonts w:hint="eastAsia"/>
          <w:spacing w:val="-180"/>
        </w:rPr>
        <w:t>去</w:t>
      </w:r>
      <w:r w:rsidRPr="005C410E">
        <w:rPr>
          <w:rFonts w:hint="eastAsia"/>
          <w:spacing w:val="-180"/>
          <w:position w:val="22"/>
        </w:rPr>
        <w:t>。</w:t>
      </w:r>
      <w:r>
        <w:rPr>
          <w:rFonts w:hint="eastAsia"/>
        </w:rPr>
        <w:t>速叩求</w:t>
      </w:r>
      <w:r w:rsidRPr="005C410E">
        <w:rPr>
          <w:rFonts w:hint="eastAsia"/>
          <w:spacing w:val="-180"/>
        </w:rPr>
        <w:t>回</w:t>
      </w:r>
      <w:r w:rsidRPr="005C410E">
        <w:rPr>
          <w:rFonts w:hint="eastAsia"/>
          <w:spacing w:val="-180"/>
          <w:position w:val="22"/>
        </w:rPr>
        <w:t>。</w:t>
      </w:r>
      <w:r>
        <w:rPr>
          <w:rFonts w:hint="eastAsia"/>
        </w:rPr>
        <w:t>吾劉勰</w:t>
      </w:r>
      <w:r w:rsidRPr="005C410E">
        <w:rPr>
          <w:rFonts w:hint="eastAsia"/>
          <w:spacing w:val="-180"/>
        </w:rPr>
        <w:t>回</w:t>
      </w:r>
      <w:r w:rsidRPr="005C410E">
        <w:rPr>
          <w:rFonts w:hint="eastAsia"/>
          <w:spacing w:val="-180"/>
          <w:position w:val="22"/>
        </w:rPr>
        <w:t>。</w:t>
      </w:r>
      <w:r>
        <w:rPr>
          <w:rFonts w:hint="eastAsia"/>
        </w:rPr>
        <w:t>午過</w:t>
      </w:r>
      <w:r w:rsidRPr="005C410E">
        <w:rPr>
          <w:rFonts w:hint="eastAsia"/>
          <w:spacing w:val="-180"/>
        </w:rPr>
        <w:t>已</w:t>
      </w:r>
      <w:r w:rsidRPr="005C410E">
        <w:rPr>
          <w:rFonts w:hint="eastAsia"/>
          <w:spacing w:val="-180"/>
          <w:position w:val="22"/>
        </w:rPr>
        <w:t>。</w:t>
      </w:r>
      <w:r>
        <w:rPr>
          <w:rFonts w:hint="eastAsia"/>
        </w:rPr>
        <w:t>諸子各平</w:t>
      </w:r>
      <w:r w:rsidRPr="005C410E">
        <w:rPr>
          <w:rFonts w:hint="eastAsia"/>
          <w:spacing w:val="-180"/>
        </w:rPr>
        <w:t>坐</w:t>
      </w:r>
      <w:r w:rsidRPr="005C410E">
        <w:rPr>
          <w:rFonts w:hint="eastAsia"/>
          <w:spacing w:val="-180"/>
          <w:position w:val="22"/>
        </w:rPr>
        <w:t>。</w:t>
      </w:r>
    </w:p>
    <w:p w:rsidR="00BB1D43" w:rsidRDefault="00BB1D43" w:rsidP="004535BC">
      <w:pPr>
        <w:pStyle w:val="a9"/>
      </w:pPr>
      <w:r>
        <w:rPr>
          <w:rFonts w:hint="eastAsia"/>
        </w:rPr>
        <w:t>仙師三十</w:t>
      </w:r>
      <w:r w:rsidRPr="005C410E">
        <w:rPr>
          <w:rFonts w:hint="eastAsia"/>
          <w:spacing w:val="-180"/>
        </w:rPr>
        <w:t>度</w:t>
      </w:r>
      <w:r w:rsidRPr="005C410E">
        <w:rPr>
          <w:rFonts w:hint="eastAsia"/>
          <w:spacing w:val="-180"/>
          <w:position w:val="22"/>
        </w:rPr>
        <w:t>。</w:t>
      </w:r>
      <w:r>
        <w:rPr>
          <w:rFonts w:hint="eastAsia"/>
        </w:rPr>
        <w:t>自郢壇</w:t>
      </w:r>
      <w:r w:rsidRPr="005C410E">
        <w:rPr>
          <w:rFonts w:hint="eastAsia"/>
          <w:spacing w:val="-180"/>
        </w:rPr>
        <w:t>來</w:t>
      </w:r>
      <w:r w:rsidRPr="005C410E">
        <w:rPr>
          <w:rFonts w:hint="eastAsia"/>
          <w:spacing w:val="-180"/>
          <w:position w:val="22"/>
        </w:rPr>
        <w:t>。</w:t>
      </w:r>
      <w:r>
        <w:rPr>
          <w:rFonts w:hint="eastAsia"/>
        </w:rPr>
        <w:t>坐四度候</w:t>
      </w:r>
      <w:r w:rsidRPr="005C410E">
        <w:rPr>
          <w:rFonts w:hint="eastAsia"/>
          <w:spacing w:val="-180"/>
        </w:rPr>
        <w:t>諭</w:t>
      </w:r>
      <w:r w:rsidRPr="005C410E">
        <w:rPr>
          <w:rFonts w:hint="eastAsia"/>
          <w:spacing w:val="-180"/>
          <w:position w:val="22"/>
        </w:rPr>
        <w:t>。</w:t>
      </w:r>
      <w:r>
        <w:rPr>
          <w:rFonts w:hint="eastAsia"/>
        </w:rPr>
        <w:t>亦幢童子復命</w:t>
      </w:r>
      <w:r w:rsidRPr="005C410E">
        <w:rPr>
          <w:rFonts w:hint="eastAsia"/>
          <w:spacing w:val="-180"/>
        </w:rPr>
        <w:t>去</w:t>
      </w:r>
      <w:r w:rsidRPr="005C410E">
        <w:rPr>
          <w:rFonts w:hint="eastAsia"/>
          <w:spacing w:val="-180"/>
          <w:position w:val="22"/>
        </w:rPr>
        <w:t>。</w:t>
      </w:r>
    </w:p>
    <w:p w:rsidR="00BB1D43" w:rsidRDefault="00BB1D43" w:rsidP="00BF6EC8">
      <w:pPr>
        <w:pStyle w:val="a9"/>
        <w:kinsoku w:val="0"/>
      </w:pPr>
      <w:r w:rsidRPr="005C410E">
        <w:rPr>
          <w:rFonts w:hint="eastAsia"/>
          <w:spacing w:val="-180"/>
        </w:rPr>
        <w:t>回</w:t>
      </w:r>
      <w:r w:rsidRPr="005C410E">
        <w:rPr>
          <w:rFonts w:hint="eastAsia"/>
          <w:spacing w:val="-180"/>
          <w:position w:val="22"/>
        </w:rPr>
        <w:t>。</w:t>
      </w:r>
      <w:r>
        <w:rPr>
          <w:rFonts w:hint="eastAsia"/>
        </w:rPr>
        <w:t>鶴神劉</w:t>
      </w:r>
      <w:r w:rsidRPr="005C410E">
        <w:rPr>
          <w:rFonts w:hint="eastAsia"/>
          <w:spacing w:val="-180"/>
        </w:rPr>
        <w:t>勰</w:t>
      </w:r>
      <w:r w:rsidRPr="005C410E">
        <w:rPr>
          <w:rFonts w:hint="eastAsia"/>
          <w:spacing w:val="-180"/>
          <w:position w:val="22"/>
        </w:rPr>
        <w:t>。</w:t>
      </w:r>
      <w:r>
        <w:rPr>
          <w:rFonts w:hint="eastAsia"/>
        </w:rPr>
        <w:t>上訓讀</w:t>
      </w:r>
      <w:r w:rsidRPr="005C410E">
        <w:rPr>
          <w:rFonts w:hint="eastAsia"/>
          <w:spacing w:val="-180"/>
        </w:rPr>
        <w:t>正</w:t>
      </w:r>
      <w:r w:rsidRPr="00761A26">
        <w:rPr>
          <w:rFonts w:hint="eastAsia"/>
          <w:spacing w:val="-60"/>
          <w:position w:val="22"/>
        </w:rPr>
        <w:t>。</w:t>
      </w:r>
      <w:r w:rsidRPr="00761A26">
        <w:rPr>
          <w:rFonts w:hint="eastAsia"/>
          <w:position w:val="4"/>
          <w:sz w:val="48"/>
          <w:eastAsianLayout w:id="1718839040" w:combine="1"/>
        </w:rPr>
        <w:t>此壇因乩尚未停。諸子即在壇下。環跪叩首。以致錯亂。當即令宣方讀正兩次。足徵在壇諸神。指示虔求。愛護之恩大矣。</w:t>
      </w:r>
      <w:r>
        <w:rPr>
          <w:rFonts w:hint="eastAsia"/>
        </w:rPr>
        <w:t>丁下有善</w:t>
      </w:r>
      <w:r w:rsidRPr="005C410E">
        <w:rPr>
          <w:rFonts w:hint="eastAsia"/>
          <w:spacing w:val="-180"/>
        </w:rPr>
        <w:t>濟</w:t>
      </w:r>
      <w:r w:rsidRPr="005C410E">
        <w:rPr>
          <w:rFonts w:hint="eastAsia"/>
          <w:spacing w:val="-180"/>
          <w:position w:val="22"/>
        </w:rPr>
        <w:t>。</w:t>
      </w:r>
      <w:r>
        <w:rPr>
          <w:rFonts w:hint="eastAsia"/>
        </w:rPr>
        <w:t>麓</w:t>
      </w:r>
      <w:r w:rsidRPr="005C410E">
        <w:rPr>
          <w:rFonts w:hint="eastAsia"/>
          <w:spacing w:val="-180"/>
        </w:rPr>
        <w:t>雲</w:t>
      </w:r>
      <w:r w:rsidRPr="005C410E">
        <w:rPr>
          <w:rFonts w:hint="eastAsia"/>
          <w:spacing w:val="-180"/>
          <w:position w:val="22"/>
        </w:rPr>
        <w:t>。</w:t>
      </w:r>
      <w:r>
        <w:rPr>
          <w:rFonts w:hint="eastAsia"/>
        </w:rPr>
        <w:t>慈</w:t>
      </w:r>
      <w:r w:rsidRPr="005C410E">
        <w:rPr>
          <w:rFonts w:hint="eastAsia"/>
          <w:spacing w:val="-180"/>
        </w:rPr>
        <w:t>修</w:t>
      </w:r>
      <w:r w:rsidRPr="005C410E">
        <w:rPr>
          <w:rFonts w:hint="eastAsia"/>
          <w:spacing w:val="-180"/>
          <w:position w:val="22"/>
        </w:rPr>
        <w:t>。</w:t>
      </w:r>
      <w:r>
        <w:rPr>
          <w:rFonts w:hint="eastAsia"/>
        </w:rPr>
        <w:t>無</w:t>
      </w:r>
      <w:r w:rsidRPr="005C410E">
        <w:rPr>
          <w:rFonts w:hint="eastAsia"/>
          <w:spacing w:val="-180"/>
        </w:rPr>
        <w:t>凡</w:t>
      </w:r>
      <w:r w:rsidRPr="005C410E">
        <w:rPr>
          <w:rFonts w:hint="eastAsia"/>
          <w:spacing w:val="-180"/>
          <w:position w:val="22"/>
        </w:rPr>
        <w:t>。</w:t>
      </w:r>
      <w:r>
        <w:rPr>
          <w:rFonts w:hint="eastAsia"/>
        </w:rPr>
        <w:t>松</w:t>
      </w:r>
      <w:r w:rsidRPr="005C410E">
        <w:rPr>
          <w:rFonts w:hint="eastAsia"/>
          <w:spacing w:val="-180"/>
        </w:rPr>
        <w:t>齡</w:t>
      </w:r>
      <w:r w:rsidRPr="005C410E">
        <w:rPr>
          <w:rFonts w:hint="eastAsia"/>
          <w:spacing w:val="-180"/>
          <w:position w:val="22"/>
        </w:rPr>
        <w:t>。</w:t>
      </w:r>
      <w:r>
        <w:rPr>
          <w:rFonts w:hint="eastAsia"/>
        </w:rPr>
        <w:t>諸</w:t>
      </w:r>
      <w:r w:rsidRPr="005C410E">
        <w:rPr>
          <w:rFonts w:hint="eastAsia"/>
          <w:spacing w:val="-180"/>
        </w:rPr>
        <w:t>子</w:t>
      </w:r>
      <w:r w:rsidRPr="00761A26">
        <w:rPr>
          <w:rFonts w:hint="eastAsia"/>
          <w:spacing w:val="-140"/>
          <w:position w:val="22"/>
        </w:rPr>
        <w:t>。</w:t>
      </w:r>
      <w:r w:rsidRPr="00761A26">
        <w:rPr>
          <w:rFonts w:hint="eastAsia"/>
          <w:position w:val="4"/>
          <w:sz w:val="48"/>
          <w:eastAsianLayout w:id="1718839040" w:combine="1"/>
        </w:rPr>
        <w:t>惟慈無二子像。均與石門監經弟子像同懸。永不能移。俟　師像照成開幕</w:t>
      </w:r>
      <w:r w:rsidR="00761A26">
        <w:rPr>
          <w:rFonts w:hint="eastAsia"/>
        </w:rPr>
        <w:t>○</w:t>
      </w:r>
      <w:r w:rsidR="00761A26" w:rsidRPr="00A24E34">
        <w:rPr>
          <w:rFonts w:hint="eastAsia"/>
          <w:spacing w:val="2"/>
          <w:position w:val="4"/>
          <w:sz w:val="48"/>
          <w:eastAsianLayout w:id="1718839040" w:combine="1"/>
        </w:rPr>
        <w:t>乩注</w:t>
      </w:r>
      <w:r>
        <w:rPr>
          <w:rFonts w:hint="eastAsia"/>
        </w:rPr>
        <w:t>午刻領</w:t>
      </w:r>
      <w:r w:rsidRPr="005C410E">
        <w:rPr>
          <w:rFonts w:hint="eastAsia"/>
          <w:spacing w:val="-180"/>
        </w:rPr>
        <w:t>銘</w:t>
      </w:r>
      <w:r w:rsidRPr="005C410E">
        <w:rPr>
          <w:rFonts w:hint="eastAsia"/>
          <w:spacing w:val="-180"/>
          <w:position w:val="22"/>
        </w:rPr>
        <w:t>。</w:t>
      </w:r>
      <w:r>
        <w:rPr>
          <w:rFonts w:hint="eastAsia"/>
        </w:rPr>
        <w:t>未後福坦領</w:t>
      </w:r>
      <w:r w:rsidRPr="00BF6EC8">
        <w:rPr>
          <w:rFonts w:hint="eastAsia"/>
          <w:spacing w:val="-220"/>
        </w:rPr>
        <w:t>像</w:t>
      </w:r>
      <w:r w:rsidRPr="005C410E">
        <w:rPr>
          <w:rFonts w:hint="eastAsia"/>
          <w:spacing w:val="-180"/>
          <w:position w:val="22"/>
        </w:rPr>
        <w:t>。</w:t>
      </w:r>
      <w:r>
        <w:rPr>
          <w:rFonts w:hint="eastAsia"/>
        </w:rPr>
        <w:lastRenderedPageBreak/>
        <w:t>吾青玄宮一玄真宗三元始紀太乙老祖</w:t>
      </w:r>
      <w:r w:rsidRPr="005C410E">
        <w:rPr>
          <w:rFonts w:hint="eastAsia"/>
          <w:spacing w:val="-180"/>
        </w:rPr>
        <w:t>到</w:t>
      </w:r>
      <w:r w:rsidRPr="005C410E">
        <w:rPr>
          <w:rFonts w:hint="eastAsia"/>
          <w:spacing w:val="-180"/>
          <w:position w:val="22"/>
        </w:rPr>
        <w:t>。</w:t>
      </w:r>
      <w:r>
        <w:rPr>
          <w:rFonts w:hint="eastAsia"/>
        </w:rPr>
        <w:t>爾等虔</w:t>
      </w:r>
      <w:r w:rsidRPr="005C410E">
        <w:rPr>
          <w:rFonts w:hint="eastAsia"/>
          <w:spacing w:val="-180"/>
        </w:rPr>
        <w:t>悔</w:t>
      </w:r>
      <w:r w:rsidRPr="005C410E">
        <w:rPr>
          <w:rFonts w:hint="eastAsia"/>
          <w:spacing w:val="-180"/>
          <w:position w:val="22"/>
        </w:rPr>
        <w:t>。</w:t>
      </w:r>
      <w:r>
        <w:rPr>
          <w:rFonts w:hint="eastAsia"/>
        </w:rPr>
        <w:t>皆道魔不拔不</w:t>
      </w:r>
      <w:r w:rsidRPr="005C410E">
        <w:rPr>
          <w:rFonts w:hint="eastAsia"/>
          <w:spacing w:val="-180"/>
        </w:rPr>
        <w:t>移</w:t>
      </w:r>
      <w:r w:rsidRPr="005C410E">
        <w:rPr>
          <w:rFonts w:hint="eastAsia"/>
          <w:spacing w:val="-180"/>
          <w:position w:val="22"/>
        </w:rPr>
        <w:t>。</w:t>
      </w:r>
      <w:r>
        <w:rPr>
          <w:rFonts w:hint="eastAsia"/>
        </w:rPr>
        <w:t>尚可教</w:t>
      </w:r>
      <w:r w:rsidRPr="005C410E">
        <w:rPr>
          <w:rFonts w:hint="eastAsia"/>
          <w:spacing w:val="-180"/>
        </w:rPr>
        <w:t>經</w:t>
      </w:r>
      <w:r w:rsidRPr="005C410E">
        <w:rPr>
          <w:rFonts w:hint="eastAsia"/>
          <w:spacing w:val="-180"/>
          <w:position w:val="22"/>
        </w:rPr>
        <w:t>。</w:t>
      </w:r>
      <w:r>
        <w:rPr>
          <w:rFonts w:hint="eastAsia"/>
        </w:rPr>
        <w:t>真真有</w:t>
      </w:r>
      <w:r w:rsidRPr="005C410E">
        <w:rPr>
          <w:rFonts w:hint="eastAsia"/>
          <w:spacing w:val="-180"/>
        </w:rPr>
        <w:t>錯</w:t>
      </w:r>
      <w:r w:rsidRPr="005C410E">
        <w:rPr>
          <w:rFonts w:hint="eastAsia"/>
          <w:spacing w:val="-180"/>
          <w:position w:val="22"/>
        </w:rPr>
        <w:t>。</w:t>
      </w:r>
      <w:r>
        <w:rPr>
          <w:rFonts w:hint="eastAsia"/>
        </w:rPr>
        <w:t>真真自</w:t>
      </w:r>
      <w:r w:rsidRPr="005C410E">
        <w:rPr>
          <w:rFonts w:hint="eastAsia"/>
          <w:spacing w:val="-180"/>
        </w:rPr>
        <w:t>懺</w:t>
      </w:r>
      <w:r w:rsidRPr="005C410E">
        <w:rPr>
          <w:rFonts w:hint="eastAsia"/>
          <w:spacing w:val="-180"/>
          <w:position w:val="22"/>
        </w:rPr>
        <w:t>。</w:t>
      </w:r>
      <w:r>
        <w:rPr>
          <w:rFonts w:hint="eastAsia"/>
        </w:rPr>
        <w:t>未始非</w:t>
      </w:r>
      <w:r w:rsidRPr="005C410E">
        <w:rPr>
          <w:rFonts w:hint="eastAsia"/>
          <w:spacing w:val="-180"/>
        </w:rPr>
        <w:t>福</w:t>
      </w:r>
      <w:r w:rsidRPr="005C410E">
        <w:rPr>
          <w:rFonts w:hint="eastAsia"/>
          <w:spacing w:val="-180"/>
          <w:position w:val="22"/>
        </w:rPr>
        <w:t>。</w:t>
      </w:r>
      <w:r>
        <w:rPr>
          <w:rFonts w:hint="eastAsia"/>
        </w:rPr>
        <w:t>如能淡泊做</w:t>
      </w:r>
      <w:r w:rsidRPr="005C410E">
        <w:rPr>
          <w:rFonts w:hint="eastAsia"/>
          <w:spacing w:val="-180"/>
        </w:rPr>
        <w:t>工</w:t>
      </w:r>
      <w:r w:rsidRPr="005C410E">
        <w:rPr>
          <w:rFonts w:hint="eastAsia"/>
          <w:spacing w:val="-180"/>
          <w:position w:val="22"/>
        </w:rPr>
        <w:t>。</w:t>
      </w:r>
      <w:r>
        <w:rPr>
          <w:rFonts w:hint="eastAsia"/>
        </w:rPr>
        <w:t>不奢不</w:t>
      </w:r>
      <w:r w:rsidRPr="005C410E">
        <w:rPr>
          <w:rFonts w:hint="eastAsia"/>
          <w:spacing w:val="-180"/>
        </w:rPr>
        <w:t>費</w:t>
      </w:r>
      <w:r w:rsidRPr="005C410E">
        <w:rPr>
          <w:rFonts w:hint="eastAsia"/>
          <w:spacing w:val="-180"/>
          <w:position w:val="22"/>
        </w:rPr>
        <w:t>。</w:t>
      </w:r>
      <w:r>
        <w:rPr>
          <w:rFonts w:hint="eastAsia"/>
        </w:rPr>
        <w:t>競競自</w:t>
      </w:r>
      <w:r w:rsidRPr="005C410E">
        <w:rPr>
          <w:rFonts w:hint="eastAsia"/>
          <w:spacing w:val="-180"/>
        </w:rPr>
        <w:t>進</w:t>
      </w:r>
      <w:r w:rsidRPr="005C410E">
        <w:rPr>
          <w:rFonts w:hint="eastAsia"/>
          <w:spacing w:val="-180"/>
          <w:position w:val="22"/>
        </w:rPr>
        <w:t>。</w:t>
      </w:r>
      <w:r>
        <w:rPr>
          <w:rFonts w:hint="eastAsia"/>
        </w:rPr>
        <w:t>合道同</w:t>
      </w:r>
      <w:r w:rsidRPr="005C410E">
        <w:rPr>
          <w:rFonts w:hint="eastAsia"/>
          <w:spacing w:val="-180"/>
        </w:rPr>
        <w:t>志</w:t>
      </w:r>
      <w:r w:rsidRPr="005C410E">
        <w:rPr>
          <w:rFonts w:hint="eastAsia"/>
          <w:spacing w:val="-180"/>
          <w:position w:val="22"/>
        </w:rPr>
        <w:t>。</w:t>
      </w:r>
      <w:r>
        <w:rPr>
          <w:rFonts w:hint="eastAsia"/>
        </w:rPr>
        <w:t>後願无</w:t>
      </w:r>
      <w:r w:rsidRPr="005C410E">
        <w:rPr>
          <w:rFonts w:hint="eastAsia"/>
          <w:spacing w:val="-180"/>
        </w:rPr>
        <w:t>疆</w:t>
      </w:r>
      <w:r w:rsidRPr="005C410E">
        <w:rPr>
          <w:rFonts w:hint="eastAsia"/>
          <w:spacing w:val="-180"/>
          <w:position w:val="22"/>
        </w:rPr>
        <w:t>。</w:t>
      </w:r>
      <w:r>
        <w:rPr>
          <w:rFonts w:hint="eastAsia"/>
        </w:rPr>
        <w:t>唐丁雖</w:t>
      </w:r>
      <w:r w:rsidRPr="005C410E">
        <w:rPr>
          <w:rFonts w:hint="eastAsia"/>
          <w:spacing w:val="-180"/>
        </w:rPr>
        <w:t>來</w:t>
      </w:r>
      <w:r w:rsidRPr="005C410E">
        <w:rPr>
          <w:rFonts w:hint="eastAsia"/>
          <w:spacing w:val="-180"/>
          <w:position w:val="22"/>
        </w:rPr>
        <w:t>。</w:t>
      </w:r>
      <w:r>
        <w:rPr>
          <w:rFonts w:hint="eastAsia"/>
        </w:rPr>
        <w:t>不可再有心口角私之</w:t>
      </w:r>
      <w:r w:rsidRPr="005C410E">
        <w:rPr>
          <w:rFonts w:hint="eastAsia"/>
          <w:spacing w:val="-180"/>
        </w:rPr>
        <w:t>爭</w:t>
      </w:r>
      <w:r w:rsidRPr="005C410E">
        <w:rPr>
          <w:rFonts w:hint="eastAsia"/>
          <w:spacing w:val="-180"/>
          <w:position w:val="22"/>
        </w:rPr>
        <w:t>。</w:t>
      </w:r>
      <w:r>
        <w:rPr>
          <w:rFonts w:hint="eastAsia"/>
        </w:rPr>
        <w:t>致妨正經授日</w:t>
      </w:r>
      <w:r w:rsidRPr="005C410E">
        <w:rPr>
          <w:rFonts w:hint="eastAsia"/>
          <w:spacing w:val="-180"/>
        </w:rPr>
        <w:t>也</w:t>
      </w:r>
      <w:r w:rsidRPr="005C410E">
        <w:rPr>
          <w:rFonts w:hint="eastAsia"/>
          <w:spacing w:val="-180"/>
          <w:position w:val="22"/>
        </w:rPr>
        <w:t>。</w:t>
      </w:r>
      <w:r>
        <w:rPr>
          <w:rFonts w:hint="eastAsia"/>
        </w:rPr>
        <w:t>劉徒誤言傳</w:t>
      </w:r>
      <w:r w:rsidRPr="005C410E">
        <w:rPr>
          <w:rFonts w:hint="eastAsia"/>
          <w:spacing w:val="-180"/>
        </w:rPr>
        <w:t>訓</w:t>
      </w:r>
      <w:r w:rsidRPr="005C410E">
        <w:rPr>
          <w:rFonts w:hint="eastAsia"/>
          <w:spacing w:val="-180"/>
          <w:position w:val="22"/>
        </w:rPr>
        <w:t>。</w:t>
      </w:r>
      <w:r>
        <w:rPr>
          <w:rFonts w:hint="eastAsia"/>
        </w:rPr>
        <w:t>已命府修三十</w:t>
      </w:r>
      <w:r w:rsidRPr="005C410E">
        <w:rPr>
          <w:rFonts w:hint="eastAsia"/>
          <w:spacing w:val="-180"/>
        </w:rPr>
        <w:t>度</w:t>
      </w:r>
      <w:r w:rsidRPr="005C410E">
        <w:rPr>
          <w:rFonts w:hint="eastAsia"/>
          <w:spacing w:val="-180"/>
          <w:position w:val="22"/>
        </w:rPr>
        <w:t>。</w:t>
      </w:r>
      <w:r>
        <w:rPr>
          <w:rFonts w:hint="eastAsia"/>
        </w:rPr>
        <w:t>前訓有刪</w:t>
      </w:r>
      <w:r w:rsidRPr="005C410E">
        <w:rPr>
          <w:rFonts w:hint="eastAsia"/>
          <w:spacing w:val="-180"/>
        </w:rPr>
        <w:t>處</w:t>
      </w:r>
      <w:r w:rsidRPr="005C410E">
        <w:rPr>
          <w:rFonts w:hint="eastAsia"/>
          <w:spacing w:val="-180"/>
          <w:position w:val="22"/>
        </w:rPr>
        <w:t>。</w:t>
      </w:r>
      <w:r>
        <w:rPr>
          <w:rFonts w:hint="eastAsia"/>
        </w:rPr>
        <w:t>再讀</w:t>
      </w:r>
      <w:r w:rsidRPr="00BF6EC8">
        <w:rPr>
          <w:rFonts w:hint="eastAsia"/>
          <w:position w:val="4"/>
          <w:sz w:val="48"/>
          <w:eastAsianLayout w:id="1718839040" w:combine="1"/>
        </w:rPr>
        <w:t>又讀一過</w:t>
      </w:r>
      <w:r>
        <w:rPr>
          <w:rFonts w:hint="eastAsia"/>
        </w:rPr>
        <w:t>通</w:t>
      </w:r>
      <w:r w:rsidRPr="00BF6EC8">
        <w:rPr>
          <w:rFonts w:hint="eastAsia"/>
          <w:spacing w:val="-220"/>
        </w:rPr>
        <w:t>消</w:t>
      </w:r>
      <w:r w:rsidRPr="00BF6EC8">
        <w:rPr>
          <w:rFonts w:hint="eastAsia"/>
          <w:spacing w:val="-60"/>
          <w:position w:val="22"/>
        </w:rPr>
        <w:t>。</w:t>
      </w:r>
      <w:r w:rsidRPr="00BF6EC8">
        <w:rPr>
          <w:rFonts w:hint="eastAsia"/>
          <w:position w:val="4"/>
          <w:sz w:val="48"/>
          <w:eastAsianLayout w:id="1718839040" w:combine="1"/>
        </w:rPr>
        <w:t>此壇在休度時。諸弟子以諸神指示虔求。相約合靈。一致懇禱不准不止</w:t>
      </w:r>
      <w:r w:rsidRPr="00BF6EC8">
        <w:rPr>
          <w:position w:val="4"/>
          <w:sz w:val="48"/>
          <w:eastAsianLayout w:id="1718839040" w:combine="1"/>
        </w:rPr>
        <w:t xml:space="preserve">　</w:t>
      </w:r>
      <w:r w:rsidRPr="00BF6EC8">
        <w:rPr>
          <w:rFonts w:hint="eastAsia"/>
          <w:position w:val="4"/>
          <w:sz w:val="48"/>
          <w:eastAsianLayout w:id="1718839040" w:combine="1"/>
        </w:rPr>
        <w:t>老祖以慧仙誤言傳訓。命府修三十度。福緣自</w:t>
      </w:r>
      <w:r w:rsidRPr="00BF6EC8">
        <w:rPr>
          <w:rFonts w:hint="eastAsia"/>
          <w:spacing w:val="4"/>
          <w:position w:val="4"/>
          <w:sz w:val="48"/>
          <w:eastAsianLayout w:id="1718839040" w:combine="1"/>
        </w:rPr>
        <w:t>恨鹵莽。有累神譴。尤為不安。至前訓有刪處。再讀再正。奉命通消。而今前訓仍原文全載者。非敢違命。以作當日之實紀耳。</w:t>
      </w:r>
      <w:r>
        <w:rPr>
          <w:rFonts w:hint="eastAsia"/>
        </w:rPr>
        <w:t>明日</w:t>
      </w:r>
      <w:r w:rsidRPr="005C410E">
        <w:rPr>
          <w:rFonts w:hint="eastAsia"/>
          <w:spacing w:val="-180"/>
        </w:rPr>
        <w:t>起</w:t>
      </w:r>
      <w:r w:rsidRPr="005C410E">
        <w:rPr>
          <w:rFonts w:hint="eastAsia"/>
          <w:spacing w:val="-180"/>
          <w:position w:val="22"/>
        </w:rPr>
        <w:t>。</w:t>
      </w:r>
      <w:r>
        <w:rPr>
          <w:rFonts w:hint="eastAsia"/>
        </w:rPr>
        <w:t>有像諸</w:t>
      </w:r>
      <w:r w:rsidRPr="005C410E">
        <w:rPr>
          <w:rFonts w:hint="eastAsia"/>
          <w:spacing w:val="-180"/>
        </w:rPr>
        <w:t>子</w:t>
      </w:r>
      <w:r w:rsidRPr="005C410E">
        <w:rPr>
          <w:rFonts w:hint="eastAsia"/>
          <w:spacing w:val="-180"/>
          <w:position w:val="22"/>
        </w:rPr>
        <w:t>。</w:t>
      </w:r>
      <w:r>
        <w:rPr>
          <w:rFonts w:hint="eastAsia"/>
        </w:rPr>
        <w:t>依齒開</w:t>
      </w:r>
      <w:r w:rsidRPr="005C410E">
        <w:rPr>
          <w:rFonts w:hint="eastAsia"/>
          <w:spacing w:val="-180"/>
        </w:rPr>
        <w:t>幕</w:t>
      </w:r>
      <w:r w:rsidRPr="005C410E">
        <w:rPr>
          <w:rFonts w:hint="eastAsia"/>
          <w:spacing w:val="-180"/>
          <w:position w:val="22"/>
        </w:rPr>
        <w:t>。</w:t>
      </w:r>
      <w:r>
        <w:rPr>
          <w:rFonts w:hint="eastAsia"/>
        </w:rPr>
        <w:t>午正一</w:t>
      </w:r>
      <w:r w:rsidRPr="005C410E">
        <w:rPr>
          <w:rFonts w:hint="eastAsia"/>
          <w:spacing w:val="-180"/>
        </w:rPr>
        <w:t>幕</w:t>
      </w:r>
      <w:r w:rsidRPr="005C410E">
        <w:rPr>
          <w:rFonts w:hint="eastAsia"/>
          <w:spacing w:val="-180"/>
          <w:position w:val="22"/>
        </w:rPr>
        <w:t>。</w:t>
      </w:r>
      <w:r>
        <w:rPr>
          <w:rFonts w:hint="eastAsia"/>
        </w:rPr>
        <w:t>無像諸</w:t>
      </w:r>
      <w:r w:rsidRPr="005C410E">
        <w:rPr>
          <w:rFonts w:hint="eastAsia"/>
          <w:spacing w:val="-180"/>
        </w:rPr>
        <w:t>子</w:t>
      </w:r>
      <w:r w:rsidRPr="005C410E">
        <w:rPr>
          <w:rFonts w:hint="eastAsia"/>
          <w:spacing w:val="-180"/>
          <w:position w:val="22"/>
        </w:rPr>
        <w:t>。</w:t>
      </w:r>
      <w:r>
        <w:rPr>
          <w:rFonts w:hint="eastAsia"/>
        </w:rPr>
        <w:t>一律十五圖經壇上賜</w:t>
      </w:r>
      <w:r w:rsidRPr="005C410E">
        <w:rPr>
          <w:rFonts w:hint="eastAsia"/>
          <w:spacing w:val="-180"/>
        </w:rPr>
        <w:t>像</w:t>
      </w:r>
      <w:r w:rsidRPr="005C410E">
        <w:rPr>
          <w:rFonts w:hint="eastAsia"/>
          <w:spacing w:val="-180"/>
          <w:position w:val="22"/>
        </w:rPr>
        <w:t>。</w:t>
      </w:r>
      <w:r>
        <w:rPr>
          <w:rFonts w:hint="eastAsia"/>
        </w:rPr>
        <w:t>登山無像諸</w:t>
      </w:r>
      <w:r w:rsidRPr="005C410E">
        <w:rPr>
          <w:rFonts w:hint="eastAsia"/>
          <w:spacing w:val="-180"/>
        </w:rPr>
        <w:t>子</w:t>
      </w:r>
      <w:r w:rsidRPr="005C410E">
        <w:rPr>
          <w:rFonts w:hint="eastAsia"/>
          <w:spacing w:val="-180"/>
          <w:position w:val="22"/>
        </w:rPr>
        <w:t>。</w:t>
      </w:r>
      <w:r>
        <w:rPr>
          <w:rFonts w:hint="eastAsia"/>
        </w:rPr>
        <w:t>先</w:t>
      </w:r>
      <w:r w:rsidRPr="005C410E">
        <w:rPr>
          <w:rFonts w:hint="eastAsia"/>
          <w:spacing w:val="-180"/>
        </w:rPr>
        <w:t>賜</w:t>
      </w:r>
      <w:r w:rsidRPr="00BF6EC8">
        <w:rPr>
          <w:rFonts w:hint="eastAsia"/>
          <w:spacing w:val="-100"/>
          <w:position w:val="22"/>
        </w:rPr>
        <w:t>。</w:t>
      </w:r>
      <w:r w:rsidRPr="00BF6EC8">
        <w:rPr>
          <w:rFonts w:hint="eastAsia"/>
          <w:position w:val="4"/>
          <w:sz w:val="48"/>
          <w:eastAsianLayout w:id="1718839040" w:combine="1"/>
        </w:rPr>
        <w:t>十五日</w:t>
      </w:r>
      <w:r>
        <w:rPr>
          <w:rFonts w:hint="eastAsia"/>
        </w:rPr>
        <w:t>賜像次</w:t>
      </w:r>
      <w:r w:rsidRPr="005C410E">
        <w:rPr>
          <w:rFonts w:hint="eastAsia"/>
          <w:spacing w:val="-180"/>
        </w:rPr>
        <w:t>日</w:t>
      </w:r>
      <w:r w:rsidRPr="00BF6EC8">
        <w:rPr>
          <w:rFonts w:hint="eastAsia"/>
          <w:spacing w:val="-100"/>
          <w:position w:val="22"/>
        </w:rPr>
        <w:t>。</w:t>
      </w:r>
      <w:r w:rsidRPr="00BF6EC8">
        <w:rPr>
          <w:rFonts w:hint="eastAsia"/>
          <w:position w:val="4"/>
          <w:sz w:val="48"/>
          <w:eastAsianLayout w:id="1718839040" w:combine="1"/>
        </w:rPr>
        <w:t>十六日</w:t>
      </w:r>
      <w:r>
        <w:rPr>
          <w:rFonts w:hint="eastAsia"/>
        </w:rPr>
        <w:t>受</w:t>
      </w:r>
      <w:r w:rsidRPr="005C410E">
        <w:rPr>
          <w:rFonts w:hint="eastAsia"/>
          <w:spacing w:val="-180"/>
        </w:rPr>
        <w:t>訓</w:t>
      </w:r>
      <w:r w:rsidRPr="005C410E">
        <w:rPr>
          <w:rFonts w:hint="eastAsia"/>
          <w:spacing w:val="-180"/>
          <w:position w:val="22"/>
        </w:rPr>
        <w:t>。</w:t>
      </w:r>
      <w:r>
        <w:rPr>
          <w:rFonts w:hint="eastAsia"/>
        </w:rPr>
        <w:t>與未登山諸子賜</w:t>
      </w:r>
      <w:r w:rsidRPr="005C410E">
        <w:rPr>
          <w:rFonts w:hint="eastAsia"/>
          <w:spacing w:val="-180"/>
        </w:rPr>
        <w:t>像</w:t>
      </w:r>
      <w:r w:rsidRPr="005C410E">
        <w:rPr>
          <w:rFonts w:hint="eastAsia"/>
          <w:spacing w:val="-180"/>
          <w:position w:val="22"/>
        </w:rPr>
        <w:t>。</w:t>
      </w:r>
      <w:r>
        <w:rPr>
          <w:rFonts w:hint="eastAsia"/>
        </w:rPr>
        <w:t>無名領</w:t>
      </w:r>
      <w:r w:rsidRPr="005C410E">
        <w:rPr>
          <w:rFonts w:hint="eastAsia"/>
          <w:spacing w:val="-180"/>
        </w:rPr>
        <w:t>名</w:t>
      </w:r>
      <w:r w:rsidRPr="005C410E">
        <w:rPr>
          <w:rFonts w:hint="eastAsia"/>
          <w:spacing w:val="-180"/>
          <w:position w:val="22"/>
        </w:rPr>
        <w:t>。</w:t>
      </w:r>
      <w:r>
        <w:rPr>
          <w:rFonts w:hint="eastAsia"/>
        </w:rPr>
        <w:t>唐丁二</w:t>
      </w:r>
      <w:r w:rsidRPr="005C410E">
        <w:rPr>
          <w:rFonts w:hint="eastAsia"/>
          <w:spacing w:val="-180"/>
        </w:rPr>
        <w:t>子</w:t>
      </w:r>
      <w:r w:rsidRPr="005C410E">
        <w:rPr>
          <w:rFonts w:hint="eastAsia"/>
          <w:spacing w:val="-180"/>
          <w:position w:val="22"/>
        </w:rPr>
        <w:t>。</w:t>
      </w:r>
      <w:r>
        <w:rPr>
          <w:rFonts w:hint="eastAsia"/>
        </w:rPr>
        <w:t>進吾道</w:t>
      </w:r>
      <w:r w:rsidRPr="005C410E">
        <w:rPr>
          <w:rFonts w:hint="eastAsia"/>
          <w:spacing w:val="-180"/>
        </w:rPr>
        <w:t>門</w:t>
      </w:r>
      <w:r w:rsidRPr="005C410E">
        <w:rPr>
          <w:rFonts w:hint="eastAsia"/>
          <w:spacing w:val="-180"/>
          <w:position w:val="22"/>
        </w:rPr>
        <w:t>。</w:t>
      </w:r>
      <w:r>
        <w:rPr>
          <w:rFonts w:hint="eastAsia"/>
        </w:rPr>
        <w:t>以後正經授</w:t>
      </w:r>
      <w:r w:rsidRPr="005C410E">
        <w:rPr>
          <w:rFonts w:hint="eastAsia"/>
          <w:spacing w:val="-180"/>
        </w:rPr>
        <w:t>畢</w:t>
      </w:r>
      <w:r w:rsidRPr="005C410E">
        <w:rPr>
          <w:rFonts w:hint="eastAsia"/>
          <w:spacing w:val="-180"/>
          <w:position w:val="22"/>
        </w:rPr>
        <w:t>。</w:t>
      </w:r>
      <w:r>
        <w:rPr>
          <w:rFonts w:hint="eastAsia"/>
        </w:rPr>
        <w:t>再定壇</w:t>
      </w:r>
      <w:r w:rsidRPr="005C410E">
        <w:rPr>
          <w:rFonts w:hint="eastAsia"/>
          <w:spacing w:val="-180"/>
        </w:rPr>
        <w:t>則</w:t>
      </w:r>
      <w:r w:rsidRPr="005C410E">
        <w:rPr>
          <w:rFonts w:hint="eastAsia"/>
          <w:spacing w:val="-180"/>
          <w:position w:val="22"/>
        </w:rPr>
        <w:t>。</w:t>
      </w:r>
      <w:r>
        <w:rPr>
          <w:rFonts w:hint="eastAsia"/>
        </w:rPr>
        <w:t>方許入</w:t>
      </w:r>
      <w:r w:rsidRPr="005C410E">
        <w:rPr>
          <w:rFonts w:hint="eastAsia"/>
          <w:spacing w:val="-180"/>
        </w:rPr>
        <w:t>壇</w:t>
      </w:r>
      <w:r w:rsidRPr="005C410E">
        <w:rPr>
          <w:rFonts w:hint="eastAsia"/>
          <w:spacing w:val="-180"/>
          <w:position w:val="22"/>
        </w:rPr>
        <w:t>。</w:t>
      </w:r>
      <w:r>
        <w:rPr>
          <w:rFonts w:hint="eastAsia"/>
        </w:rPr>
        <w:t>疏求不必</w:t>
      </w:r>
      <w:r w:rsidRPr="005C410E">
        <w:rPr>
          <w:rFonts w:hint="eastAsia"/>
          <w:spacing w:val="-180"/>
        </w:rPr>
        <w:t>奏</w:t>
      </w:r>
      <w:r w:rsidRPr="005C410E">
        <w:rPr>
          <w:rFonts w:hint="eastAsia"/>
          <w:spacing w:val="-180"/>
          <w:position w:val="22"/>
        </w:rPr>
        <w:t>。</w:t>
      </w:r>
      <w:r>
        <w:rPr>
          <w:rFonts w:hint="eastAsia"/>
        </w:rPr>
        <w:t>愛吾子即護吾道</w:t>
      </w:r>
      <w:r w:rsidRPr="005C410E">
        <w:rPr>
          <w:rFonts w:hint="eastAsia"/>
          <w:spacing w:val="-180"/>
        </w:rPr>
        <w:t>也</w:t>
      </w:r>
      <w:r w:rsidRPr="00BF6EC8">
        <w:rPr>
          <w:rFonts w:hint="eastAsia"/>
          <w:spacing w:val="-100"/>
          <w:position w:val="22"/>
        </w:rPr>
        <w:t>。</w:t>
      </w:r>
      <w:r w:rsidRPr="00BF6EC8">
        <w:rPr>
          <w:rFonts w:hint="eastAsia"/>
          <w:position w:val="4"/>
          <w:sz w:val="48"/>
          <w:eastAsianLayout w:id="1718839040" w:combine="1"/>
        </w:rPr>
        <w:t>兩日以來。疏求授經。皆用跪奏。諸子中有人以為有帝制嗅味。　老祖指出。疏不必奏。以弭將來無窮之患也</w:t>
      </w:r>
      <w:r>
        <w:rPr>
          <w:rFonts w:hint="eastAsia"/>
        </w:rPr>
        <w:t>規約尚有刪</w:t>
      </w:r>
      <w:r w:rsidRPr="005C410E">
        <w:rPr>
          <w:rFonts w:hint="eastAsia"/>
          <w:spacing w:val="-180"/>
        </w:rPr>
        <w:t>改</w:t>
      </w:r>
      <w:r w:rsidRPr="005C410E">
        <w:rPr>
          <w:rFonts w:hint="eastAsia"/>
          <w:spacing w:val="-180"/>
          <w:position w:val="22"/>
        </w:rPr>
        <w:t>。</w:t>
      </w:r>
      <w:r>
        <w:rPr>
          <w:rFonts w:hint="eastAsia"/>
        </w:rPr>
        <w:t>不必先</w:t>
      </w:r>
      <w:r w:rsidRPr="005C410E">
        <w:rPr>
          <w:rFonts w:hint="eastAsia"/>
          <w:spacing w:val="-180"/>
        </w:rPr>
        <w:t>訂</w:t>
      </w:r>
      <w:r w:rsidRPr="005C410E">
        <w:rPr>
          <w:rFonts w:hint="eastAsia"/>
          <w:spacing w:val="-180"/>
          <w:position w:val="22"/>
        </w:rPr>
        <w:t>。</w:t>
      </w:r>
      <w:r>
        <w:rPr>
          <w:rFonts w:hint="eastAsia"/>
        </w:rPr>
        <w:t>先訂過</w:t>
      </w:r>
      <w:r w:rsidRPr="005C410E">
        <w:rPr>
          <w:rFonts w:hint="eastAsia"/>
          <w:spacing w:val="-180"/>
        </w:rPr>
        <w:t>約</w:t>
      </w:r>
      <w:r w:rsidRPr="005C410E">
        <w:rPr>
          <w:rFonts w:hint="eastAsia"/>
          <w:spacing w:val="-180"/>
          <w:position w:val="22"/>
        </w:rPr>
        <w:t>。</w:t>
      </w:r>
      <w:r>
        <w:rPr>
          <w:rFonts w:hint="eastAsia"/>
        </w:rPr>
        <w:t>丁子起</w:t>
      </w:r>
      <w:r w:rsidRPr="005C410E">
        <w:rPr>
          <w:rFonts w:hint="eastAsia"/>
          <w:spacing w:val="-180"/>
        </w:rPr>
        <w:t>草</w:t>
      </w:r>
      <w:r w:rsidRPr="005C410E">
        <w:rPr>
          <w:rFonts w:hint="eastAsia"/>
          <w:spacing w:val="-180"/>
          <w:position w:val="22"/>
        </w:rPr>
        <w:t>。</w:t>
      </w:r>
      <w:r>
        <w:rPr>
          <w:rFonts w:hint="eastAsia"/>
        </w:rPr>
        <w:t>如約翰省過手</w:t>
      </w:r>
      <w:r w:rsidRPr="005C410E">
        <w:rPr>
          <w:rFonts w:hint="eastAsia"/>
          <w:spacing w:val="-180"/>
        </w:rPr>
        <w:t>法</w:t>
      </w:r>
      <w:r w:rsidRPr="005C410E">
        <w:rPr>
          <w:rFonts w:hint="eastAsia"/>
          <w:spacing w:val="-180"/>
          <w:position w:val="22"/>
        </w:rPr>
        <w:t>。</w:t>
      </w:r>
      <w:r>
        <w:rPr>
          <w:rFonts w:hint="eastAsia"/>
        </w:rPr>
        <w:t>默過</w:t>
      </w:r>
      <w:r w:rsidRPr="005C410E">
        <w:rPr>
          <w:rFonts w:hint="eastAsia"/>
          <w:spacing w:val="-180"/>
        </w:rPr>
        <w:t>牌</w:t>
      </w:r>
      <w:r w:rsidRPr="005C410E">
        <w:rPr>
          <w:rFonts w:hint="eastAsia"/>
          <w:spacing w:val="-180"/>
          <w:position w:val="22"/>
        </w:rPr>
        <w:t>。</w:t>
      </w:r>
      <w:r>
        <w:rPr>
          <w:rFonts w:hint="eastAsia"/>
        </w:rPr>
        <w:t>七日一</w:t>
      </w:r>
      <w:r w:rsidRPr="005C410E">
        <w:rPr>
          <w:rFonts w:hint="eastAsia"/>
          <w:spacing w:val="-180"/>
        </w:rPr>
        <w:t>省</w:t>
      </w:r>
      <w:r w:rsidRPr="005C410E">
        <w:rPr>
          <w:rFonts w:hint="eastAsia"/>
          <w:spacing w:val="-180"/>
          <w:position w:val="22"/>
        </w:rPr>
        <w:t>。</w:t>
      </w:r>
      <w:r>
        <w:rPr>
          <w:rFonts w:hint="eastAsia"/>
        </w:rPr>
        <w:t>省過</w:t>
      </w:r>
      <w:r w:rsidRPr="005C410E">
        <w:rPr>
          <w:rFonts w:hint="eastAsia"/>
          <w:spacing w:val="-180"/>
        </w:rPr>
        <w:t>時</w:t>
      </w:r>
      <w:r w:rsidRPr="005C410E">
        <w:rPr>
          <w:rFonts w:hint="eastAsia"/>
          <w:spacing w:val="-180"/>
          <w:position w:val="22"/>
        </w:rPr>
        <w:t>。</w:t>
      </w:r>
      <w:r>
        <w:rPr>
          <w:rFonts w:hint="eastAsia"/>
        </w:rPr>
        <w:t>先由主壇自</w:t>
      </w:r>
      <w:r w:rsidRPr="005C410E">
        <w:rPr>
          <w:rFonts w:hint="eastAsia"/>
          <w:spacing w:val="-180"/>
        </w:rPr>
        <w:t>省</w:t>
      </w:r>
      <w:r w:rsidRPr="005C410E">
        <w:rPr>
          <w:rFonts w:hint="eastAsia"/>
          <w:spacing w:val="-180"/>
          <w:position w:val="22"/>
        </w:rPr>
        <w:t>。</w:t>
      </w:r>
      <w:r>
        <w:rPr>
          <w:rFonts w:hint="eastAsia"/>
        </w:rPr>
        <w:t>諸方依齒對牌默訴於主</w:t>
      </w:r>
      <w:r w:rsidRPr="005C410E">
        <w:rPr>
          <w:rFonts w:hint="eastAsia"/>
          <w:spacing w:val="-180"/>
        </w:rPr>
        <w:t>壇</w:t>
      </w:r>
      <w:r w:rsidRPr="005C410E">
        <w:rPr>
          <w:rFonts w:hint="eastAsia"/>
          <w:spacing w:val="-180"/>
          <w:position w:val="22"/>
        </w:rPr>
        <w:t>。</w:t>
      </w:r>
      <w:r>
        <w:rPr>
          <w:rFonts w:hint="eastAsia"/>
        </w:rPr>
        <w:t>主壇默求老人省</w:t>
      </w:r>
      <w:r w:rsidRPr="005C410E">
        <w:rPr>
          <w:rFonts w:hint="eastAsia"/>
          <w:spacing w:val="-180"/>
        </w:rPr>
        <w:t>赦</w:t>
      </w:r>
      <w:r w:rsidRPr="005C410E">
        <w:rPr>
          <w:rFonts w:hint="eastAsia"/>
          <w:spacing w:val="-180"/>
          <w:position w:val="22"/>
        </w:rPr>
        <w:t>。</w:t>
      </w:r>
      <w:r>
        <w:rPr>
          <w:rFonts w:hint="eastAsia"/>
        </w:rPr>
        <w:t>至多三省一</w:t>
      </w:r>
      <w:r w:rsidRPr="005C410E">
        <w:rPr>
          <w:rFonts w:hint="eastAsia"/>
          <w:spacing w:val="-180"/>
        </w:rPr>
        <w:t>訴</w:t>
      </w:r>
      <w:r w:rsidRPr="005C410E">
        <w:rPr>
          <w:rFonts w:hint="eastAsia"/>
          <w:spacing w:val="-180"/>
          <w:position w:val="22"/>
        </w:rPr>
        <w:t>。</w:t>
      </w:r>
      <w:r>
        <w:rPr>
          <w:rFonts w:hint="eastAsia"/>
        </w:rPr>
        <w:t>不必期日均</w:t>
      </w:r>
      <w:r w:rsidRPr="005C410E">
        <w:rPr>
          <w:rFonts w:hint="eastAsia"/>
          <w:spacing w:val="-180"/>
        </w:rPr>
        <w:t>訴</w:t>
      </w:r>
      <w:r w:rsidRPr="005C410E">
        <w:rPr>
          <w:rFonts w:hint="eastAsia"/>
          <w:spacing w:val="-180"/>
          <w:position w:val="22"/>
        </w:rPr>
        <w:t>。</w:t>
      </w:r>
      <w:r>
        <w:rPr>
          <w:rFonts w:hint="eastAsia"/>
        </w:rPr>
        <w:t>訴時默念過</w:t>
      </w:r>
      <w:r w:rsidRPr="005C410E">
        <w:rPr>
          <w:rFonts w:hint="eastAsia"/>
          <w:spacing w:val="-180"/>
        </w:rPr>
        <w:t>處</w:t>
      </w:r>
      <w:r w:rsidRPr="005C410E">
        <w:rPr>
          <w:rFonts w:hint="eastAsia"/>
          <w:spacing w:val="-180"/>
          <w:position w:val="22"/>
        </w:rPr>
        <w:t>。</w:t>
      </w:r>
      <w:r>
        <w:rPr>
          <w:rFonts w:hint="eastAsia"/>
        </w:rPr>
        <w:t>最簡二三</w:t>
      </w:r>
      <w:r w:rsidRPr="005C410E">
        <w:rPr>
          <w:rFonts w:hint="eastAsia"/>
          <w:spacing w:val="-180"/>
        </w:rPr>
        <w:t>字</w:t>
      </w:r>
      <w:r w:rsidRPr="005C410E">
        <w:rPr>
          <w:rFonts w:hint="eastAsia"/>
          <w:spacing w:val="-180"/>
          <w:position w:val="22"/>
        </w:rPr>
        <w:t>。</w:t>
      </w:r>
      <w:r>
        <w:rPr>
          <w:rFonts w:hint="eastAsia"/>
        </w:rPr>
        <w:t>使壇主知</w:t>
      </w:r>
      <w:r w:rsidRPr="005C410E">
        <w:rPr>
          <w:rFonts w:hint="eastAsia"/>
          <w:spacing w:val="-180"/>
        </w:rPr>
        <w:t>之</w:t>
      </w:r>
      <w:r w:rsidRPr="005C410E">
        <w:rPr>
          <w:rFonts w:hint="eastAsia"/>
          <w:spacing w:val="-180"/>
          <w:position w:val="22"/>
        </w:rPr>
        <w:t>。</w:t>
      </w:r>
      <w:r>
        <w:rPr>
          <w:rFonts w:hint="eastAsia"/>
        </w:rPr>
        <w:t>不必盡人皆</w:t>
      </w:r>
      <w:r w:rsidRPr="005C410E">
        <w:rPr>
          <w:rFonts w:hint="eastAsia"/>
          <w:spacing w:val="-180"/>
        </w:rPr>
        <w:t>知</w:t>
      </w:r>
      <w:r w:rsidRPr="005C410E">
        <w:rPr>
          <w:rFonts w:hint="eastAsia"/>
          <w:spacing w:val="-180"/>
          <w:position w:val="22"/>
        </w:rPr>
        <w:t>。</w:t>
      </w:r>
      <w:r>
        <w:rPr>
          <w:rFonts w:hint="eastAsia"/>
        </w:rPr>
        <w:t>省時主壇跪於</w:t>
      </w:r>
      <w:r w:rsidRPr="005C410E">
        <w:rPr>
          <w:rFonts w:hint="eastAsia"/>
          <w:spacing w:val="-180"/>
        </w:rPr>
        <w:t>前</w:t>
      </w:r>
      <w:r w:rsidRPr="005C410E">
        <w:rPr>
          <w:rFonts w:hint="eastAsia"/>
          <w:spacing w:val="-180"/>
          <w:position w:val="22"/>
        </w:rPr>
        <w:t>。</w:t>
      </w:r>
      <w:r>
        <w:rPr>
          <w:rFonts w:hint="eastAsia"/>
        </w:rPr>
        <w:t>省者跪於</w:t>
      </w:r>
      <w:r w:rsidRPr="005C410E">
        <w:rPr>
          <w:rFonts w:hint="eastAsia"/>
          <w:spacing w:val="-180"/>
        </w:rPr>
        <w:t>後</w:t>
      </w:r>
      <w:r w:rsidRPr="005C410E">
        <w:rPr>
          <w:rFonts w:hint="eastAsia"/>
          <w:spacing w:val="-180"/>
          <w:position w:val="22"/>
        </w:rPr>
        <w:t>。</w:t>
      </w:r>
      <w:r>
        <w:rPr>
          <w:rFonts w:hint="eastAsia"/>
        </w:rPr>
        <w:t>面合低告求</w:t>
      </w:r>
      <w:r w:rsidRPr="005C410E">
        <w:rPr>
          <w:rFonts w:hint="eastAsia"/>
          <w:spacing w:val="-180"/>
        </w:rPr>
        <w:t>赦</w:t>
      </w:r>
      <w:r w:rsidRPr="005C410E">
        <w:rPr>
          <w:rFonts w:hint="eastAsia"/>
          <w:spacing w:val="-180"/>
          <w:position w:val="22"/>
        </w:rPr>
        <w:t>。</w:t>
      </w:r>
      <w:r>
        <w:rPr>
          <w:rFonts w:hint="eastAsia"/>
        </w:rPr>
        <w:t>如有職事時</w:t>
      </w:r>
      <w:r w:rsidRPr="005C410E">
        <w:rPr>
          <w:rFonts w:hint="eastAsia"/>
          <w:spacing w:val="-180"/>
        </w:rPr>
        <w:t>間</w:t>
      </w:r>
      <w:r w:rsidRPr="005C410E">
        <w:rPr>
          <w:rFonts w:hint="eastAsia"/>
          <w:spacing w:val="-180"/>
          <w:position w:val="22"/>
        </w:rPr>
        <w:t>。</w:t>
      </w:r>
      <w:r>
        <w:rPr>
          <w:rFonts w:hint="eastAsia"/>
        </w:rPr>
        <w:t>亦須用紙表</w:t>
      </w:r>
      <w:r w:rsidRPr="005C410E">
        <w:rPr>
          <w:rFonts w:hint="eastAsia"/>
          <w:spacing w:val="-180"/>
        </w:rPr>
        <w:t>繕</w:t>
      </w:r>
      <w:r w:rsidRPr="005C410E">
        <w:rPr>
          <w:rFonts w:hint="eastAsia"/>
          <w:spacing w:val="-180"/>
          <w:position w:val="22"/>
        </w:rPr>
        <w:t>。</w:t>
      </w:r>
      <w:r>
        <w:rPr>
          <w:rFonts w:hint="eastAsia"/>
        </w:rPr>
        <w:t>請主壇代</w:t>
      </w:r>
      <w:r w:rsidRPr="005C410E">
        <w:rPr>
          <w:rFonts w:hint="eastAsia"/>
          <w:spacing w:val="-180"/>
        </w:rPr>
        <w:lastRenderedPageBreak/>
        <w:t>叩</w:t>
      </w:r>
      <w:r w:rsidRPr="005C410E">
        <w:rPr>
          <w:rFonts w:hint="eastAsia"/>
          <w:spacing w:val="-180"/>
          <w:position w:val="22"/>
        </w:rPr>
        <w:t>。</w:t>
      </w:r>
      <w:r>
        <w:rPr>
          <w:rFonts w:hint="eastAsia"/>
        </w:rPr>
        <w:t>無過之</w:t>
      </w:r>
      <w:r w:rsidRPr="005C410E">
        <w:rPr>
          <w:rFonts w:hint="eastAsia"/>
          <w:spacing w:val="-180"/>
        </w:rPr>
        <w:t>時</w:t>
      </w:r>
      <w:r w:rsidRPr="005C410E">
        <w:rPr>
          <w:rFonts w:hint="eastAsia"/>
          <w:spacing w:val="-180"/>
          <w:position w:val="22"/>
        </w:rPr>
        <w:t>。</w:t>
      </w:r>
      <w:r>
        <w:rPr>
          <w:rFonts w:hint="eastAsia"/>
        </w:rPr>
        <w:t>吾亦不敢必爾等</w:t>
      </w:r>
      <w:r w:rsidRPr="005C410E">
        <w:rPr>
          <w:rFonts w:hint="eastAsia"/>
          <w:spacing w:val="-180"/>
        </w:rPr>
        <w:t>也</w:t>
      </w:r>
      <w:r w:rsidRPr="005C410E">
        <w:rPr>
          <w:rFonts w:hint="eastAsia"/>
          <w:spacing w:val="-180"/>
          <w:position w:val="22"/>
        </w:rPr>
        <w:t>。</w:t>
      </w:r>
      <w:r>
        <w:rPr>
          <w:rFonts w:hint="eastAsia"/>
        </w:rPr>
        <w:t>以後另訂過則功</w:t>
      </w:r>
      <w:r w:rsidRPr="005C410E">
        <w:rPr>
          <w:rFonts w:hint="eastAsia"/>
          <w:spacing w:val="-180"/>
        </w:rPr>
        <w:t>則</w:t>
      </w:r>
      <w:r w:rsidRPr="005C410E">
        <w:rPr>
          <w:rFonts w:hint="eastAsia"/>
          <w:spacing w:val="-180"/>
          <w:position w:val="22"/>
        </w:rPr>
        <w:t>。</w:t>
      </w:r>
      <w:r w:rsidRPr="005C410E">
        <w:rPr>
          <w:rFonts w:hint="eastAsia"/>
          <w:spacing w:val="-180"/>
        </w:rPr>
        <w:t>則</w:t>
      </w:r>
      <w:r w:rsidRPr="005C410E">
        <w:rPr>
          <w:rFonts w:hint="eastAsia"/>
          <w:spacing w:val="-180"/>
          <w:position w:val="22"/>
        </w:rPr>
        <w:t>。</w:t>
      </w:r>
      <w:r>
        <w:rPr>
          <w:rFonts w:hint="eastAsia"/>
        </w:rPr>
        <w:t>表</w:t>
      </w:r>
      <w:r w:rsidRPr="005C410E">
        <w:rPr>
          <w:rFonts w:hint="eastAsia"/>
          <w:spacing w:val="-180"/>
        </w:rPr>
        <w:t>也</w:t>
      </w:r>
      <w:r w:rsidRPr="005C410E">
        <w:rPr>
          <w:rFonts w:hint="eastAsia"/>
          <w:spacing w:val="-180"/>
          <w:position w:val="22"/>
        </w:rPr>
        <w:t>。</w:t>
      </w:r>
      <w:r>
        <w:rPr>
          <w:rFonts w:hint="eastAsia"/>
        </w:rPr>
        <w:t>日日自省自</w:t>
      </w:r>
      <w:r w:rsidRPr="005C410E">
        <w:rPr>
          <w:rFonts w:hint="eastAsia"/>
          <w:spacing w:val="-180"/>
        </w:rPr>
        <w:t>記</w:t>
      </w:r>
      <w:r w:rsidRPr="005C410E">
        <w:rPr>
          <w:rFonts w:hint="eastAsia"/>
          <w:spacing w:val="-180"/>
          <w:position w:val="22"/>
        </w:rPr>
        <w:t>。</w:t>
      </w:r>
      <w:r>
        <w:rPr>
          <w:rFonts w:hint="eastAsia"/>
        </w:rPr>
        <w:t>交主壇一望一</w:t>
      </w:r>
      <w:r w:rsidRPr="005C410E">
        <w:rPr>
          <w:rFonts w:hint="eastAsia"/>
          <w:spacing w:val="-180"/>
        </w:rPr>
        <w:t>元</w:t>
      </w:r>
      <w:r w:rsidRPr="005C410E">
        <w:rPr>
          <w:rFonts w:hint="eastAsia"/>
          <w:spacing w:val="-180"/>
          <w:position w:val="22"/>
        </w:rPr>
        <w:t>。</w:t>
      </w:r>
      <w:r>
        <w:rPr>
          <w:rFonts w:hint="eastAsia"/>
        </w:rPr>
        <w:t>一朔一</w:t>
      </w:r>
      <w:r w:rsidRPr="005C410E">
        <w:rPr>
          <w:rFonts w:hint="eastAsia"/>
          <w:spacing w:val="-180"/>
        </w:rPr>
        <w:t>元</w:t>
      </w:r>
      <w:r w:rsidRPr="005C410E">
        <w:rPr>
          <w:rFonts w:hint="eastAsia"/>
          <w:spacing w:val="-180"/>
          <w:position w:val="22"/>
        </w:rPr>
        <w:t>。</w:t>
      </w:r>
      <w:r>
        <w:rPr>
          <w:rFonts w:hint="eastAsia"/>
        </w:rPr>
        <w:t>一月兩</w:t>
      </w:r>
      <w:r w:rsidRPr="005C410E">
        <w:rPr>
          <w:rFonts w:hint="eastAsia"/>
          <w:spacing w:val="-180"/>
        </w:rPr>
        <w:t>次</w:t>
      </w:r>
      <w:r w:rsidRPr="00331E28">
        <w:rPr>
          <w:rFonts w:hint="eastAsia"/>
          <w:spacing w:val="-100"/>
          <w:position w:val="22"/>
        </w:rPr>
        <w:t>。</w:t>
      </w:r>
      <w:r w:rsidRPr="00BF6EC8">
        <w:rPr>
          <w:rFonts w:hint="eastAsia"/>
          <w:position w:val="4"/>
          <w:sz w:val="48"/>
          <w:eastAsianLayout w:id="1718839040" w:combine="1"/>
        </w:rPr>
        <w:t>此為訂過則。令修人省過之始。後訂過則本此。</w:t>
      </w:r>
      <w:r w:rsidR="00331E28" w:rsidRPr="00331E28">
        <w:rPr>
          <w:position w:val="4"/>
          <w:sz w:val="32"/>
        </w:rPr>
        <w:t xml:space="preserve"> </w:t>
      </w:r>
      <w:r>
        <w:rPr>
          <w:rFonts w:hint="eastAsia"/>
        </w:rPr>
        <w:t>福燁十七日先與善</w:t>
      </w:r>
      <w:r w:rsidRPr="005C410E">
        <w:rPr>
          <w:rFonts w:hint="eastAsia"/>
          <w:spacing w:val="-180"/>
        </w:rPr>
        <w:t>濟</w:t>
      </w:r>
      <w:r w:rsidRPr="005C410E">
        <w:rPr>
          <w:rFonts w:hint="eastAsia"/>
          <w:spacing w:val="-180"/>
          <w:position w:val="22"/>
        </w:rPr>
        <w:t>。</w:t>
      </w:r>
      <w:r>
        <w:rPr>
          <w:rFonts w:hint="eastAsia"/>
        </w:rPr>
        <w:t>法源受</w:t>
      </w:r>
      <w:r w:rsidRPr="005C410E">
        <w:rPr>
          <w:rFonts w:hint="eastAsia"/>
          <w:spacing w:val="-180"/>
        </w:rPr>
        <w:t>銘</w:t>
      </w:r>
      <w:r w:rsidRPr="00331E28">
        <w:rPr>
          <w:rFonts w:hint="eastAsia"/>
          <w:spacing w:val="-100"/>
          <w:position w:val="22"/>
        </w:rPr>
        <w:t>。</w:t>
      </w:r>
      <w:r w:rsidRPr="00BF6EC8">
        <w:rPr>
          <w:rFonts w:hint="eastAsia"/>
          <w:position w:val="4"/>
          <w:sz w:val="48"/>
          <w:eastAsianLayout w:id="1718839040" w:combine="1"/>
        </w:rPr>
        <w:t>福燁善濟法源奉訓十七日受銘又改授圖說已</w:t>
      </w:r>
      <w:r w:rsidR="00331E28" w:rsidRPr="00331E28">
        <w:rPr>
          <w:position w:val="4"/>
          <w:sz w:val="14"/>
        </w:rPr>
        <w:t xml:space="preserve"> </w:t>
      </w:r>
      <w:r>
        <w:rPr>
          <w:rFonts w:hint="eastAsia"/>
        </w:rPr>
        <w:t>圖說專授單授</w:t>
      </w:r>
      <w:r w:rsidRPr="005C410E">
        <w:rPr>
          <w:rFonts w:hint="eastAsia"/>
          <w:spacing w:val="-180"/>
        </w:rPr>
        <w:t>也</w:t>
      </w:r>
      <w:r w:rsidRPr="005C410E">
        <w:rPr>
          <w:rFonts w:hint="eastAsia"/>
          <w:spacing w:val="-180"/>
          <w:position w:val="22"/>
        </w:rPr>
        <w:t>。</w:t>
      </w:r>
      <w:r>
        <w:rPr>
          <w:rFonts w:hint="eastAsia"/>
        </w:rPr>
        <w:t>不在副經之</w:t>
      </w:r>
      <w:r w:rsidRPr="005C410E">
        <w:rPr>
          <w:rFonts w:hint="eastAsia"/>
          <w:spacing w:val="-180"/>
        </w:rPr>
        <w:t>內</w:t>
      </w:r>
      <w:r w:rsidRPr="005C410E">
        <w:rPr>
          <w:rFonts w:hint="eastAsia"/>
          <w:spacing w:val="-180"/>
          <w:position w:val="22"/>
        </w:rPr>
        <w:t>。</w:t>
      </w:r>
      <w:r>
        <w:rPr>
          <w:rFonts w:hint="eastAsia"/>
        </w:rPr>
        <w:t>此次經中圖</w:t>
      </w:r>
      <w:r w:rsidRPr="005C410E">
        <w:rPr>
          <w:rFonts w:hint="eastAsia"/>
          <w:spacing w:val="-180"/>
        </w:rPr>
        <w:t>說</w:t>
      </w:r>
      <w:r w:rsidRPr="005C410E">
        <w:rPr>
          <w:rFonts w:hint="eastAsia"/>
          <w:spacing w:val="-180"/>
          <w:position w:val="22"/>
        </w:rPr>
        <w:t>。</w:t>
      </w:r>
      <w:r>
        <w:rPr>
          <w:rFonts w:hint="eastAsia"/>
        </w:rPr>
        <w:t>即是午集一</w:t>
      </w:r>
      <w:r w:rsidRPr="005C410E">
        <w:rPr>
          <w:rFonts w:hint="eastAsia"/>
          <w:spacing w:val="-180"/>
        </w:rPr>
        <w:t>卷</w:t>
      </w:r>
      <w:r w:rsidRPr="005C410E">
        <w:rPr>
          <w:rFonts w:hint="eastAsia"/>
          <w:spacing w:val="-180"/>
          <w:position w:val="22"/>
        </w:rPr>
        <w:t>。</w:t>
      </w:r>
      <w:r>
        <w:rPr>
          <w:rFonts w:hint="eastAsia"/>
        </w:rPr>
        <w:t>副經三</w:t>
      </w:r>
      <w:r w:rsidRPr="005C410E">
        <w:rPr>
          <w:rFonts w:hint="eastAsia"/>
          <w:spacing w:val="-180"/>
        </w:rPr>
        <w:t>節</w:t>
      </w:r>
      <w:r w:rsidRPr="005C410E">
        <w:rPr>
          <w:rFonts w:hint="eastAsia"/>
          <w:spacing w:val="-180"/>
          <w:position w:val="22"/>
        </w:rPr>
        <w:t>。</w:t>
      </w:r>
      <w:r>
        <w:rPr>
          <w:rFonts w:hint="eastAsia"/>
        </w:rPr>
        <w:t>補入正</w:t>
      </w:r>
      <w:r w:rsidRPr="005C410E">
        <w:rPr>
          <w:rFonts w:hint="eastAsia"/>
          <w:spacing w:val="-180"/>
        </w:rPr>
        <w:t>集</w:t>
      </w:r>
      <w:r w:rsidRPr="005C410E">
        <w:rPr>
          <w:rFonts w:hint="eastAsia"/>
          <w:spacing w:val="-180"/>
          <w:position w:val="22"/>
        </w:rPr>
        <w:t>。</w:t>
      </w:r>
      <w:r>
        <w:rPr>
          <w:rFonts w:hint="eastAsia"/>
        </w:rPr>
        <w:t>抽出巳經之</w:t>
      </w:r>
      <w:r w:rsidRPr="005C410E">
        <w:rPr>
          <w:rFonts w:hint="eastAsia"/>
          <w:spacing w:val="-180"/>
        </w:rPr>
        <w:t>闕</w:t>
      </w:r>
      <w:r w:rsidRPr="005C410E">
        <w:rPr>
          <w:rFonts w:hint="eastAsia"/>
          <w:spacing w:val="-180"/>
          <w:position w:val="22"/>
        </w:rPr>
        <w:t>。</w:t>
      </w:r>
      <w:r>
        <w:rPr>
          <w:rFonts w:hint="eastAsia"/>
        </w:rPr>
        <w:t>正經三十七萬餘</w:t>
      </w:r>
      <w:r w:rsidRPr="005C410E">
        <w:rPr>
          <w:rFonts w:hint="eastAsia"/>
          <w:spacing w:val="-180"/>
        </w:rPr>
        <w:t>言</w:t>
      </w:r>
      <w:r w:rsidRPr="005C410E">
        <w:rPr>
          <w:rFonts w:hint="eastAsia"/>
          <w:spacing w:val="-180"/>
          <w:position w:val="22"/>
        </w:rPr>
        <w:t>。</w:t>
      </w:r>
      <w:r>
        <w:rPr>
          <w:rFonts w:hint="eastAsia"/>
        </w:rPr>
        <w:t>解福二</w:t>
      </w:r>
      <w:r w:rsidRPr="005C410E">
        <w:rPr>
          <w:rFonts w:hint="eastAsia"/>
          <w:spacing w:val="-180"/>
        </w:rPr>
        <w:t>子</w:t>
      </w:r>
      <w:r w:rsidRPr="005C410E">
        <w:rPr>
          <w:rFonts w:hint="eastAsia"/>
          <w:spacing w:val="-180"/>
          <w:position w:val="22"/>
        </w:rPr>
        <w:t>。</w:t>
      </w:r>
      <w:r>
        <w:rPr>
          <w:rFonts w:hint="eastAsia"/>
        </w:rPr>
        <w:t>纂總乩正功候尚未到</w:t>
      </w:r>
      <w:r w:rsidRPr="005C410E">
        <w:rPr>
          <w:rFonts w:hint="eastAsia"/>
          <w:spacing w:val="-180"/>
        </w:rPr>
        <w:t>也</w:t>
      </w:r>
      <w:r w:rsidRPr="005C410E">
        <w:rPr>
          <w:rFonts w:hint="eastAsia"/>
          <w:spacing w:val="-180"/>
          <w:position w:val="22"/>
        </w:rPr>
        <w:t>。</w:t>
      </w:r>
      <w:r>
        <w:rPr>
          <w:rFonts w:hint="eastAsia"/>
        </w:rPr>
        <w:t>如要此集合</w:t>
      </w:r>
      <w:r w:rsidRPr="005C410E">
        <w:rPr>
          <w:rFonts w:hint="eastAsia"/>
          <w:spacing w:val="-180"/>
        </w:rPr>
        <w:t>經</w:t>
      </w:r>
      <w:r w:rsidRPr="005C410E">
        <w:rPr>
          <w:rFonts w:hint="eastAsia"/>
          <w:spacing w:val="-180"/>
          <w:position w:val="22"/>
        </w:rPr>
        <w:t>。</w:t>
      </w:r>
      <w:r>
        <w:rPr>
          <w:rFonts w:hint="eastAsia"/>
        </w:rPr>
        <w:t>須易乩</w:t>
      </w:r>
      <w:r w:rsidRPr="005C410E">
        <w:rPr>
          <w:rFonts w:hint="eastAsia"/>
          <w:spacing w:val="-180"/>
        </w:rPr>
        <w:t>正</w:t>
      </w:r>
      <w:r w:rsidRPr="005C410E">
        <w:rPr>
          <w:rFonts w:hint="eastAsia"/>
          <w:spacing w:val="-180"/>
          <w:position w:val="22"/>
        </w:rPr>
        <w:t>。</w:t>
      </w:r>
      <w:r>
        <w:rPr>
          <w:rFonts w:hint="eastAsia"/>
        </w:rPr>
        <w:t>出內修二</w:t>
      </w:r>
      <w:r w:rsidRPr="005C410E">
        <w:rPr>
          <w:rFonts w:hint="eastAsia"/>
          <w:spacing w:val="-180"/>
        </w:rPr>
        <w:t>人</w:t>
      </w:r>
      <w:r w:rsidRPr="00331E28">
        <w:rPr>
          <w:rFonts w:hint="eastAsia"/>
          <w:position w:val="22"/>
        </w:rPr>
        <w:t>。</w:t>
      </w:r>
      <w:r w:rsidRPr="00BF6EC8">
        <w:rPr>
          <w:rFonts w:hint="eastAsia"/>
          <w:position w:val="4"/>
          <w:sz w:val="48"/>
          <w:eastAsianLayout w:id="1718839040" w:combine="1"/>
        </w:rPr>
        <w:t>午經正集三十七萬餘言。自非解福二子之靈所能辦。如要此集合經。須易</w:t>
      </w:r>
      <w:r w:rsidRPr="00331E28">
        <w:rPr>
          <w:rFonts w:hint="eastAsia"/>
          <w:position w:val="4"/>
          <w:sz w:val="48"/>
          <w:eastAsianLayout w:id="1718839040" w:combine="1"/>
        </w:rPr>
        <w:t>乩正。出內修二人。足見內修中確有少數</w:t>
      </w:r>
      <w:r w:rsidR="00331E28" w:rsidRPr="00331E28">
        <w:rPr>
          <w:rFonts w:hint="eastAsia"/>
          <w:position w:val="4"/>
          <w:sz w:val="48"/>
          <w:eastAsianLayout w:id="1718839040" w:combine="1"/>
        </w:rPr>
        <w:t>之</w:t>
      </w:r>
      <w:r w:rsidRPr="00331E28">
        <w:rPr>
          <w:rFonts w:hint="eastAsia"/>
          <w:position w:val="4"/>
          <w:sz w:val="48"/>
          <w:eastAsianLayout w:id="1718839040" w:combine="1"/>
        </w:rPr>
        <w:t>人。私見擾靈。有以阻之耳。癸亥夏授午經。易靈默侍。首錄一篇。奉訓仍以福緣襄助。可見已早伏於此。是與此經啣接為一矣。然午集正經產世。不過十餘萬言。仍恐炁靈猶</w:t>
      </w:r>
      <w:r w:rsidR="001E6F64" w:rsidRPr="00203877">
        <w:rPr>
          <w:rFonts w:ascii="MS Gothic" w:eastAsia="MS Gothic" w:hAnsi="MS Gothic" w:cs="MS Gothic" w:hint="eastAsia"/>
          <w:position w:val="18"/>
        </w:rPr>
        <w:t> </w:t>
      </w:r>
      <w:r w:rsidR="001E6F64">
        <w:rPr>
          <w:position w:val="4"/>
          <w:sz w:val="48"/>
          <w:eastAsianLayout w:id="1718839040" w:combine="1"/>
        </w:rPr>
        <w:br/>
      </w:r>
      <w:r w:rsidRPr="00BF6EC8">
        <w:rPr>
          <w:rFonts w:hint="eastAsia"/>
          <w:position w:val="4"/>
          <w:sz w:val="48"/>
          <w:eastAsianLayout w:id="1718839040" w:combine="1"/>
        </w:rPr>
        <w:t>未足</w:t>
      </w:r>
      <w:r w:rsidR="00331E28" w:rsidRPr="00331E28">
        <w:rPr>
          <w:rFonts w:hint="eastAsia"/>
          <w:position w:val="4"/>
          <w:sz w:val="48"/>
          <w:highlight w:val="yellow"/>
          <w:eastAsianLayout w:id="1718839040" w:combine="1"/>
        </w:rPr>
        <w:t>耳</w:t>
      </w:r>
      <w:r w:rsidRPr="00BF6EC8">
        <w:rPr>
          <w:rFonts w:hint="eastAsia"/>
          <w:position w:val="4"/>
          <w:sz w:val="48"/>
          <w:eastAsianLayout w:id="1718839040" w:combine="1"/>
        </w:rPr>
        <w:t>。</w:t>
      </w:r>
      <w:r w:rsidR="00331E28">
        <w:rPr>
          <w:position w:val="4"/>
          <w:sz w:val="48"/>
        </w:rPr>
        <w:t xml:space="preserve"> </w:t>
      </w:r>
      <w:r>
        <w:rPr>
          <w:rFonts w:hint="eastAsia"/>
        </w:rPr>
        <w:t>另求天耳道人口</w:t>
      </w:r>
      <w:r w:rsidRPr="005C410E">
        <w:rPr>
          <w:rFonts w:hint="eastAsia"/>
          <w:spacing w:val="-180"/>
        </w:rPr>
        <w:t>授</w:t>
      </w:r>
      <w:r w:rsidRPr="005C410E">
        <w:rPr>
          <w:rFonts w:hint="eastAsia"/>
          <w:spacing w:val="-180"/>
          <w:position w:val="22"/>
        </w:rPr>
        <w:t>。</w:t>
      </w:r>
      <w:r>
        <w:rPr>
          <w:rFonts w:hint="eastAsia"/>
        </w:rPr>
        <w:t>訪天耳道</w:t>
      </w:r>
      <w:r w:rsidRPr="005C410E">
        <w:rPr>
          <w:rFonts w:hint="eastAsia"/>
          <w:spacing w:val="-180"/>
        </w:rPr>
        <w:t>人</w:t>
      </w:r>
      <w:r w:rsidRPr="005C410E">
        <w:rPr>
          <w:rFonts w:hint="eastAsia"/>
          <w:spacing w:val="-180"/>
          <w:position w:val="22"/>
        </w:rPr>
        <w:t>。</w:t>
      </w:r>
      <w:r>
        <w:rPr>
          <w:rFonts w:hint="eastAsia"/>
        </w:rPr>
        <w:t>須冬日衣一</w:t>
      </w:r>
      <w:r w:rsidRPr="005C410E">
        <w:rPr>
          <w:rFonts w:hint="eastAsia"/>
          <w:spacing w:val="-180"/>
        </w:rPr>
        <w:t>席</w:t>
      </w:r>
      <w:r w:rsidRPr="005C410E">
        <w:rPr>
          <w:rFonts w:hint="eastAsia"/>
          <w:spacing w:val="-180"/>
          <w:position w:val="22"/>
        </w:rPr>
        <w:t>。</w:t>
      </w:r>
      <w:r>
        <w:rPr>
          <w:rFonts w:hint="eastAsia"/>
        </w:rPr>
        <w:t>乞丐求</w:t>
      </w:r>
      <w:r w:rsidRPr="005C410E">
        <w:rPr>
          <w:rFonts w:hint="eastAsia"/>
          <w:spacing w:val="-180"/>
        </w:rPr>
        <w:t>食</w:t>
      </w:r>
      <w:r w:rsidRPr="005C410E">
        <w:rPr>
          <w:rFonts w:hint="eastAsia"/>
          <w:spacing w:val="-180"/>
          <w:position w:val="22"/>
        </w:rPr>
        <w:t>。</w:t>
      </w:r>
      <w:r>
        <w:rPr>
          <w:rFonts w:hint="eastAsia"/>
        </w:rPr>
        <w:t>至天臺山</w:t>
      </w:r>
      <w:r w:rsidRPr="005C410E">
        <w:rPr>
          <w:rFonts w:hint="eastAsia"/>
          <w:spacing w:val="-180"/>
        </w:rPr>
        <w:t>麓</w:t>
      </w:r>
      <w:r w:rsidRPr="005C410E">
        <w:rPr>
          <w:rFonts w:hint="eastAsia"/>
          <w:spacing w:val="-180"/>
          <w:position w:val="22"/>
        </w:rPr>
        <w:t>。</w:t>
      </w:r>
      <w:r>
        <w:rPr>
          <w:rFonts w:hint="eastAsia"/>
        </w:rPr>
        <w:t>餘俟明日亥</w:t>
      </w:r>
      <w:r w:rsidRPr="005C410E">
        <w:rPr>
          <w:rFonts w:hint="eastAsia"/>
          <w:spacing w:val="-180"/>
        </w:rPr>
        <w:t>壇</w:t>
      </w:r>
      <w:r w:rsidRPr="005C410E">
        <w:rPr>
          <w:rFonts w:hint="eastAsia"/>
          <w:spacing w:val="-180"/>
          <w:position w:val="22"/>
        </w:rPr>
        <w:t>。</w:t>
      </w:r>
      <w:r>
        <w:rPr>
          <w:rFonts w:hint="eastAsia"/>
        </w:rPr>
        <w:t>主壇釋方一人聽</w:t>
      </w:r>
      <w:r w:rsidRPr="005C410E">
        <w:rPr>
          <w:rFonts w:hint="eastAsia"/>
          <w:spacing w:val="-180"/>
        </w:rPr>
        <w:t>訓</w:t>
      </w:r>
      <w:r w:rsidRPr="005C410E">
        <w:rPr>
          <w:rFonts w:hint="eastAsia"/>
          <w:spacing w:val="-180"/>
          <w:position w:val="22"/>
        </w:rPr>
        <w:t>。</w:t>
      </w:r>
      <w:r>
        <w:rPr>
          <w:rFonts w:hint="eastAsia"/>
        </w:rPr>
        <w:t>指明地</w:t>
      </w:r>
      <w:r w:rsidRPr="005C410E">
        <w:rPr>
          <w:rFonts w:hint="eastAsia"/>
          <w:spacing w:val="-180"/>
        </w:rPr>
        <w:t>址</w:t>
      </w:r>
      <w:r w:rsidRPr="005C410E">
        <w:rPr>
          <w:rFonts w:hint="eastAsia"/>
          <w:spacing w:val="-180"/>
          <w:position w:val="22"/>
        </w:rPr>
        <w:t>。</w:t>
      </w:r>
      <w:r>
        <w:rPr>
          <w:rFonts w:hint="eastAsia"/>
        </w:rPr>
        <w:t>餘經不</w:t>
      </w:r>
      <w:r w:rsidRPr="005C410E">
        <w:rPr>
          <w:rFonts w:hint="eastAsia"/>
          <w:spacing w:val="-180"/>
        </w:rPr>
        <w:t>授</w:t>
      </w:r>
      <w:r w:rsidRPr="005C410E">
        <w:rPr>
          <w:rFonts w:hint="eastAsia"/>
          <w:spacing w:val="-180"/>
          <w:position w:val="22"/>
        </w:rPr>
        <w:t>。</w:t>
      </w:r>
      <w:r>
        <w:rPr>
          <w:rFonts w:hint="eastAsia"/>
        </w:rPr>
        <w:t>開幕在齒列之</w:t>
      </w:r>
      <w:r w:rsidRPr="005C410E">
        <w:rPr>
          <w:rFonts w:hint="eastAsia"/>
          <w:spacing w:val="-180"/>
        </w:rPr>
        <w:t>中</w:t>
      </w:r>
      <w:r w:rsidRPr="005C410E">
        <w:rPr>
          <w:rFonts w:hint="eastAsia"/>
          <w:spacing w:val="-180"/>
          <w:position w:val="22"/>
        </w:rPr>
        <w:t>。</w:t>
      </w:r>
      <w:r>
        <w:rPr>
          <w:rFonts w:hint="eastAsia"/>
        </w:rPr>
        <w:t>圖說十五單授濟真一</w:t>
      </w:r>
      <w:r w:rsidRPr="005C410E">
        <w:rPr>
          <w:rFonts w:hint="eastAsia"/>
          <w:spacing w:val="-180"/>
        </w:rPr>
        <w:t>人</w:t>
      </w:r>
      <w:r w:rsidRPr="005C410E">
        <w:rPr>
          <w:rFonts w:hint="eastAsia"/>
          <w:spacing w:val="-180"/>
          <w:position w:val="22"/>
        </w:rPr>
        <w:t>。</w:t>
      </w:r>
      <w:r>
        <w:rPr>
          <w:rFonts w:hint="eastAsia"/>
        </w:rPr>
        <w:t>圖說授</w:t>
      </w:r>
      <w:r w:rsidRPr="005C410E">
        <w:rPr>
          <w:rFonts w:hint="eastAsia"/>
          <w:spacing w:val="-180"/>
        </w:rPr>
        <w:t>畢</w:t>
      </w:r>
      <w:r w:rsidRPr="005C410E">
        <w:rPr>
          <w:rFonts w:hint="eastAsia"/>
          <w:spacing w:val="-180"/>
          <w:position w:val="22"/>
        </w:rPr>
        <w:t>。</w:t>
      </w:r>
      <w:r>
        <w:rPr>
          <w:rFonts w:hint="eastAsia"/>
        </w:rPr>
        <w:t>即上石</w:t>
      </w:r>
      <w:r w:rsidRPr="005C410E">
        <w:rPr>
          <w:rFonts w:hint="eastAsia"/>
          <w:spacing w:val="-180"/>
        </w:rPr>
        <w:t>印</w:t>
      </w:r>
      <w:r w:rsidRPr="005C410E">
        <w:rPr>
          <w:rFonts w:hint="eastAsia"/>
          <w:spacing w:val="-180"/>
          <w:position w:val="22"/>
        </w:rPr>
        <w:t>。</w:t>
      </w:r>
      <w:r>
        <w:rPr>
          <w:rFonts w:hint="eastAsia"/>
        </w:rPr>
        <w:t>道中人每人五金領一</w:t>
      </w:r>
      <w:r w:rsidRPr="005C410E">
        <w:rPr>
          <w:rFonts w:hint="eastAsia"/>
          <w:spacing w:val="-180"/>
        </w:rPr>
        <w:t>部</w:t>
      </w:r>
      <w:r w:rsidRPr="005C410E">
        <w:rPr>
          <w:rFonts w:hint="eastAsia"/>
          <w:spacing w:val="-180"/>
          <w:position w:val="22"/>
        </w:rPr>
        <w:t>。</w:t>
      </w:r>
      <w:r>
        <w:rPr>
          <w:rFonts w:hint="eastAsia"/>
        </w:rPr>
        <w:t>凑餘留主壇監</w:t>
      </w:r>
      <w:r w:rsidRPr="005C410E">
        <w:rPr>
          <w:rFonts w:hint="eastAsia"/>
          <w:spacing w:val="-180"/>
        </w:rPr>
        <w:t>經</w:t>
      </w:r>
      <w:r w:rsidRPr="005C410E">
        <w:rPr>
          <w:rFonts w:hint="eastAsia"/>
          <w:spacing w:val="-180"/>
          <w:position w:val="22"/>
        </w:rPr>
        <w:t>。</w:t>
      </w:r>
      <w:r>
        <w:rPr>
          <w:rFonts w:hint="eastAsia"/>
        </w:rPr>
        <w:t>作慈惠伺人僕夫之</w:t>
      </w:r>
      <w:r w:rsidRPr="005C410E">
        <w:rPr>
          <w:rFonts w:hint="eastAsia"/>
          <w:spacing w:val="-180"/>
        </w:rPr>
        <w:t>用</w:t>
      </w:r>
      <w:r w:rsidRPr="005C410E">
        <w:rPr>
          <w:rFonts w:hint="eastAsia"/>
          <w:spacing w:val="-180"/>
          <w:position w:val="22"/>
        </w:rPr>
        <w:t>。</w:t>
      </w:r>
    </w:p>
    <w:p w:rsidR="00BB1D43" w:rsidRDefault="00BB1D43" w:rsidP="004535BC">
      <w:pPr>
        <w:pStyle w:val="a9"/>
      </w:pPr>
      <w:r>
        <w:rPr>
          <w:rFonts w:hint="eastAsia"/>
        </w:rPr>
        <w:t>老人此經正副合</w:t>
      </w:r>
      <w:r w:rsidRPr="005C410E">
        <w:rPr>
          <w:rFonts w:hint="eastAsia"/>
          <w:spacing w:val="-180"/>
        </w:rPr>
        <w:t>集</w:t>
      </w:r>
      <w:r w:rsidRPr="005C410E">
        <w:rPr>
          <w:rFonts w:hint="eastAsia"/>
          <w:spacing w:val="-180"/>
          <w:position w:val="22"/>
        </w:rPr>
        <w:t>。</w:t>
      </w:r>
      <w:r>
        <w:rPr>
          <w:rFonts w:hint="eastAsia"/>
        </w:rPr>
        <w:t>在明年今日</w:t>
      </w:r>
      <w:r w:rsidRPr="005C410E">
        <w:rPr>
          <w:rFonts w:hint="eastAsia"/>
          <w:spacing w:val="-180"/>
        </w:rPr>
        <w:t>也</w:t>
      </w:r>
      <w:r w:rsidRPr="005C410E">
        <w:rPr>
          <w:rFonts w:hint="eastAsia"/>
          <w:spacing w:val="-180"/>
          <w:position w:val="22"/>
        </w:rPr>
        <w:t>。</w:t>
      </w:r>
      <w:r>
        <w:rPr>
          <w:rFonts w:hint="eastAsia"/>
        </w:rPr>
        <w:t>諸方中有願訪天耳道人</w:t>
      </w:r>
      <w:r w:rsidRPr="005C410E">
        <w:rPr>
          <w:rFonts w:hint="eastAsia"/>
          <w:spacing w:val="-180"/>
        </w:rPr>
        <w:t>者</w:t>
      </w:r>
      <w:r w:rsidRPr="005C410E">
        <w:rPr>
          <w:rFonts w:hint="eastAsia"/>
          <w:spacing w:val="-180"/>
          <w:position w:val="22"/>
        </w:rPr>
        <w:t>。</w:t>
      </w:r>
      <w:r>
        <w:rPr>
          <w:rFonts w:hint="eastAsia"/>
        </w:rPr>
        <w:t>三十度</w:t>
      </w:r>
      <w:r w:rsidRPr="005C410E">
        <w:rPr>
          <w:rFonts w:hint="eastAsia"/>
          <w:spacing w:val="-180"/>
        </w:rPr>
        <w:t>後</w:t>
      </w:r>
      <w:r w:rsidRPr="005C410E">
        <w:rPr>
          <w:rFonts w:hint="eastAsia"/>
          <w:spacing w:val="-180"/>
          <w:position w:val="22"/>
        </w:rPr>
        <w:t>。</w:t>
      </w:r>
      <w:r>
        <w:rPr>
          <w:rFonts w:hint="eastAsia"/>
        </w:rPr>
        <w:t>疏呈聽</w:t>
      </w:r>
      <w:r w:rsidRPr="005C410E">
        <w:rPr>
          <w:rFonts w:hint="eastAsia"/>
          <w:spacing w:val="-180"/>
        </w:rPr>
        <w:t>諭</w:t>
      </w:r>
      <w:r w:rsidRPr="005C410E">
        <w:rPr>
          <w:rFonts w:hint="eastAsia"/>
          <w:spacing w:val="-180"/>
          <w:position w:val="22"/>
        </w:rPr>
        <w:t>。</w:t>
      </w:r>
      <w:r>
        <w:rPr>
          <w:rFonts w:hint="eastAsia"/>
        </w:rPr>
        <w:t>吾</w:t>
      </w:r>
      <w:r w:rsidRPr="005C410E">
        <w:rPr>
          <w:rFonts w:hint="eastAsia"/>
          <w:spacing w:val="-180"/>
        </w:rPr>
        <w:t>回</w:t>
      </w:r>
      <w:r w:rsidRPr="005C410E">
        <w:rPr>
          <w:rFonts w:hint="eastAsia"/>
          <w:spacing w:val="-180"/>
          <w:position w:val="22"/>
        </w:rPr>
        <w:t>。</w:t>
      </w:r>
    </w:p>
    <w:p w:rsidR="00BB1D43" w:rsidRDefault="00BB1D43" w:rsidP="004535BC">
      <w:pPr>
        <w:pStyle w:val="a9"/>
      </w:pPr>
      <w:r>
        <w:rPr>
          <w:rFonts w:hint="eastAsia"/>
        </w:rPr>
        <w:lastRenderedPageBreak/>
        <w:t>十二日晚</w:t>
      </w:r>
      <w:r w:rsidRPr="008D0C9E">
        <w:rPr>
          <w:rFonts w:hint="eastAsia"/>
          <w:spacing w:val="60"/>
        </w:rPr>
        <w:t>壇</w:t>
      </w:r>
      <w:r w:rsidRPr="00011E58">
        <w:rPr>
          <w:rFonts w:hint="eastAsia"/>
          <w:sz w:val="24"/>
          <w:szCs w:val="24"/>
        </w:rPr>
        <w:t>春谿處</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孚佑帝君</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仙師赴蓬萊會</w:t>
      </w:r>
      <w:r w:rsidRPr="005C410E">
        <w:rPr>
          <w:rFonts w:hint="eastAsia"/>
          <w:spacing w:val="-180"/>
        </w:rPr>
        <w:t>去</w:t>
      </w:r>
      <w:r w:rsidRPr="005C410E">
        <w:rPr>
          <w:rFonts w:hint="eastAsia"/>
          <w:spacing w:val="-180"/>
          <w:position w:val="22"/>
        </w:rPr>
        <w:t>。</w:t>
      </w:r>
      <w:r>
        <w:rPr>
          <w:rFonts w:hint="eastAsia"/>
        </w:rPr>
        <w:t>諸子中虔心求</w:t>
      </w:r>
      <w:r w:rsidRPr="005C410E">
        <w:rPr>
          <w:rFonts w:hint="eastAsia"/>
          <w:spacing w:val="-180"/>
        </w:rPr>
        <w:t>道</w:t>
      </w:r>
      <w:r w:rsidRPr="005C410E">
        <w:rPr>
          <w:rFonts w:hint="eastAsia"/>
          <w:spacing w:val="-180"/>
          <w:position w:val="22"/>
        </w:rPr>
        <w:t>。</w:t>
      </w:r>
      <w:r>
        <w:rPr>
          <w:rFonts w:hint="eastAsia"/>
        </w:rPr>
        <w:t>個個反躬自</w:t>
      </w:r>
      <w:r w:rsidRPr="005C410E">
        <w:rPr>
          <w:rFonts w:hint="eastAsia"/>
          <w:spacing w:val="-180"/>
        </w:rPr>
        <w:t>責</w:t>
      </w:r>
      <w:r w:rsidRPr="005C410E">
        <w:rPr>
          <w:rFonts w:hint="eastAsia"/>
          <w:spacing w:val="-180"/>
          <w:position w:val="22"/>
        </w:rPr>
        <w:t>。</w:t>
      </w:r>
      <w:r>
        <w:rPr>
          <w:rFonts w:hint="eastAsia"/>
        </w:rPr>
        <w:t>始可消除魔</w:t>
      </w:r>
      <w:r w:rsidRPr="005C410E">
        <w:rPr>
          <w:rFonts w:hint="eastAsia"/>
          <w:spacing w:val="-180"/>
        </w:rPr>
        <w:t>障</w:t>
      </w:r>
      <w:r w:rsidRPr="005C410E">
        <w:rPr>
          <w:rFonts w:hint="eastAsia"/>
          <w:spacing w:val="-180"/>
          <w:position w:val="22"/>
        </w:rPr>
        <w:t>。</w:t>
      </w:r>
      <w:r>
        <w:rPr>
          <w:rFonts w:hint="eastAsia"/>
        </w:rPr>
        <w:t>終有天梯可</w:t>
      </w:r>
      <w:r w:rsidRPr="005C410E">
        <w:rPr>
          <w:rFonts w:hint="eastAsia"/>
          <w:spacing w:val="-180"/>
        </w:rPr>
        <w:t>登</w:t>
      </w:r>
      <w:r w:rsidRPr="005C410E">
        <w:rPr>
          <w:rFonts w:hint="eastAsia"/>
          <w:spacing w:val="-180"/>
          <w:position w:val="22"/>
        </w:rPr>
        <w:t>。</w:t>
      </w:r>
      <w:r>
        <w:rPr>
          <w:rFonts w:hint="eastAsia"/>
        </w:rPr>
        <w:t>凡關</w:t>
      </w:r>
      <w:r w:rsidR="00011E58">
        <w:t xml:space="preserve">　</w:t>
      </w:r>
      <w:r>
        <w:rPr>
          <w:rFonts w:hint="eastAsia"/>
        </w:rPr>
        <w:t>師道進化劫過之</w:t>
      </w:r>
      <w:r w:rsidRPr="005C410E">
        <w:rPr>
          <w:rFonts w:hint="eastAsia"/>
          <w:spacing w:val="-180"/>
        </w:rPr>
        <w:t>事</w:t>
      </w:r>
      <w:r w:rsidRPr="005C410E">
        <w:rPr>
          <w:rFonts w:hint="eastAsia"/>
          <w:spacing w:val="-180"/>
          <w:position w:val="22"/>
        </w:rPr>
        <w:t>。</w:t>
      </w:r>
      <w:r>
        <w:rPr>
          <w:rFonts w:hint="eastAsia"/>
        </w:rPr>
        <w:t>自有</w:t>
      </w:r>
    </w:p>
    <w:p w:rsidR="00BB1D43" w:rsidRDefault="00BB1D43" w:rsidP="004535BC">
      <w:pPr>
        <w:pStyle w:val="a9"/>
      </w:pPr>
      <w:r>
        <w:rPr>
          <w:rFonts w:hint="eastAsia"/>
        </w:rPr>
        <w:t>仙師主</w:t>
      </w:r>
      <w:r w:rsidRPr="005C410E">
        <w:rPr>
          <w:rFonts w:hint="eastAsia"/>
          <w:spacing w:val="-180"/>
        </w:rPr>
        <w:t>宰</w:t>
      </w:r>
      <w:r w:rsidRPr="005C410E">
        <w:rPr>
          <w:rFonts w:hint="eastAsia"/>
          <w:spacing w:val="-180"/>
          <w:position w:val="22"/>
        </w:rPr>
        <w:t>。</w:t>
      </w:r>
      <w:r>
        <w:rPr>
          <w:rFonts w:hint="eastAsia"/>
        </w:rPr>
        <w:t>此壇初</w:t>
      </w:r>
      <w:r w:rsidRPr="005C410E">
        <w:rPr>
          <w:rFonts w:hint="eastAsia"/>
          <w:spacing w:val="-180"/>
        </w:rPr>
        <w:t>創</w:t>
      </w:r>
      <w:r w:rsidRPr="005C410E">
        <w:rPr>
          <w:rFonts w:hint="eastAsia"/>
          <w:spacing w:val="-180"/>
          <w:position w:val="22"/>
        </w:rPr>
        <w:t>。</w:t>
      </w:r>
      <w:r>
        <w:rPr>
          <w:rFonts w:hint="eastAsia"/>
        </w:rPr>
        <w:t>皆係孺</w:t>
      </w:r>
      <w:r w:rsidRPr="005C410E">
        <w:rPr>
          <w:rFonts w:hint="eastAsia"/>
          <w:spacing w:val="-180"/>
        </w:rPr>
        <w:t>誠</w:t>
      </w:r>
      <w:r w:rsidRPr="005C410E">
        <w:rPr>
          <w:rFonts w:hint="eastAsia"/>
          <w:spacing w:val="-180"/>
          <w:position w:val="22"/>
        </w:rPr>
        <w:t>。</w:t>
      </w:r>
      <w:r>
        <w:rPr>
          <w:rFonts w:hint="eastAsia"/>
        </w:rPr>
        <w:t>純而不</w:t>
      </w:r>
      <w:r w:rsidRPr="005C410E">
        <w:rPr>
          <w:rFonts w:hint="eastAsia"/>
          <w:spacing w:val="-180"/>
        </w:rPr>
        <w:t>雜</w:t>
      </w:r>
      <w:r w:rsidRPr="005C410E">
        <w:rPr>
          <w:rFonts w:hint="eastAsia"/>
          <w:spacing w:val="-180"/>
          <w:position w:val="22"/>
        </w:rPr>
        <w:t>。</w:t>
      </w:r>
      <w:r>
        <w:rPr>
          <w:rFonts w:hint="eastAsia"/>
        </w:rPr>
        <w:t>自子至</w:t>
      </w:r>
      <w:r w:rsidRPr="005C410E">
        <w:rPr>
          <w:rFonts w:hint="eastAsia"/>
          <w:spacing w:val="-180"/>
        </w:rPr>
        <w:t>亥</w:t>
      </w:r>
      <w:r w:rsidRPr="005C410E">
        <w:rPr>
          <w:rFonts w:hint="eastAsia"/>
          <w:spacing w:val="-180"/>
          <w:position w:val="22"/>
        </w:rPr>
        <w:t>。</w:t>
      </w:r>
      <w:r>
        <w:rPr>
          <w:rFonts w:hint="eastAsia"/>
        </w:rPr>
        <w:t>逢庚遇朔望之</w:t>
      </w:r>
      <w:r w:rsidRPr="005C410E">
        <w:rPr>
          <w:rFonts w:hint="eastAsia"/>
          <w:spacing w:val="-180"/>
        </w:rPr>
        <w:t>期</w:t>
      </w:r>
      <w:r w:rsidRPr="005C410E">
        <w:rPr>
          <w:rFonts w:hint="eastAsia"/>
          <w:spacing w:val="-180"/>
          <w:position w:val="22"/>
        </w:rPr>
        <w:t>。</w:t>
      </w:r>
      <w:r>
        <w:rPr>
          <w:rFonts w:hint="eastAsia"/>
        </w:rPr>
        <w:t>皆良辰</w:t>
      </w:r>
      <w:r w:rsidRPr="005C410E">
        <w:rPr>
          <w:rFonts w:hint="eastAsia"/>
          <w:spacing w:val="-180"/>
        </w:rPr>
        <w:t>也</w:t>
      </w:r>
      <w:r w:rsidRPr="005C410E">
        <w:rPr>
          <w:rFonts w:hint="eastAsia"/>
          <w:spacing w:val="-180"/>
          <w:position w:val="22"/>
        </w:rPr>
        <w:t>。</w:t>
      </w:r>
      <w:r>
        <w:rPr>
          <w:rFonts w:hint="eastAsia"/>
        </w:rPr>
        <w:t>獨卯壇庚日不</w:t>
      </w:r>
      <w:r w:rsidRPr="005C410E">
        <w:rPr>
          <w:rFonts w:hint="eastAsia"/>
          <w:spacing w:val="-180"/>
        </w:rPr>
        <w:t>佳</w:t>
      </w:r>
      <w:r w:rsidRPr="005C410E">
        <w:rPr>
          <w:rFonts w:hint="eastAsia"/>
          <w:spacing w:val="-180"/>
          <w:position w:val="22"/>
        </w:rPr>
        <w:t>。</w:t>
      </w:r>
      <w:r>
        <w:rPr>
          <w:rFonts w:hint="eastAsia"/>
        </w:rPr>
        <w:t>引魔消</w:t>
      </w:r>
      <w:r w:rsidRPr="005C410E">
        <w:rPr>
          <w:rFonts w:hint="eastAsia"/>
          <w:spacing w:val="-180"/>
        </w:rPr>
        <w:t>道</w:t>
      </w:r>
      <w:r w:rsidRPr="008D0C9E">
        <w:rPr>
          <w:rFonts w:hint="eastAsia"/>
          <w:spacing w:val="-100"/>
          <w:position w:val="22"/>
        </w:rPr>
        <w:t>。</w:t>
      </w:r>
      <w:r w:rsidRPr="00011E58">
        <w:rPr>
          <w:rFonts w:hint="eastAsia"/>
          <w:position w:val="4"/>
          <w:sz w:val="48"/>
          <w:eastAsianLayout w:id="1718839040" w:combine="1"/>
        </w:rPr>
        <w:t>十月二十八日庚子授卯集經壇。在華普寓內。是日有魔來乘。次日在默靖寓開壇。有另設西壇。授經之擾。所謂子卯相刑。可見</w:t>
      </w:r>
      <w:r w:rsidRPr="00011E58">
        <w:rPr>
          <w:position w:val="4"/>
          <w:sz w:val="48"/>
          <w:eastAsianLayout w:id="1718839040" w:combine="1"/>
        </w:rPr>
        <w:t xml:space="preserve">　</w:t>
      </w:r>
      <w:r w:rsidRPr="00011E58">
        <w:rPr>
          <w:rFonts w:hint="eastAsia"/>
          <w:position w:val="4"/>
          <w:sz w:val="48"/>
          <w:eastAsianLayout w:id="1718839040" w:combine="1"/>
        </w:rPr>
        <w:t>老祖有年冲月冲日冲時冲。皆令避之。於此更可見矣。</w:t>
      </w:r>
      <w:r>
        <w:rPr>
          <w:rFonts w:hint="eastAsia"/>
        </w:rPr>
        <w:t>福解乩</w:t>
      </w:r>
      <w:r w:rsidRPr="005C410E">
        <w:rPr>
          <w:rFonts w:hint="eastAsia"/>
          <w:spacing w:val="-180"/>
        </w:rPr>
        <w:t>纂</w:t>
      </w:r>
      <w:r w:rsidRPr="005C410E">
        <w:rPr>
          <w:rFonts w:hint="eastAsia"/>
          <w:spacing w:val="-180"/>
          <w:position w:val="22"/>
        </w:rPr>
        <w:t>。</w:t>
      </w:r>
      <w:r>
        <w:rPr>
          <w:rFonts w:hint="eastAsia"/>
        </w:rPr>
        <w:t>至此一減功</w:t>
      </w:r>
      <w:r w:rsidRPr="005C410E">
        <w:rPr>
          <w:rFonts w:hint="eastAsia"/>
          <w:spacing w:val="-180"/>
        </w:rPr>
        <w:t>候</w:t>
      </w:r>
      <w:r w:rsidRPr="005C410E">
        <w:rPr>
          <w:rFonts w:hint="eastAsia"/>
          <w:spacing w:val="-180"/>
          <w:position w:val="22"/>
        </w:rPr>
        <w:t>。</w:t>
      </w:r>
      <w:r>
        <w:rPr>
          <w:rFonts w:hint="eastAsia"/>
        </w:rPr>
        <w:t>辰經</w:t>
      </w:r>
      <w:r w:rsidR="008D0C9E" w:rsidRPr="00A071AF">
        <w:rPr>
          <w:sz w:val="56"/>
          <w:szCs w:val="56"/>
        </w:rPr>
        <w:t xml:space="preserve">　</w:t>
      </w:r>
      <w:r>
        <w:rPr>
          <w:rFonts w:hint="eastAsia"/>
        </w:rPr>
        <w:t>師本不</w:t>
      </w:r>
      <w:r w:rsidRPr="005C410E">
        <w:rPr>
          <w:rFonts w:hint="eastAsia"/>
          <w:spacing w:val="-180"/>
        </w:rPr>
        <w:t>授</w:t>
      </w:r>
      <w:r w:rsidRPr="005C410E">
        <w:rPr>
          <w:rFonts w:hint="eastAsia"/>
          <w:spacing w:val="-180"/>
          <w:position w:val="22"/>
        </w:rPr>
        <w:t>。</w:t>
      </w:r>
      <w:r>
        <w:rPr>
          <w:rFonts w:hint="eastAsia"/>
        </w:rPr>
        <w:t>後因道魔妨吾正</w:t>
      </w:r>
      <w:r w:rsidRPr="005C410E">
        <w:rPr>
          <w:rFonts w:hint="eastAsia"/>
          <w:spacing w:val="-180"/>
        </w:rPr>
        <w:t>宗</w:t>
      </w:r>
      <w:r w:rsidRPr="005C410E">
        <w:rPr>
          <w:rFonts w:hint="eastAsia"/>
          <w:spacing w:val="-180"/>
          <w:position w:val="22"/>
        </w:rPr>
        <w:t>。</w:t>
      </w:r>
      <w:r>
        <w:rPr>
          <w:rFonts w:hint="eastAsia"/>
        </w:rPr>
        <w:t>不能不授</w:t>
      </w:r>
      <w:r w:rsidRPr="005C410E">
        <w:rPr>
          <w:rFonts w:hint="eastAsia"/>
          <w:spacing w:val="-180"/>
        </w:rPr>
        <w:t>畢</w:t>
      </w:r>
      <w:r w:rsidRPr="005C410E">
        <w:rPr>
          <w:rFonts w:hint="eastAsia"/>
          <w:spacing w:val="-180"/>
          <w:position w:val="22"/>
        </w:rPr>
        <w:t>。</w:t>
      </w:r>
      <w:r>
        <w:rPr>
          <w:rFonts w:hint="eastAsia"/>
        </w:rPr>
        <w:t>亥</w:t>
      </w:r>
      <w:r w:rsidRPr="005C410E">
        <w:rPr>
          <w:rFonts w:hint="eastAsia"/>
          <w:spacing w:val="-180"/>
        </w:rPr>
        <w:t>經</w:t>
      </w:r>
      <w:r w:rsidRPr="005C410E">
        <w:rPr>
          <w:rFonts w:hint="eastAsia"/>
          <w:spacing w:val="-180"/>
          <w:position w:val="22"/>
        </w:rPr>
        <w:t>。</w:t>
      </w:r>
      <w:r>
        <w:rPr>
          <w:rFonts w:hint="eastAsia"/>
        </w:rPr>
        <w:t>此經</w:t>
      </w:r>
      <w:r w:rsidR="008D0C9E">
        <w:t xml:space="preserve">　</w:t>
      </w:r>
      <w:r>
        <w:rPr>
          <w:rFonts w:hint="eastAsia"/>
        </w:rPr>
        <w:t>師本為有壇像乩籍諸職</w:t>
      </w:r>
      <w:r w:rsidRPr="005C410E">
        <w:rPr>
          <w:rFonts w:hint="eastAsia"/>
          <w:spacing w:val="-180"/>
        </w:rPr>
        <w:t>方</w:t>
      </w:r>
      <w:r w:rsidRPr="005C410E">
        <w:rPr>
          <w:rFonts w:hint="eastAsia"/>
          <w:spacing w:val="-180"/>
          <w:position w:val="22"/>
        </w:rPr>
        <w:t>。</w:t>
      </w:r>
      <w:r>
        <w:rPr>
          <w:rFonts w:hint="eastAsia"/>
        </w:rPr>
        <w:t>留有經籍版</w:t>
      </w:r>
      <w:r w:rsidRPr="005C410E">
        <w:rPr>
          <w:rFonts w:hint="eastAsia"/>
          <w:spacing w:val="-180"/>
        </w:rPr>
        <w:t>權</w:t>
      </w:r>
      <w:r w:rsidRPr="005C410E">
        <w:rPr>
          <w:rFonts w:hint="eastAsia"/>
          <w:spacing w:val="-180"/>
          <w:position w:val="22"/>
        </w:rPr>
        <w:t>。</w:t>
      </w:r>
      <w:r>
        <w:rPr>
          <w:rFonts w:hint="eastAsia"/>
        </w:rPr>
        <w:t>各各自</w:t>
      </w:r>
      <w:r w:rsidRPr="005C410E">
        <w:rPr>
          <w:rFonts w:hint="eastAsia"/>
          <w:spacing w:val="-180"/>
        </w:rPr>
        <w:t>養</w:t>
      </w:r>
      <w:r w:rsidRPr="005C410E">
        <w:rPr>
          <w:rFonts w:hint="eastAsia"/>
          <w:spacing w:val="-180"/>
          <w:position w:val="22"/>
        </w:rPr>
        <w:t>。</w:t>
      </w:r>
      <w:r>
        <w:rPr>
          <w:rFonts w:hint="eastAsia"/>
        </w:rPr>
        <w:t>能分一</w:t>
      </w:r>
      <w:r w:rsidRPr="005C410E">
        <w:rPr>
          <w:rFonts w:hint="eastAsia"/>
          <w:spacing w:val="-180"/>
        </w:rPr>
        <w:t>半</w:t>
      </w:r>
      <w:r w:rsidRPr="005C410E">
        <w:rPr>
          <w:rFonts w:hint="eastAsia"/>
          <w:spacing w:val="-180"/>
          <w:position w:val="22"/>
        </w:rPr>
        <w:t>。</w:t>
      </w:r>
      <w:r>
        <w:rPr>
          <w:rFonts w:hint="eastAsia"/>
        </w:rPr>
        <w:t>為倡導游</w:t>
      </w:r>
      <w:r w:rsidRPr="005C410E">
        <w:rPr>
          <w:rFonts w:hint="eastAsia"/>
          <w:spacing w:val="-180"/>
        </w:rPr>
        <w:t>說</w:t>
      </w:r>
      <w:r w:rsidRPr="005C410E">
        <w:rPr>
          <w:rFonts w:hint="eastAsia"/>
          <w:spacing w:val="-180"/>
          <w:position w:val="22"/>
        </w:rPr>
        <w:t>。</w:t>
      </w:r>
      <w:r>
        <w:rPr>
          <w:rFonts w:hint="eastAsia"/>
        </w:rPr>
        <w:t>辦設慈善之</w:t>
      </w:r>
      <w:r w:rsidRPr="005C410E">
        <w:rPr>
          <w:rFonts w:hint="eastAsia"/>
          <w:spacing w:val="-180"/>
        </w:rPr>
        <w:t>用</w:t>
      </w:r>
      <w:r w:rsidRPr="005C410E">
        <w:rPr>
          <w:rFonts w:hint="eastAsia"/>
          <w:spacing w:val="-180"/>
          <w:position w:val="22"/>
        </w:rPr>
        <w:t>。</w:t>
      </w:r>
      <w:r>
        <w:rPr>
          <w:rFonts w:hint="eastAsia"/>
        </w:rPr>
        <w:t>在壇諸</w:t>
      </w:r>
      <w:r w:rsidRPr="005C410E">
        <w:rPr>
          <w:rFonts w:hint="eastAsia"/>
          <w:spacing w:val="-180"/>
        </w:rPr>
        <w:t>子</w:t>
      </w:r>
      <w:r w:rsidRPr="005C410E">
        <w:rPr>
          <w:rFonts w:hint="eastAsia"/>
          <w:spacing w:val="-180"/>
          <w:position w:val="22"/>
        </w:rPr>
        <w:t>。</w:t>
      </w:r>
      <w:r>
        <w:rPr>
          <w:rFonts w:hint="eastAsia"/>
        </w:rPr>
        <w:t>未俟默真二子</w:t>
      </w:r>
      <w:r w:rsidRPr="008D0C9E">
        <w:rPr>
          <w:rFonts w:hint="eastAsia"/>
          <w:position w:val="4"/>
          <w:sz w:val="48"/>
          <w:eastAsianLayout w:id="1718839040" w:combine="1"/>
        </w:rPr>
        <w:t>即默淵真初</w:t>
      </w:r>
      <w:r>
        <w:rPr>
          <w:rFonts w:hint="eastAsia"/>
        </w:rPr>
        <w:t>自</w:t>
      </w:r>
      <w:r w:rsidRPr="005C410E">
        <w:rPr>
          <w:rFonts w:hint="eastAsia"/>
          <w:spacing w:val="-180"/>
        </w:rPr>
        <w:t>來</w:t>
      </w:r>
      <w:r w:rsidRPr="005C410E">
        <w:rPr>
          <w:rFonts w:hint="eastAsia"/>
          <w:spacing w:val="-180"/>
          <w:position w:val="22"/>
        </w:rPr>
        <w:t>。</w:t>
      </w:r>
      <w:r>
        <w:rPr>
          <w:rFonts w:hint="eastAsia"/>
        </w:rPr>
        <w:t>即有熱不思道之</w:t>
      </w:r>
      <w:r w:rsidRPr="005C410E">
        <w:rPr>
          <w:rFonts w:hint="eastAsia"/>
          <w:spacing w:val="-180"/>
        </w:rPr>
        <w:t>躁</w:t>
      </w:r>
      <w:r w:rsidRPr="00A071AF">
        <w:rPr>
          <w:rFonts w:hint="eastAsia"/>
          <w:spacing w:val="-100"/>
          <w:position w:val="22"/>
        </w:rPr>
        <w:t>。</w:t>
      </w:r>
      <w:r w:rsidRPr="008D0C9E">
        <w:rPr>
          <w:rFonts w:hint="eastAsia"/>
          <w:position w:val="4"/>
          <w:sz w:val="48"/>
          <w:eastAsianLayout w:id="1718839040" w:combine="1"/>
        </w:rPr>
        <w:t>授經之舉。是出　老祖救渡婆心。不但聚集眾靈。而且必有五教合一。方得完全授竣。豈一人之靈所能辦。一人之功所能成哉。</w:t>
      </w:r>
      <w:r>
        <w:rPr>
          <w:rFonts w:hint="eastAsia"/>
        </w:rPr>
        <w:t>奇想謝</w:t>
      </w:r>
      <w:r w:rsidRPr="005C410E">
        <w:rPr>
          <w:rFonts w:hint="eastAsia"/>
          <w:spacing w:val="-180"/>
        </w:rPr>
        <w:t>恩</w:t>
      </w:r>
      <w:r w:rsidRPr="005C410E">
        <w:rPr>
          <w:rFonts w:hint="eastAsia"/>
          <w:spacing w:val="-180"/>
          <w:position w:val="22"/>
        </w:rPr>
        <w:t>。</w:t>
      </w:r>
      <w:r>
        <w:rPr>
          <w:rFonts w:hint="eastAsia"/>
        </w:rPr>
        <w:t>均復初</w:t>
      </w:r>
      <w:r w:rsidRPr="005C410E">
        <w:rPr>
          <w:rFonts w:hint="eastAsia"/>
          <w:spacing w:val="-180"/>
        </w:rPr>
        <w:t>充</w:t>
      </w:r>
      <w:r w:rsidRPr="00A071AF">
        <w:rPr>
          <w:rFonts w:hint="eastAsia"/>
          <w:spacing w:val="-100"/>
          <w:position w:val="22"/>
        </w:rPr>
        <w:t>。</w:t>
      </w:r>
      <w:r w:rsidRPr="008D0C9E">
        <w:rPr>
          <w:rFonts w:hint="eastAsia"/>
          <w:position w:val="4"/>
          <w:sz w:val="48"/>
          <w:eastAsianLayout w:id="1718839040" w:combine="1"/>
        </w:rPr>
        <w:t>是自　老祖傳道以來。所</w:t>
      </w:r>
      <w:r w:rsidR="00340800" w:rsidRPr="00340800">
        <w:rPr>
          <w:rFonts w:hint="eastAsia"/>
          <w:position w:val="4"/>
          <w:sz w:val="48"/>
          <w:highlight w:val="yellow"/>
          <w:eastAsianLayout w:id="1718839040" w:combine="1"/>
        </w:rPr>
        <w:t>畁</w:t>
      </w:r>
      <w:r w:rsidRPr="008D0C9E">
        <w:rPr>
          <w:rFonts w:hint="eastAsia"/>
          <w:position w:val="4"/>
          <w:sz w:val="48"/>
          <w:eastAsianLayout w:id="1718839040" w:combine="1"/>
        </w:rPr>
        <w:t>之靈收回。仍返本身原有靈充也。可不懼哉。</w:t>
      </w:r>
      <w:r>
        <w:rPr>
          <w:rFonts w:hint="eastAsia"/>
        </w:rPr>
        <w:t>殊不自</w:t>
      </w:r>
      <w:r w:rsidRPr="005C410E">
        <w:rPr>
          <w:rFonts w:hint="eastAsia"/>
          <w:spacing w:val="-180"/>
        </w:rPr>
        <w:t>儆</w:t>
      </w:r>
      <w:r w:rsidRPr="005C410E">
        <w:rPr>
          <w:rFonts w:hint="eastAsia"/>
          <w:spacing w:val="-180"/>
          <w:position w:val="22"/>
        </w:rPr>
        <w:t>。</w:t>
      </w:r>
      <w:r>
        <w:rPr>
          <w:rFonts w:hint="eastAsia"/>
        </w:rPr>
        <w:t>猶昧昧不</w:t>
      </w:r>
      <w:r w:rsidRPr="005C410E">
        <w:rPr>
          <w:rFonts w:hint="eastAsia"/>
          <w:spacing w:val="-180"/>
        </w:rPr>
        <w:t>省</w:t>
      </w:r>
      <w:r w:rsidRPr="005C410E">
        <w:rPr>
          <w:rFonts w:hint="eastAsia"/>
          <w:spacing w:val="-180"/>
          <w:position w:val="22"/>
        </w:rPr>
        <w:t>。</w:t>
      </w:r>
      <w:r>
        <w:rPr>
          <w:rFonts w:hint="eastAsia"/>
        </w:rPr>
        <w:t>修建之</w:t>
      </w:r>
      <w:r w:rsidRPr="005C410E">
        <w:rPr>
          <w:rFonts w:hint="eastAsia"/>
          <w:spacing w:val="-180"/>
        </w:rPr>
        <w:t>舉</w:t>
      </w:r>
      <w:r w:rsidRPr="005C410E">
        <w:rPr>
          <w:rFonts w:hint="eastAsia"/>
          <w:spacing w:val="-180"/>
          <w:position w:val="22"/>
        </w:rPr>
        <w:t>。</w:t>
      </w:r>
      <w:r w:rsidR="008D0C9E" w:rsidRPr="00A071AF">
        <w:rPr>
          <w:sz w:val="44"/>
        </w:rPr>
        <w:t xml:space="preserve">　</w:t>
      </w:r>
      <w:r>
        <w:rPr>
          <w:rFonts w:hint="eastAsia"/>
        </w:rPr>
        <w:t>師早有</w:t>
      </w:r>
      <w:r w:rsidRPr="005C410E">
        <w:rPr>
          <w:rFonts w:hint="eastAsia"/>
          <w:spacing w:val="-180"/>
        </w:rPr>
        <w:t>意</w:t>
      </w:r>
      <w:r w:rsidRPr="005C410E">
        <w:rPr>
          <w:rFonts w:hint="eastAsia"/>
          <w:spacing w:val="-180"/>
          <w:position w:val="22"/>
        </w:rPr>
        <w:t>。</w:t>
      </w:r>
      <w:r>
        <w:rPr>
          <w:rFonts w:hint="eastAsia"/>
        </w:rPr>
        <w:t>大令開放發售之</w:t>
      </w:r>
      <w:r w:rsidRPr="005C410E">
        <w:rPr>
          <w:rFonts w:hint="eastAsia"/>
          <w:spacing w:val="-180"/>
        </w:rPr>
        <w:t>意</w:t>
      </w:r>
      <w:r w:rsidRPr="00A071AF">
        <w:rPr>
          <w:rFonts w:hint="eastAsia"/>
          <w:spacing w:val="-100"/>
          <w:position w:val="22"/>
        </w:rPr>
        <w:t>。</w:t>
      </w:r>
      <w:r w:rsidRPr="008D0C9E">
        <w:rPr>
          <w:rFonts w:hint="eastAsia"/>
          <w:position w:val="4"/>
          <w:sz w:val="48"/>
          <w:eastAsianLayout w:id="1718839040" w:combine="1"/>
        </w:rPr>
        <w:t>後有設立經壇發售真經。餘款作慈善之用</w:t>
      </w:r>
      <w:r>
        <w:rPr>
          <w:rFonts w:hint="eastAsia"/>
        </w:rPr>
        <w:t>道魔逐</w:t>
      </w:r>
      <w:r w:rsidRPr="005C410E">
        <w:rPr>
          <w:rFonts w:hint="eastAsia"/>
          <w:spacing w:val="-180"/>
        </w:rPr>
        <w:t>逐</w:t>
      </w:r>
      <w:r w:rsidRPr="005C410E">
        <w:rPr>
          <w:rFonts w:hint="eastAsia"/>
          <w:spacing w:val="-180"/>
          <w:position w:val="22"/>
        </w:rPr>
        <w:t>。</w:t>
      </w:r>
      <w:r>
        <w:rPr>
          <w:rFonts w:hint="eastAsia"/>
        </w:rPr>
        <w:t>竟反</w:t>
      </w:r>
      <w:r w:rsidR="008D0C9E">
        <w:t xml:space="preserve">　</w:t>
      </w:r>
      <w:r>
        <w:rPr>
          <w:rFonts w:hint="eastAsia"/>
        </w:rPr>
        <w:t>師</w:t>
      </w:r>
      <w:r w:rsidRPr="005C410E">
        <w:rPr>
          <w:rFonts w:hint="eastAsia"/>
          <w:spacing w:val="-180"/>
        </w:rPr>
        <w:t>意</w:t>
      </w:r>
      <w:r w:rsidRPr="005C410E">
        <w:rPr>
          <w:rFonts w:hint="eastAsia"/>
          <w:spacing w:val="-180"/>
          <w:position w:val="22"/>
        </w:rPr>
        <w:t>。</w:t>
      </w:r>
      <w:r w:rsidR="000E0CB6" w:rsidRPr="000E0CB6">
        <w:rPr>
          <w:rFonts w:hint="eastAsia"/>
          <w:color w:val="FF0000"/>
        </w:rPr>
        <w:t>中</w:t>
      </w:r>
      <w:r>
        <w:rPr>
          <w:rFonts w:hint="eastAsia"/>
        </w:rPr>
        <w:t>道畫</w:t>
      </w:r>
      <w:r w:rsidRPr="005C410E">
        <w:rPr>
          <w:rFonts w:hint="eastAsia"/>
          <w:spacing w:val="-180"/>
        </w:rPr>
        <w:t>止</w:t>
      </w:r>
      <w:r w:rsidRPr="005C410E">
        <w:rPr>
          <w:rFonts w:hint="eastAsia"/>
          <w:spacing w:val="-180"/>
          <w:position w:val="22"/>
        </w:rPr>
        <w:t>。</w:t>
      </w:r>
      <w:r>
        <w:rPr>
          <w:rFonts w:hint="eastAsia"/>
        </w:rPr>
        <w:t>尚不知自</w:t>
      </w:r>
      <w:r w:rsidRPr="005C410E">
        <w:rPr>
          <w:rFonts w:hint="eastAsia"/>
          <w:spacing w:val="-180"/>
        </w:rPr>
        <w:t>悔</w:t>
      </w:r>
      <w:r w:rsidRPr="00A071AF">
        <w:rPr>
          <w:rFonts w:hint="eastAsia"/>
          <w:spacing w:val="-100"/>
          <w:position w:val="22"/>
        </w:rPr>
        <w:t>。</w:t>
      </w:r>
      <w:r w:rsidRPr="008D0C9E">
        <w:rPr>
          <w:rFonts w:hint="eastAsia"/>
          <w:position w:val="4"/>
          <w:sz w:val="48"/>
          <w:eastAsianLayout w:id="1718839040" w:combine="1"/>
        </w:rPr>
        <w:t>當時有人。擬以千佛山之東山。</w:t>
      </w:r>
      <w:r w:rsidRPr="008D0C9E">
        <w:rPr>
          <w:rFonts w:hint="eastAsia"/>
          <w:position w:val="4"/>
          <w:sz w:val="48"/>
          <w:eastAsianLayout w:id="1718839040" w:combine="1"/>
        </w:rPr>
        <w:lastRenderedPageBreak/>
        <w:t>醵金創建　老祖殿者。雖屬謝恩之舉。究為中道畫止。出自私哉。</w:t>
      </w:r>
      <w:r>
        <w:rPr>
          <w:rFonts w:hint="eastAsia"/>
        </w:rPr>
        <w:t>有職諸方重虔堅</w:t>
      </w:r>
      <w:r w:rsidRPr="005C410E">
        <w:rPr>
          <w:rFonts w:hint="eastAsia"/>
          <w:spacing w:val="-180"/>
        </w:rPr>
        <w:t>悔</w:t>
      </w:r>
      <w:r w:rsidRPr="005C410E">
        <w:rPr>
          <w:rFonts w:hint="eastAsia"/>
          <w:spacing w:val="-180"/>
          <w:position w:val="22"/>
        </w:rPr>
        <w:t>。</w:t>
      </w:r>
      <w:r>
        <w:rPr>
          <w:rFonts w:hint="eastAsia"/>
        </w:rPr>
        <w:t>天耳道</w:t>
      </w:r>
      <w:r w:rsidRPr="005C410E">
        <w:rPr>
          <w:rFonts w:hint="eastAsia"/>
          <w:spacing w:val="-180"/>
        </w:rPr>
        <w:t>人</w:t>
      </w:r>
      <w:r w:rsidRPr="005C410E">
        <w:rPr>
          <w:rFonts w:hint="eastAsia"/>
          <w:spacing w:val="-180"/>
          <w:position w:val="22"/>
        </w:rPr>
        <w:t>。</w:t>
      </w:r>
      <w:r>
        <w:rPr>
          <w:rFonts w:hint="eastAsia"/>
        </w:rPr>
        <w:t>即可定行臨壇授正經</w:t>
      </w:r>
      <w:r w:rsidRPr="005C410E">
        <w:rPr>
          <w:rFonts w:hint="eastAsia"/>
          <w:spacing w:val="-180"/>
        </w:rPr>
        <w:t>也</w:t>
      </w:r>
      <w:r w:rsidRPr="005C410E">
        <w:rPr>
          <w:rFonts w:hint="eastAsia"/>
          <w:spacing w:val="-180"/>
          <w:position w:val="22"/>
        </w:rPr>
        <w:t>。</w:t>
      </w:r>
      <w:r>
        <w:rPr>
          <w:rFonts w:hint="eastAsia"/>
        </w:rPr>
        <w:t>諸子中無一能</w:t>
      </w:r>
      <w:r w:rsidRPr="005C410E">
        <w:rPr>
          <w:rFonts w:hint="eastAsia"/>
          <w:spacing w:val="-180"/>
        </w:rPr>
        <w:t>去</w:t>
      </w:r>
      <w:r w:rsidRPr="005C410E">
        <w:rPr>
          <w:rFonts w:hint="eastAsia"/>
          <w:spacing w:val="-180"/>
          <w:position w:val="22"/>
        </w:rPr>
        <w:t>。</w:t>
      </w:r>
      <w:r>
        <w:rPr>
          <w:rFonts w:hint="eastAsia"/>
        </w:rPr>
        <w:t>去者心</w:t>
      </w:r>
      <w:r w:rsidRPr="005C410E">
        <w:rPr>
          <w:rFonts w:hint="eastAsia"/>
          <w:spacing w:val="-180"/>
        </w:rPr>
        <w:t>誠</w:t>
      </w:r>
      <w:r w:rsidRPr="005C410E">
        <w:rPr>
          <w:rFonts w:hint="eastAsia"/>
          <w:spacing w:val="-180"/>
          <w:position w:val="22"/>
        </w:rPr>
        <w:t>。</w:t>
      </w:r>
      <w:r>
        <w:rPr>
          <w:rFonts w:hint="eastAsia"/>
        </w:rPr>
        <w:t>身恐不從於心</w:t>
      </w:r>
      <w:r w:rsidRPr="005C410E">
        <w:rPr>
          <w:rFonts w:hint="eastAsia"/>
          <w:spacing w:val="-180"/>
        </w:rPr>
        <w:t>也</w:t>
      </w:r>
      <w:r w:rsidRPr="005C410E">
        <w:rPr>
          <w:rFonts w:hint="eastAsia"/>
          <w:spacing w:val="-180"/>
          <w:position w:val="22"/>
        </w:rPr>
        <w:t>。</w:t>
      </w:r>
      <w:r>
        <w:rPr>
          <w:rFonts w:hint="eastAsia"/>
        </w:rPr>
        <w:t>有此一</w:t>
      </w:r>
      <w:r w:rsidRPr="005C410E">
        <w:rPr>
          <w:rFonts w:hint="eastAsia"/>
          <w:spacing w:val="-180"/>
        </w:rPr>
        <w:t>動</w:t>
      </w:r>
      <w:r w:rsidRPr="005C410E">
        <w:rPr>
          <w:rFonts w:hint="eastAsia"/>
          <w:spacing w:val="-180"/>
          <w:position w:val="22"/>
        </w:rPr>
        <w:t>。</w:t>
      </w:r>
      <w:r>
        <w:rPr>
          <w:rFonts w:hint="eastAsia"/>
        </w:rPr>
        <w:t>即當不言不</w:t>
      </w:r>
      <w:r w:rsidRPr="005C410E">
        <w:rPr>
          <w:rFonts w:hint="eastAsia"/>
          <w:spacing w:val="-180"/>
        </w:rPr>
        <w:t>疏</w:t>
      </w:r>
      <w:r w:rsidRPr="005C410E">
        <w:rPr>
          <w:rFonts w:hint="eastAsia"/>
          <w:spacing w:val="-180"/>
          <w:position w:val="22"/>
        </w:rPr>
        <w:t>。</w:t>
      </w:r>
      <w:r>
        <w:rPr>
          <w:rFonts w:hint="eastAsia"/>
        </w:rPr>
        <w:t>掛席即</w:t>
      </w:r>
      <w:r w:rsidRPr="005C410E">
        <w:rPr>
          <w:rFonts w:hint="eastAsia"/>
          <w:spacing w:val="-180"/>
        </w:rPr>
        <w:t>走</w:t>
      </w:r>
      <w:r w:rsidRPr="005C410E">
        <w:rPr>
          <w:rFonts w:hint="eastAsia"/>
          <w:spacing w:val="-180"/>
          <w:position w:val="22"/>
        </w:rPr>
        <w:t>。</w:t>
      </w:r>
      <w:r>
        <w:rPr>
          <w:rFonts w:hint="eastAsia"/>
        </w:rPr>
        <w:t>是乃二度進三功</w:t>
      </w:r>
      <w:r w:rsidRPr="005C410E">
        <w:rPr>
          <w:rFonts w:hint="eastAsia"/>
          <w:spacing w:val="-180"/>
        </w:rPr>
        <w:t>候</w:t>
      </w:r>
      <w:r w:rsidRPr="005C410E">
        <w:rPr>
          <w:rFonts w:hint="eastAsia"/>
          <w:spacing w:val="-180"/>
          <w:position w:val="22"/>
        </w:rPr>
        <w:t>。</w:t>
      </w:r>
      <w:r>
        <w:rPr>
          <w:rFonts w:hint="eastAsia"/>
        </w:rPr>
        <w:t>不決之</w:t>
      </w:r>
      <w:r w:rsidRPr="005C410E">
        <w:rPr>
          <w:rFonts w:hint="eastAsia"/>
          <w:spacing w:val="-180"/>
        </w:rPr>
        <w:t>心</w:t>
      </w:r>
      <w:r w:rsidRPr="005C410E">
        <w:rPr>
          <w:rFonts w:hint="eastAsia"/>
          <w:spacing w:val="-180"/>
          <w:position w:val="22"/>
        </w:rPr>
        <w:t>。</w:t>
      </w:r>
      <w:r>
        <w:rPr>
          <w:rFonts w:hint="eastAsia"/>
        </w:rPr>
        <w:t>千里毫</w:t>
      </w:r>
      <w:r w:rsidRPr="005C410E">
        <w:rPr>
          <w:rFonts w:hint="eastAsia"/>
          <w:spacing w:val="-180"/>
        </w:rPr>
        <w:t>釐</w:t>
      </w:r>
      <w:r w:rsidRPr="005C410E">
        <w:rPr>
          <w:rFonts w:hint="eastAsia"/>
          <w:spacing w:val="-180"/>
          <w:position w:val="22"/>
        </w:rPr>
        <w:t>。</w:t>
      </w:r>
      <w:r>
        <w:rPr>
          <w:rFonts w:hint="eastAsia"/>
        </w:rPr>
        <w:t>汝等三四</w:t>
      </w:r>
      <w:r w:rsidRPr="005C410E">
        <w:rPr>
          <w:rFonts w:hint="eastAsia"/>
          <w:spacing w:val="-180"/>
        </w:rPr>
        <w:t>子</w:t>
      </w:r>
      <w:r w:rsidRPr="005C410E">
        <w:rPr>
          <w:rFonts w:hint="eastAsia"/>
          <w:spacing w:val="-180"/>
          <w:position w:val="22"/>
        </w:rPr>
        <w:t>。</w:t>
      </w:r>
      <w:r>
        <w:rPr>
          <w:rFonts w:hint="eastAsia"/>
        </w:rPr>
        <w:t>自限二度</w:t>
      </w:r>
      <w:r w:rsidRPr="005C410E">
        <w:rPr>
          <w:rFonts w:hint="eastAsia"/>
          <w:spacing w:val="-180"/>
        </w:rPr>
        <w:t>已</w:t>
      </w:r>
      <w:r w:rsidRPr="005C410E">
        <w:rPr>
          <w:rFonts w:hint="eastAsia"/>
          <w:spacing w:val="-180"/>
          <w:position w:val="22"/>
        </w:rPr>
        <w:t>。</w:t>
      </w:r>
      <w:r>
        <w:rPr>
          <w:rFonts w:hint="eastAsia"/>
        </w:rPr>
        <w:t>有癖固</w:t>
      </w:r>
      <w:r w:rsidRPr="005C410E">
        <w:rPr>
          <w:rFonts w:hint="eastAsia"/>
          <w:spacing w:val="-180"/>
        </w:rPr>
        <w:t>礙</w:t>
      </w:r>
      <w:r w:rsidRPr="005C410E">
        <w:rPr>
          <w:rFonts w:hint="eastAsia"/>
          <w:spacing w:val="-180"/>
          <w:position w:val="22"/>
        </w:rPr>
        <w:t>。</w:t>
      </w:r>
      <w:r>
        <w:rPr>
          <w:rFonts w:hint="eastAsia"/>
        </w:rPr>
        <w:t>有寶亦</w:t>
      </w:r>
      <w:r w:rsidRPr="005C410E">
        <w:rPr>
          <w:rFonts w:hint="eastAsia"/>
          <w:spacing w:val="-180"/>
        </w:rPr>
        <w:t>難</w:t>
      </w:r>
      <w:r w:rsidRPr="005C410E">
        <w:rPr>
          <w:rFonts w:hint="eastAsia"/>
          <w:spacing w:val="-180"/>
          <w:position w:val="22"/>
        </w:rPr>
        <w:t>。</w:t>
      </w:r>
      <w:r>
        <w:rPr>
          <w:rFonts w:hint="eastAsia"/>
        </w:rPr>
        <w:t>去之未必登三</w:t>
      </w:r>
      <w:r w:rsidRPr="005C410E">
        <w:rPr>
          <w:rFonts w:hint="eastAsia"/>
          <w:spacing w:val="-180"/>
        </w:rPr>
        <w:t>度</w:t>
      </w:r>
      <w:r w:rsidRPr="005C410E">
        <w:rPr>
          <w:rFonts w:hint="eastAsia"/>
          <w:spacing w:val="-180"/>
          <w:position w:val="22"/>
        </w:rPr>
        <w:t>。</w:t>
      </w:r>
      <w:r>
        <w:rPr>
          <w:rFonts w:hint="eastAsia"/>
        </w:rPr>
        <w:t>假能乩停時得悟此</w:t>
      </w:r>
      <w:r w:rsidRPr="005C410E">
        <w:rPr>
          <w:rFonts w:hint="eastAsia"/>
          <w:spacing w:val="-180"/>
        </w:rPr>
        <w:t>解</w:t>
      </w:r>
      <w:r w:rsidRPr="005C410E">
        <w:rPr>
          <w:rFonts w:hint="eastAsia"/>
          <w:spacing w:val="-180"/>
          <w:position w:val="22"/>
        </w:rPr>
        <w:t>。</w:t>
      </w:r>
      <w:r>
        <w:rPr>
          <w:rFonts w:hint="eastAsia"/>
        </w:rPr>
        <w:t>不疏即</w:t>
      </w:r>
      <w:r w:rsidRPr="005C410E">
        <w:rPr>
          <w:rFonts w:hint="eastAsia"/>
          <w:spacing w:val="-180"/>
        </w:rPr>
        <w:t>走</w:t>
      </w:r>
      <w:r w:rsidRPr="005C410E">
        <w:rPr>
          <w:rFonts w:hint="eastAsia"/>
          <w:spacing w:val="-180"/>
          <w:position w:val="22"/>
        </w:rPr>
        <w:t>。</w:t>
      </w:r>
      <w:r>
        <w:rPr>
          <w:rFonts w:hint="eastAsia"/>
        </w:rPr>
        <w:t>靜子濟道大</w:t>
      </w:r>
      <w:r w:rsidRPr="005C410E">
        <w:rPr>
          <w:rFonts w:hint="eastAsia"/>
          <w:spacing w:val="-180"/>
        </w:rPr>
        <w:t>成</w:t>
      </w:r>
      <w:r w:rsidRPr="005C410E">
        <w:rPr>
          <w:rFonts w:hint="eastAsia"/>
          <w:spacing w:val="-180"/>
          <w:position w:val="22"/>
        </w:rPr>
        <w:t>。</w:t>
      </w:r>
      <w:r>
        <w:rPr>
          <w:rFonts w:hint="eastAsia"/>
        </w:rPr>
        <w:t>首屈一</w:t>
      </w:r>
      <w:r w:rsidRPr="005C410E">
        <w:rPr>
          <w:rFonts w:hint="eastAsia"/>
          <w:spacing w:val="-180"/>
        </w:rPr>
        <w:t>指</w:t>
      </w:r>
      <w:r w:rsidRPr="005C410E">
        <w:rPr>
          <w:rFonts w:hint="eastAsia"/>
          <w:spacing w:val="-180"/>
          <w:position w:val="22"/>
        </w:rPr>
        <w:t>。</w:t>
      </w:r>
      <w:r w:rsidRPr="00F97FD9">
        <w:rPr>
          <w:rFonts w:hint="eastAsia"/>
          <w:position w:val="4"/>
          <w:sz w:val="48"/>
          <w:eastAsianLayout w:id="1718839040" w:combine="1"/>
        </w:rPr>
        <w:t>靜存聞訓。有一人獨往訪道之概。惜乎此念。隨起隨落。　老祖已先知之。</w:t>
      </w:r>
      <w:r w:rsidR="00A52892">
        <w:t xml:space="preserve">　</w:t>
      </w:r>
      <w:r>
        <w:rPr>
          <w:rFonts w:hint="eastAsia"/>
        </w:rPr>
        <w:t>師道乩</w:t>
      </w:r>
      <w:r w:rsidRPr="005C410E">
        <w:rPr>
          <w:rFonts w:hint="eastAsia"/>
          <w:spacing w:val="-180"/>
        </w:rPr>
        <w:t>正</w:t>
      </w:r>
      <w:r w:rsidRPr="005C410E">
        <w:rPr>
          <w:rFonts w:hint="eastAsia"/>
          <w:spacing w:val="-180"/>
          <w:position w:val="22"/>
        </w:rPr>
        <w:t>。</w:t>
      </w:r>
      <w:r>
        <w:rPr>
          <w:rFonts w:hint="eastAsia"/>
        </w:rPr>
        <w:t>正集不</w:t>
      </w:r>
      <w:r w:rsidRPr="005C410E">
        <w:rPr>
          <w:rFonts w:hint="eastAsia"/>
          <w:spacing w:val="-180"/>
        </w:rPr>
        <w:t>年</w:t>
      </w:r>
      <w:r w:rsidRPr="005C410E">
        <w:rPr>
          <w:rFonts w:hint="eastAsia"/>
          <w:spacing w:val="-180"/>
          <w:position w:val="22"/>
        </w:rPr>
        <w:t>。</w:t>
      </w:r>
      <w:r>
        <w:rPr>
          <w:rFonts w:hint="eastAsia"/>
        </w:rPr>
        <w:t>自可與</w:t>
      </w:r>
      <w:r w:rsidRPr="005C410E">
        <w:rPr>
          <w:rFonts w:hint="eastAsia"/>
          <w:spacing w:val="-180"/>
        </w:rPr>
        <w:t>華</w:t>
      </w:r>
      <w:r w:rsidRPr="005C410E">
        <w:rPr>
          <w:rFonts w:hint="eastAsia"/>
          <w:spacing w:val="-180"/>
          <w:position w:val="22"/>
        </w:rPr>
        <w:t>。</w:t>
      </w:r>
      <w:r w:rsidRPr="005C410E">
        <w:rPr>
          <w:rFonts w:hint="eastAsia"/>
          <w:spacing w:val="-180"/>
        </w:rPr>
        <w:t>智</w:t>
      </w:r>
      <w:r w:rsidRPr="005C410E">
        <w:rPr>
          <w:rFonts w:hint="eastAsia"/>
          <w:spacing w:val="-180"/>
          <w:position w:val="22"/>
        </w:rPr>
        <w:t>。</w:t>
      </w:r>
      <w:r w:rsidRPr="005C410E">
        <w:rPr>
          <w:rFonts w:hint="eastAsia"/>
          <w:spacing w:val="-180"/>
        </w:rPr>
        <w:t>默</w:t>
      </w:r>
      <w:r w:rsidRPr="005C410E">
        <w:rPr>
          <w:rFonts w:hint="eastAsia"/>
          <w:spacing w:val="-180"/>
          <w:position w:val="22"/>
        </w:rPr>
        <w:t>。</w:t>
      </w:r>
      <w:r w:rsidRPr="005C410E">
        <w:rPr>
          <w:rFonts w:hint="eastAsia"/>
          <w:spacing w:val="-180"/>
        </w:rPr>
        <w:t>福</w:t>
      </w:r>
      <w:r w:rsidRPr="005C410E">
        <w:rPr>
          <w:rFonts w:hint="eastAsia"/>
          <w:spacing w:val="-180"/>
          <w:position w:val="22"/>
        </w:rPr>
        <w:t>。</w:t>
      </w:r>
      <w:r>
        <w:rPr>
          <w:rFonts w:hint="eastAsia"/>
        </w:rPr>
        <w:t>暗虛白</w:t>
      </w:r>
      <w:r w:rsidRPr="005C410E">
        <w:rPr>
          <w:rFonts w:hint="eastAsia"/>
          <w:spacing w:val="-180"/>
        </w:rPr>
        <w:t>中</w:t>
      </w:r>
      <w:r w:rsidRPr="005C410E">
        <w:rPr>
          <w:rFonts w:hint="eastAsia"/>
          <w:spacing w:val="-180"/>
          <w:position w:val="22"/>
        </w:rPr>
        <w:t>。</w:t>
      </w:r>
      <w:r>
        <w:rPr>
          <w:rFonts w:hint="eastAsia"/>
        </w:rPr>
        <w:t>各手一編</w:t>
      </w:r>
      <w:r w:rsidRPr="005C410E">
        <w:rPr>
          <w:rFonts w:hint="eastAsia"/>
          <w:spacing w:val="-180"/>
        </w:rPr>
        <w:t>已</w:t>
      </w:r>
      <w:r w:rsidRPr="005C410E">
        <w:rPr>
          <w:rFonts w:hint="eastAsia"/>
          <w:spacing w:val="-180"/>
          <w:position w:val="22"/>
        </w:rPr>
        <w:t>。</w:t>
      </w:r>
      <w:r>
        <w:rPr>
          <w:rFonts w:hint="eastAsia"/>
        </w:rPr>
        <w:t>正經明日靜仔先開</w:t>
      </w:r>
      <w:r w:rsidRPr="005C410E">
        <w:rPr>
          <w:rFonts w:hint="eastAsia"/>
          <w:spacing w:val="-180"/>
        </w:rPr>
        <w:t>幕</w:t>
      </w:r>
      <w:r w:rsidRPr="005C410E">
        <w:rPr>
          <w:rFonts w:hint="eastAsia"/>
          <w:spacing w:val="-180"/>
          <w:position w:val="22"/>
        </w:rPr>
        <w:t>。</w:t>
      </w:r>
      <w:r w:rsidR="00A52892">
        <w:t xml:space="preserve">　</w:t>
      </w:r>
      <w:r>
        <w:rPr>
          <w:rFonts w:hint="eastAsia"/>
        </w:rPr>
        <w:t>師到親</w:t>
      </w:r>
      <w:r w:rsidRPr="005C410E">
        <w:rPr>
          <w:rFonts w:hint="eastAsia"/>
          <w:spacing w:val="-180"/>
        </w:rPr>
        <w:t>訓</w:t>
      </w:r>
      <w:r w:rsidRPr="00A52892">
        <w:rPr>
          <w:rFonts w:hint="eastAsia"/>
          <w:spacing w:val="-100"/>
          <w:position w:val="22"/>
        </w:rPr>
        <w:t>。</w:t>
      </w:r>
      <w:r w:rsidRPr="00A52892">
        <w:rPr>
          <w:rFonts w:hint="eastAsia"/>
          <w:position w:val="4"/>
          <w:sz w:val="48"/>
          <w:eastAsianLayout w:id="1718839040" w:combine="1"/>
        </w:rPr>
        <w:t>不必疏請</w:t>
      </w:r>
      <w:r w:rsidR="00F97FD9">
        <w:rPr>
          <w:rFonts w:hint="eastAsia"/>
        </w:rPr>
        <w:t>○</w:t>
      </w:r>
      <w:r w:rsidR="00F97FD9" w:rsidRPr="00A24E34">
        <w:rPr>
          <w:rFonts w:hint="eastAsia"/>
          <w:spacing w:val="2"/>
          <w:position w:val="4"/>
          <w:sz w:val="48"/>
          <w:eastAsianLayout w:id="1718839040" w:combine="1"/>
        </w:rPr>
        <w:t>乩注</w:t>
      </w:r>
      <w:r>
        <w:rPr>
          <w:rFonts w:hint="eastAsia"/>
        </w:rPr>
        <w:t>濟真十五授銘</w:t>
      </w:r>
      <w:r w:rsidRPr="005C410E">
        <w:rPr>
          <w:rFonts w:hint="eastAsia"/>
          <w:spacing w:val="-180"/>
        </w:rPr>
        <w:t>經</w:t>
      </w:r>
      <w:r w:rsidRPr="005C410E">
        <w:rPr>
          <w:rFonts w:hint="eastAsia"/>
          <w:spacing w:val="-180"/>
          <w:position w:val="22"/>
        </w:rPr>
        <w:t>。</w:t>
      </w:r>
      <w:r>
        <w:rPr>
          <w:rFonts w:hint="eastAsia"/>
        </w:rPr>
        <w:t>親訓有</w:t>
      </w:r>
    </w:p>
    <w:p w:rsidR="00BB1D43" w:rsidRDefault="00BB1D43" w:rsidP="004535BC">
      <w:pPr>
        <w:pStyle w:val="a9"/>
      </w:pPr>
      <w:r w:rsidRPr="005C410E">
        <w:rPr>
          <w:rFonts w:hint="eastAsia"/>
          <w:spacing w:val="-180"/>
        </w:rPr>
        <w:t>師</w:t>
      </w:r>
      <w:r w:rsidRPr="005C410E">
        <w:rPr>
          <w:rFonts w:hint="eastAsia"/>
          <w:spacing w:val="-180"/>
          <w:position w:val="22"/>
        </w:rPr>
        <w:t>。</w:t>
      </w:r>
      <w:r>
        <w:rPr>
          <w:rFonts w:hint="eastAsia"/>
        </w:rPr>
        <w:t>吾不能言</w:t>
      </w:r>
      <w:r w:rsidRPr="005C410E">
        <w:rPr>
          <w:rFonts w:hint="eastAsia"/>
          <w:spacing w:val="-180"/>
        </w:rPr>
        <w:t>也</w:t>
      </w:r>
      <w:r w:rsidRPr="005C410E">
        <w:rPr>
          <w:rFonts w:hint="eastAsia"/>
          <w:spacing w:val="-180"/>
          <w:position w:val="22"/>
        </w:rPr>
        <w:t>。</w:t>
      </w:r>
      <w:r w:rsidRPr="005C410E">
        <w:rPr>
          <w:rFonts w:hint="eastAsia"/>
          <w:spacing w:val="-180"/>
        </w:rPr>
        <w:t>銘</w:t>
      </w:r>
      <w:r w:rsidRPr="005C410E">
        <w:rPr>
          <w:rFonts w:hint="eastAsia"/>
          <w:spacing w:val="-180"/>
          <w:position w:val="22"/>
        </w:rPr>
        <w:t>。</w:t>
      </w:r>
      <w:r>
        <w:rPr>
          <w:rFonts w:hint="eastAsia"/>
        </w:rPr>
        <w:t>圖字</w:t>
      </w:r>
      <w:r w:rsidRPr="005C410E">
        <w:rPr>
          <w:rFonts w:hint="eastAsia"/>
          <w:spacing w:val="-180"/>
        </w:rPr>
        <w:t>也</w:t>
      </w:r>
      <w:r w:rsidRPr="005C410E">
        <w:rPr>
          <w:rFonts w:hint="eastAsia"/>
          <w:spacing w:val="-180"/>
          <w:position w:val="22"/>
        </w:rPr>
        <w:t>。</w:t>
      </w:r>
      <w:r>
        <w:rPr>
          <w:rFonts w:hint="eastAsia"/>
        </w:rPr>
        <w:t>吾繳諭</w:t>
      </w:r>
      <w:r w:rsidRPr="005C410E">
        <w:rPr>
          <w:rFonts w:hint="eastAsia"/>
          <w:spacing w:val="-180"/>
        </w:rPr>
        <w:t>去</w:t>
      </w:r>
      <w:r w:rsidRPr="005C410E">
        <w:rPr>
          <w:rFonts w:hint="eastAsia"/>
          <w:spacing w:val="-180"/>
          <w:position w:val="22"/>
        </w:rPr>
        <w:t>。</w:t>
      </w:r>
      <w:r>
        <w:rPr>
          <w:rFonts w:hint="eastAsia"/>
        </w:rPr>
        <w:t>內修二</w:t>
      </w:r>
      <w:r w:rsidRPr="005C410E">
        <w:rPr>
          <w:rFonts w:hint="eastAsia"/>
          <w:spacing w:val="-180"/>
        </w:rPr>
        <w:t>人</w:t>
      </w:r>
      <w:r w:rsidRPr="005C410E">
        <w:rPr>
          <w:rFonts w:hint="eastAsia"/>
          <w:spacing w:val="-180"/>
          <w:position w:val="22"/>
        </w:rPr>
        <w:t>。</w:t>
      </w:r>
      <w:r>
        <w:rPr>
          <w:rFonts w:hint="eastAsia"/>
        </w:rPr>
        <w:t>出智華二</w:t>
      </w:r>
      <w:r w:rsidRPr="005C410E">
        <w:rPr>
          <w:rFonts w:hint="eastAsia"/>
          <w:spacing w:val="-180"/>
        </w:rPr>
        <w:t>子</w:t>
      </w:r>
      <w:r w:rsidRPr="005C410E">
        <w:rPr>
          <w:rFonts w:hint="eastAsia"/>
          <w:spacing w:val="-180"/>
          <w:position w:val="22"/>
        </w:rPr>
        <w:t>。</w:t>
      </w:r>
      <w:r>
        <w:rPr>
          <w:rFonts w:hint="eastAsia"/>
        </w:rPr>
        <w:t>俟</w:t>
      </w:r>
      <w:r w:rsidR="00A52892">
        <w:t xml:space="preserve">　</w:t>
      </w:r>
      <w:r>
        <w:rPr>
          <w:rFonts w:hint="eastAsia"/>
        </w:rPr>
        <w:t>師</w:t>
      </w:r>
      <w:r w:rsidRPr="005C410E">
        <w:rPr>
          <w:rFonts w:hint="eastAsia"/>
          <w:spacing w:val="-180"/>
        </w:rPr>
        <w:t>訓</w:t>
      </w:r>
      <w:r w:rsidRPr="005C410E">
        <w:rPr>
          <w:rFonts w:hint="eastAsia"/>
          <w:spacing w:val="-180"/>
          <w:position w:val="22"/>
        </w:rPr>
        <w:t>。</w:t>
      </w:r>
      <w:r>
        <w:rPr>
          <w:rFonts w:hint="eastAsia"/>
        </w:rPr>
        <w:t>乩易正助二</w:t>
      </w:r>
      <w:r w:rsidRPr="005C410E">
        <w:rPr>
          <w:rFonts w:hint="eastAsia"/>
          <w:spacing w:val="-180"/>
        </w:rPr>
        <w:t>纂</w:t>
      </w:r>
      <w:r w:rsidRPr="00A52892">
        <w:rPr>
          <w:rFonts w:hint="eastAsia"/>
          <w:spacing w:val="-100"/>
          <w:position w:val="22"/>
        </w:rPr>
        <w:t>。</w:t>
      </w:r>
      <w:r w:rsidRPr="00A52892">
        <w:rPr>
          <w:rFonts w:hint="eastAsia"/>
          <w:position w:val="4"/>
          <w:sz w:val="48"/>
          <w:eastAsianLayout w:id="1718839040" w:combine="1"/>
        </w:rPr>
        <w:t>後癸亥年。母壇合授正經午集十餘萬言。為靈默侍纂。此易纂之說也。</w:t>
      </w:r>
      <w:r>
        <w:rPr>
          <w:rFonts w:hint="eastAsia"/>
        </w:rPr>
        <w:t>亦須候</w:t>
      </w:r>
      <w:r w:rsidR="00A52892">
        <w:t xml:space="preserve">　</w:t>
      </w:r>
      <w:r>
        <w:rPr>
          <w:rFonts w:hint="eastAsia"/>
        </w:rPr>
        <w:t>師命</w:t>
      </w:r>
      <w:r w:rsidRPr="005C410E">
        <w:rPr>
          <w:rFonts w:hint="eastAsia"/>
          <w:spacing w:val="-180"/>
        </w:rPr>
        <w:t>也</w:t>
      </w:r>
      <w:r w:rsidRPr="005C410E">
        <w:rPr>
          <w:rFonts w:hint="eastAsia"/>
          <w:spacing w:val="-180"/>
          <w:position w:val="22"/>
        </w:rPr>
        <w:t>。</w:t>
      </w:r>
    </w:p>
    <w:p w:rsidR="00BB1D43" w:rsidRDefault="00BB1D43" w:rsidP="004535BC">
      <w:pPr>
        <w:pStyle w:val="a9"/>
      </w:pPr>
      <w:r>
        <w:rPr>
          <w:rFonts w:hint="eastAsia"/>
        </w:rPr>
        <w:t>吾文殊護使</w:t>
      </w:r>
      <w:r w:rsidRPr="005C410E">
        <w:rPr>
          <w:rFonts w:hint="eastAsia"/>
          <w:spacing w:val="-180"/>
        </w:rPr>
        <w:t>到</w:t>
      </w:r>
      <w:r w:rsidRPr="005C410E">
        <w:rPr>
          <w:rFonts w:hint="eastAsia"/>
          <w:spacing w:val="-180"/>
          <w:position w:val="22"/>
        </w:rPr>
        <w:t>。</w:t>
      </w:r>
      <w:r>
        <w:rPr>
          <w:rFonts w:hint="eastAsia"/>
        </w:rPr>
        <w:t>去天竺</w:t>
      </w:r>
      <w:r w:rsidRPr="005C410E">
        <w:rPr>
          <w:rFonts w:hint="eastAsia"/>
          <w:spacing w:val="-180"/>
        </w:rPr>
        <w:t>回</w:t>
      </w:r>
      <w:r w:rsidRPr="005C410E">
        <w:rPr>
          <w:rFonts w:hint="eastAsia"/>
          <w:spacing w:val="-180"/>
          <w:position w:val="22"/>
        </w:rPr>
        <w:t>。</w:t>
      </w:r>
      <w:r>
        <w:rPr>
          <w:rFonts w:hint="eastAsia"/>
        </w:rPr>
        <w:t>另</w:t>
      </w:r>
      <w:r w:rsidRPr="005C410E">
        <w:rPr>
          <w:rFonts w:hint="eastAsia"/>
          <w:spacing w:val="-180"/>
        </w:rPr>
        <w:t>開</w:t>
      </w:r>
      <w:r w:rsidRPr="005C410E">
        <w:rPr>
          <w:rFonts w:hint="eastAsia"/>
          <w:spacing w:val="-180"/>
          <w:position w:val="22"/>
        </w:rPr>
        <w:t>。</w:t>
      </w:r>
      <w:r>
        <w:rPr>
          <w:rFonts w:hint="eastAsia"/>
        </w:rPr>
        <w:t>吾劉猛鶴神復命</w:t>
      </w:r>
      <w:r w:rsidRPr="005C410E">
        <w:rPr>
          <w:rFonts w:hint="eastAsia"/>
          <w:spacing w:val="-180"/>
        </w:rPr>
        <w:t>去</w:t>
      </w:r>
      <w:r w:rsidRPr="005C410E">
        <w:rPr>
          <w:rFonts w:hint="eastAsia"/>
          <w:spacing w:val="-180"/>
          <w:position w:val="22"/>
        </w:rPr>
        <w:t>。</w:t>
      </w:r>
      <w:r>
        <w:rPr>
          <w:rFonts w:hint="eastAsia"/>
        </w:rPr>
        <w:t>明壇</w:t>
      </w:r>
      <w:r w:rsidR="00A52892">
        <w:t xml:space="preserve">　</w:t>
      </w:r>
      <w:r>
        <w:rPr>
          <w:rFonts w:hint="eastAsia"/>
        </w:rPr>
        <w:t>師授畢訓乩各具悔過真</w:t>
      </w:r>
      <w:r w:rsidRPr="005C410E">
        <w:rPr>
          <w:rFonts w:hint="eastAsia"/>
          <w:spacing w:val="-180"/>
        </w:rPr>
        <w:t>言</w:t>
      </w:r>
      <w:r w:rsidRPr="005C410E">
        <w:rPr>
          <w:rFonts w:hint="eastAsia"/>
          <w:spacing w:val="-180"/>
          <w:position w:val="22"/>
        </w:rPr>
        <w:t>。</w:t>
      </w:r>
      <w:r>
        <w:rPr>
          <w:rFonts w:hint="eastAsia"/>
        </w:rPr>
        <w:t>不必令人見</w:t>
      </w:r>
      <w:r w:rsidRPr="005C410E">
        <w:rPr>
          <w:rFonts w:hint="eastAsia"/>
          <w:spacing w:val="-180"/>
        </w:rPr>
        <w:t>及</w:t>
      </w:r>
      <w:r w:rsidRPr="005C410E">
        <w:rPr>
          <w:rFonts w:hint="eastAsia"/>
          <w:spacing w:val="-180"/>
          <w:position w:val="22"/>
        </w:rPr>
        <w:t>。</w:t>
      </w:r>
      <w:r>
        <w:rPr>
          <w:rFonts w:hint="eastAsia"/>
        </w:rPr>
        <w:t>十餘萬言炁功</w:t>
      </w:r>
      <w:r w:rsidRPr="005C410E">
        <w:rPr>
          <w:rFonts w:hint="eastAsia"/>
          <w:spacing w:val="-180"/>
        </w:rPr>
        <w:t>篇</w:t>
      </w:r>
      <w:r w:rsidRPr="005C410E">
        <w:rPr>
          <w:rFonts w:hint="eastAsia"/>
          <w:spacing w:val="-180"/>
          <w:position w:val="22"/>
        </w:rPr>
        <w:t>。</w:t>
      </w:r>
      <w:r>
        <w:rPr>
          <w:rFonts w:hint="eastAsia"/>
        </w:rPr>
        <w:t>可邀</w:t>
      </w:r>
      <w:r w:rsidR="00A52892">
        <w:t xml:space="preserve">　</w:t>
      </w:r>
      <w:r>
        <w:rPr>
          <w:rFonts w:hint="eastAsia"/>
        </w:rPr>
        <w:t>仙師賞賜魯壇</w:t>
      </w:r>
      <w:r w:rsidRPr="005C410E">
        <w:rPr>
          <w:rFonts w:hint="eastAsia"/>
          <w:spacing w:val="-180"/>
        </w:rPr>
        <w:t>也</w:t>
      </w:r>
      <w:r w:rsidRPr="00A52892">
        <w:rPr>
          <w:rFonts w:hint="eastAsia"/>
          <w:spacing w:val="-100"/>
          <w:position w:val="22"/>
        </w:rPr>
        <w:t>。</w:t>
      </w:r>
      <w:r w:rsidRPr="00A52892">
        <w:rPr>
          <w:rFonts w:hint="eastAsia"/>
          <w:position w:val="4"/>
          <w:sz w:val="48"/>
          <w:eastAsianLayout w:id="1718839040" w:combine="1"/>
        </w:rPr>
        <w:t>今午經僅授圖說。所謂十餘萬言炁功篇。即指癸亥四壇。合授之正經午集而言也。</w:t>
      </w:r>
      <w:r>
        <w:rPr>
          <w:rFonts w:hint="eastAsia"/>
        </w:rPr>
        <w:t>不必</w:t>
      </w:r>
      <w:r w:rsidRPr="005C410E">
        <w:rPr>
          <w:rFonts w:hint="eastAsia"/>
          <w:spacing w:val="-180"/>
        </w:rPr>
        <w:t>問</w:t>
      </w:r>
      <w:r w:rsidRPr="005C410E">
        <w:rPr>
          <w:rFonts w:hint="eastAsia"/>
          <w:spacing w:val="-180"/>
          <w:position w:val="22"/>
        </w:rPr>
        <w:t>。</w:t>
      </w:r>
      <w:r>
        <w:rPr>
          <w:rFonts w:hint="eastAsia"/>
        </w:rPr>
        <w:t>明日</w:t>
      </w:r>
      <w:r w:rsidR="00A52892">
        <w:t xml:space="preserve">　</w:t>
      </w:r>
      <w:r>
        <w:rPr>
          <w:rFonts w:hint="eastAsia"/>
        </w:rPr>
        <w:t>師</w:t>
      </w:r>
      <w:r w:rsidRPr="005C410E">
        <w:rPr>
          <w:rFonts w:hint="eastAsia"/>
          <w:spacing w:val="-180"/>
        </w:rPr>
        <w:t>訓</w:t>
      </w:r>
      <w:r w:rsidRPr="005C410E">
        <w:rPr>
          <w:rFonts w:hint="eastAsia"/>
          <w:spacing w:val="-180"/>
          <w:position w:val="22"/>
        </w:rPr>
        <w:t>。</w:t>
      </w:r>
      <w:r>
        <w:rPr>
          <w:rFonts w:hint="eastAsia"/>
        </w:rPr>
        <w:t>劉猛</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十二月十三日甲申</w:t>
      </w:r>
      <w:r w:rsidRPr="00A52892">
        <w:rPr>
          <w:rFonts w:hint="eastAsia"/>
          <w:position w:val="4"/>
          <w:sz w:val="48"/>
          <w:eastAsianLayout w:id="1718839040" w:combine="1"/>
        </w:rPr>
        <w:t>靜存家壇在新街即今女社前院</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lastRenderedPageBreak/>
        <w:t>周鶴神頤</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仙師過壇</w:t>
      </w:r>
      <w:r w:rsidRPr="005C410E">
        <w:rPr>
          <w:rFonts w:hint="eastAsia"/>
          <w:spacing w:val="-180"/>
        </w:rPr>
        <w:t>去</w:t>
      </w:r>
      <w:r w:rsidRPr="005C410E">
        <w:rPr>
          <w:rFonts w:hint="eastAsia"/>
          <w:spacing w:val="-180"/>
          <w:position w:val="22"/>
        </w:rPr>
        <w:t>。</w:t>
      </w:r>
      <w:r>
        <w:rPr>
          <w:rFonts w:hint="eastAsia"/>
        </w:rPr>
        <w:t>三十度</w:t>
      </w:r>
      <w:r w:rsidRPr="005C410E">
        <w:rPr>
          <w:rFonts w:hint="eastAsia"/>
          <w:spacing w:val="-180"/>
        </w:rPr>
        <w:t>已</w:t>
      </w:r>
      <w:r w:rsidRPr="005C410E">
        <w:rPr>
          <w:rFonts w:hint="eastAsia"/>
          <w:spacing w:val="-180"/>
          <w:position w:val="22"/>
        </w:rPr>
        <w:t>。</w:t>
      </w:r>
      <w:r>
        <w:rPr>
          <w:rFonts w:hint="eastAsia"/>
        </w:rPr>
        <w:t>昨壇人均到</w:t>
      </w:r>
      <w:r w:rsidRPr="005C410E">
        <w:rPr>
          <w:rFonts w:hint="eastAsia"/>
          <w:spacing w:val="-180"/>
        </w:rPr>
        <w:t>壇</w:t>
      </w:r>
      <w:r w:rsidRPr="005C410E">
        <w:rPr>
          <w:rFonts w:hint="eastAsia"/>
          <w:spacing w:val="-180"/>
          <w:position w:val="22"/>
        </w:rPr>
        <w:t>。</w:t>
      </w:r>
      <w:r>
        <w:rPr>
          <w:rFonts w:hint="eastAsia"/>
        </w:rPr>
        <w:t>齊具疏</w:t>
      </w:r>
      <w:r w:rsidRPr="005C410E">
        <w:rPr>
          <w:rFonts w:hint="eastAsia"/>
          <w:spacing w:val="-180"/>
        </w:rPr>
        <w:t>言</w:t>
      </w:r>
      <w:r w:rsidRPr="005C410E">
        <w:rPr>
          <w:rFonts w:hint="eastAsia"/>
          <w:spacing w:val="-180"/>
          <w:position w:val="22"/>
        </w:rPr>
        <w:t>。</w:t>
      </w:r>
      <w:r>
        <w:rPr>
          <w:rFonts w:hint="eastAsia"/>
        </w:rPr>
        <w:t>領</w:t>
      </w:r>
    </w:p>
    <w:p w:rsidR="00BB1D43" w:rsidRDefault="00BB1D43" w:rsidP="004535BC">
      <w:pPr>
        <w:pStyle w:val="a9"/>
      </w:pPr>
      <w:r>
        <w:rPr>
          <w:rFonts w:hint="eastAsia"/>
        </w:rPr>
        <w:t>師親</w:t>
      </w:r>
      <w:r w:rsidRPr="005C410E">
        <w:rPr>
          <w:rFonts w:hint="eastAsia"/>
          <w:spacing w:val="-180"/>
        </w:rPr>
        <w:t>訓</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疏</w:t>
      </w:r>
      <w:r w:rsidRPr="005C410E">
        <w:rPr>
          <w:rFonts w:hint="eastAsia"/>
          <w:spacing w:val="-180"/>
        </w:rPr>
        <w:t>留</w:t>
      </w:r>
      <w:r w:rsidRPr="005C410E">
        <w:rPr>
          <w:rFonts w:hint="eastAsia"/>
          <w:spacing w:val="-180"/>
          <w:position w:val="22"/>
        </w:rPr>
        <w:t>。</w:t>
      </w:r>
      <w:r>
        <w:rPr>
          <w:rFonts w:hint="eastAsia"/>
        </w:rPr>
        <w:t>諸子登山無像七</w:t>
      </w:r>
      <w:r w:rsidRPr="005C410E">
        <w:rPr>
          <w:rFonts w:hint="eastAsia"/>
          <w:spacing w:val="-180"/>
        </w:rPr>
        <w:t>人</w:t>
      </w:r>
      <w:r w:rsidRPr="005C410E">
        <w:rPr>
          <w:rFonts w:hint="eastAsia"/>
          <w:spacing w:val="-180"/>
          <w:position w:val="22"/>
        </w:rPr>
        <w:t>。</w:t>
      </w:r>
      <w:r w:rsidRPr="002E7FBF">
        <w:rPr>
          <w:rFonts w:hint="eastAsia"/>
          <w:spacing w:val="60"/>
        </w:rPr>
        <w:t>書</w:t>
      </w:r>
      <w:r w:rsidRPr="002E7FBF">
        <w:rPr>
          <w:rFonts w:hint="eastAsia"/>
          <w:spacing w:val="60"/>
          <w:sz w:val="24"/>
          <w:szCs w:val="24"/>
        </w:rPr>
        <w:t>源</w:t>
      </w:r>
      <w:r w:rsidRPr="002E7FBF">
        <w:rPr>
          <w:rFonts w:hint="eastAsia"/>
          <w:spacing w:val="60"/>
        </w:rPr>
        <w:t>慈</w:t>
      </w:r>
      <w:r w:rsidRPr="002E7FBF">
        <w:rPr>
          <w:rFonts w:hint="eastAsia"/>
          <w:spacing w:val="60"/>
          <w:sz w:val="24"/>
          <w:szCs w:val="24"/>
        </w:rPr>
        <w:t>修</w:t>
      </w:r>
      <w:r w:rsidRPr="002E7FBF">
        <w:rPr>
          <w:rFonts w:hint="eastAsia"/>
          <w:spacing w:val="60"/>
        </w:rPr>
        <w:t>善</w:t>
      </w:r>
      <w:r w:rsidRPr="002E7FBF">
        <w:rPr>
          <w:rFonts w:hint="eastAsia"/>
          <w:spacing w:val="60"/>
          <w:sz w:val="24"/>
          <w:szCs w:val="24"/>
        </w:rPr>
        <w:t>濟</w:t>
      </w:r>
      <w:r w:rsidRPr="002E7FBF">
        <w:rPr>
          <w:rFonts w:hint="eastAsia"/>
          <w:spacing w:val="60"/>
        </w:rPr>
        <w:t>麓</w:t>
      </w:r>
      <w:r w:rsidRPr="002E7FBF">
        <w:rPr>
          <w:rFonts w:hint="eastAsia"/>
          <w:spacing w:val="60"/>
          <w:sz w:val="24"/>
          <w:szCs w:val="24"/>
        </w:rPr>
        <w:t>雲</w:t>
      </w:r>
      <w:r w:rsidRPr="002E7FBF">
        <w:rPr>
          <w:rFonts w:hint="eastAsia"/>
          <w:spacing w:val="60"/>
        </w:rPr>
        <w:t>燁</w:t>
      </w:r>
      <w:r w:rsidRPr="002E7FBF">
        <w:rPr>
          <w:rFonts w:hint="eastAsia"/>
          <w:spacing w:val="60"/>
          <w:sz w:val="24"/>
          <w:szCs w:val="24"/>
        </w:rPr>
        <w:t>福</w:t>
      </w:r>
      <w:r w:rsidRPr="002E7FBF">
        <w:rPr>
          <w:rFonts w:hint="eastAsia"/>
          <w:spacing w:val="60"/>
        </w:rPr>
        <w:t>潔</w:t>
      </w:r>
      <w:r w:rsidRPr="002E7FBF">
        <w:rPr>
          <w:rFonts w:hint="eastAsia"/>
          <w:spacing w:val="60"/>
          <w:sz w:val="24"/>
          <w:szCs w:val="24"/>
        </w:rPr>
        <w:t>慈</w:t>
      </w:r>
      <w:r w:rsidRPr="002E7FBF">
        <w:rPr>
          <w:rFonts w:hint="eastAsia"/>
          <w:spacing w:val="60"/>
        </w:rPr>
        <w:t>無</w:t>
      </w:r>
      <w:r w:rsidRPr="002E7FBF">
        <w:rPr>
          <w:rFonts w:hint="eastAsia"/>
          <w:spacing w:val="60"/>
          <w:sz w:val="24"/>
          <w:szCs w:val="24"/>
        </w:rPr>
        <w:t>凡</w:t>
      </w:r>
      <w:r w:rsidRPr="005C410E">
        <w:rPr>
          <w:rFonts w:hint="eastAsia"/>
          <w:spacing w:val="-180"/>
        </w:rPr>
        <w:t>等</w:t>
      </w:r>
      <w:r w:rsidRPr="005C410E">
        <w:rPr>
          <w:rFonts w:hint="eastAsia"/>
          <w:spacing w:val="-180"/>
          <w:position w:val="22"/>
        </w:rPr>
        <w:t>。</w:t>
      </w:r>
      <w:r>
        <w:rPr>
          <w:rFonts w:hint="eastAsia"/>
        </w:rPr>
        <w:t>均於圖說壇畢領</w:t>
      </w:r>
      <w:r w:rsidRPr="005C410E">
        <w:rPr>
          <w:rFonts w:hint="eastAsia"/>
          <w:spacing w:val="-180"/>
        </w:rPr>
        <w:t>像</w:t>
      </w:r>
      <w:r w:rsidRPr="005C410E">
        <w:rPr>
          <w:rFonts w:hint="eastAsia"/>
          <w:spacing w:val="-180"/>
          <w:position w:val="22"/>
        </w:rPr>
        <w:t>。</w:t>
      </w:r>
      <w:r>
        <w:rPr>
          <w:rFonts w:hint="eastAsia"/>
        </w:rPr>
        <w:t>明日午福坦先開</w:t>
      </w:r>
      <w:r w:rsidRPr="005C410E">
        <w:rPr>
          <w:rFonts w:hint="eastAsia"/>
          <w:spacing w:val="-180"/>
        </w:rPr>
        <w:t>幕</w:t>
      </w:r>
      <w:r w:rsidRPr="005C410E">
        <w:rPr>
          <w:rFonts w:hint="eastAsia"/>
          <w:spacing w:val="-180"/>
          <w:position w:val="22"/>
        </w:rPr>
        <w:t>。</w:t>
      </w:r>
      <w:r>
        <w:rPr>
          <w:rFonts w:hint="eastAsia"/>
        </w:rPr>
        <w:t>經期授</w:t>
      </w:r>
      <w:r w:rsidRPr="005C410E">
        <w:rPr>
          <w:rFonts w:hint="eastAsia"/>
          <w:spacing w:val="-180"/>
        </w:rPr>
        <w:t>日</w:t>
      </w:r>
      <w:r w:rsidRPr="005C410E">
        <w:rPr>
          <w:rFonts w:hint="eastAsia"/>
          <w:spacing w:val="-180"/>
          <w:position w:val="22"/>
        </w:rPr>
        <w:t>。</w:t>
      </w:r>
      <w:r>
        <w:rPr>
          <w:rFonts w:hint="eastAsia"/>
        </w:rPr>
        <w:t>壇訓正詩自</w:t>
      </w:r>
      <w:r w:rsidRPr="005C410E">
        <w:rPr>
          <w:rFonts w:hint="eastAsia"/>
          <w:spacing w:val="-180"/>
        </w:rPr>
        <w:t>知</w:t>
      </w:r>
      <w:r w:rsidRPr="005C410E">
        <w:rPr>
          <w:rFonts w:hint="eastAsia"/>
          <w:spacing w:val="-180"/>
          <w:position w:val="22"/>
        </w:rPr>
        <w:t>。</w:t>
      </w:r>
      <w:r>
        <w:rPr>
          <w:rFonts w:hint="eastAsia"/>
        </w:rPr>
        <w:t>今日有</w:t>
      </w:r>
      <w:r w:rsidRPr="005C410E">
        <w:rPr>
          <w:rFonts w:hint="eastAsia"/>
          <w:spacing w:val="-180"/>
        </w:rPr>
        <w:t>題</w:t>
      </w:r>
      <w:r w:rsidRPr="005C410E">
        <w:rPr>
          <w:rFonts w:hint="eastAsia"/>
          <w:spacing w:val="-180"/>
          <w:position w:val="22"/>
        </w:rPr>
        <w:t>。</w:t>
      </w:r>
      <w:r>
        <w:rPr>
          <w:rFonts w:hint="eastAsia"/>
        </w:rPr>
        <w:t>職方中內修十子先拈</w:t>
      </w:r>
      <w:r w:rsidRPr="005C410E">
        <w:rPr>
          <w:rFonts w:hint="eastAsia"/>
          <w:spacing w:val="-180"/>
        </w:rPr>
        <w:t>韵</w:t>
      </w:r>
      <w:r w:rsidRPr="005C410E">
        <w:rPr>
          <w:rFonts w:hint="eastAsia"/>
          <w:spacing w:val="-180"/>
          <w:position w:val="22"/>
        </w:rPr>
        <w:t>。</w:t>
      </w:r>
      <w:r>
        <w:rPr>
          <w:rFonts w:hint="eastAsia"/>
        </w:rPr>
        <w:t>分齒依</w:t>
      </w:r>
      <w:r w:rsidRPr="005C410E">
        <w:rPr>
          <w:rFonts w:hint="eastAsia"/>
          <w:spacing w:val="-180"/>
        </w:rPr>
        <w:t>序</w:t>
      </w:r>
      <w:r w:rsidRPr="005C410E">
        <w:rPr>
          <w:rFonts w:hint="eastAsia"/>
          <w:spacing w:val="-180"/>
          <w:position w:val="22"/>
        </w:rPr>
        <w:t>。</w:t>
      </w:r>
      <w:r>
        <w:rPr>
          <w:rFonts w:hint="eastAsia"/>
        </w:rPr>
        <w:t>作五絕四</w:t>
      </w:r>
      <w:r w:rsidRPr="005C410E">
        <w:rPr>
          <w:rFonts w:hint="eastAsia"/>
          <w:spacing w:val="-180"/>
        </w:rPr>
        <w:t>句</w:t>
      </w:r>
      <w:r w:rsidRPr="005C410E">
        <w:rPr>
          <w:rFonts w:hint="eastAsia"/>
          <w:spacing w:val="-180"/>
          <w:position w:val="22"/>
        </w:rPr>
        <w:t>。</w:t>
      </w:r>
      <w:r>
        <w:rPr>
          <w:rFonts w:hint="eastAsia"/>
        </w:rPr>
        <w:t>慧子默</w:t>
      </w:r>
      <w:r w:rsidRPr="005C410E">
        <w:rPr>
          <w:rFonts w:hint="eastAsia"/>
          <w:spacing w:val="-180"/>
        </w:rPr>
        <w:t>代</w:t>
      </w:r>
      <w:r w:rsidRPr="005C410E">
        <w:rPr>
          <w:rFonts w:hint="eastAsia"/>
          <w:spacing w:val="-180"/>
          <w:position w:val="22"/>
        </w:rPr>
        <w:t>。</w:t>
      </w:r>
      <w:r>
        <w:rPr>
          <w:rFonts w:hint="eastAsia"/>
        </w:rPr>
        <w:t>分天字</w:t>
      </w:r>
      <w:r w:rsidRPr="005C410E">
        <w:rPr>
          <w:rFonts w:hint="eastAsia"/>
          <w:spacing w:val="-180"/>
        </w:rPr>
        <w:t>韻</w:t>
      </w:r>
      <w:r w:rsidRPr="005C410E">
        <w:rPr>
          <w:rFonts w:hint="eastAsia"/>
          <w:spacing w:val="-180"/>
          <w:position w:val="22"/>
        </w:rPr>
        <w:t>。</w:t>
      </w:r>
      <w:r>
        <w:rPr>
          <w:rFonts w:hint="eastAsia"/>
        </w:rPr>
        <w:t>題為梅花天地</w:t>
      </w:r>
      <w:r w:rsidRPr="005C410E">
        <w:rPr>
          <w:rFonts w:hint="eastAsia"/>
          <w:spacing w:val="-180"/>
        </w:rPr>
        <w:t>心</w:t>
      </w:r>
      <w:r w:rsidRPr="005C410E">
        <w:rPr>
          <w:rFonts w:hint="eastAsia"/>
          <w:spacing w:val="-180"/>
          <w:position w:val="22"/>
        </w:rPr>
        <w:t>。</w:t>
      </w:r>
      <w:r>
        <w:rPr>
          <w:rFonts w:hint="eastAsia"/>
        </w:rPr>
        <w:t>以王子去求仙二十字分</w:t>
      </w:r>
      <w:r w:rsidRPr="005C410E">
        <w:rPr>
          <w:rFonts w:hint="eastAsia"/>
          <w:spacing w:val="-180"/>
        </w:rPr>
        <w:t>韻</w:t>
      </w:r>
      <w:r w:rsidRPr="005C410E">
        <w:rPr>
          <w:rFonts w:hint="eastAsia"/>
          <w:spacing w:val="-180"/>
          <w:position w:val="22"/>
        </w:rPr>
        <w:t>。</w:t>
      </w:r>
      <w:r>
        <w:rPr>
          <w:rFonts w:hint="eastAsia"/>
        </w:rPr>
        <w:t>內修十</w:t>
      </w:r>
      <w:r w:rsidRPr="005C410E">
        <w:rPr>
          <w:rFonts w:hint="eastAsia"/>
          <w:spacing w:val="-180"/>
        </w:rPr>
        <w:t>子</w:t>
      </w:r>
      <w:r w:rsidRPr="005C410E">
        <w:rPr>
          <w:rFonts w:hint="eastAsia"/>
          <w:spacing w:val="-180"/>
          <w:position w:val="22"/>
        </w:rPr>
        <w:t>。</w:t>
      </w:r>
      <w:r>
        <w:rPr>
          <w:rFonts w:hint="eastAsia"/>
        </w:rPr>
        <w:t>誰去誰</w:t>
      </w:r>
      <w:r w:rsidRPr="005C410E">
        <w:rPr>
          <w:rFonts w:hint="eastAsia"/>
          <w:spacing w:val="-180"/>
        </w:rPr>
        <w:t>留</w:t>
      </w:r>
      <w:r w:rsidRPr="005C410E">
        <w:rPr>
          <w:rFonts w:hint="eastAsia"/>
          <w:spacing w:val="-180"/>
          <w:position w:val="22"/>
        </w:rPr>
        <w:t>。</w:t>
      </w:r>
      <w:r>
        <w:rPr>
          <w:rFonts w:hint="eastAsia"/>
        </w:rPr>
        <w:t>視一知</w:t>
      </w:r>
      <w:r w:rsidRPr="005C410E">
        <w:rPr>
          <w:rFonts w:hint="eastAsia"/>
          <w:spacing w:val="-180"/>
        </w:rPr>
        <w:t>去</w:t>
      </w:r>
      <w:r w:rsidRPr="005C410E">
        <w:rPr>
          <w:rFonts w:hint="eastAsia"/>
          <w:spacing w:val="-180"/>
          <w:position w:val="22"/>
        </w:rPr>
        <w:t>。</w:t>
      </w:r>
      <w:r>
        <w:rPr>
          <w:rFonts w:hint="eastAsia"/>
        </w:rPr>
        <w:t>得九知</w:t>
      </w:r>
      <w:r w:rsidRPr="005C410E">
        <w:rPr>
          <w:rFonts w:hint="eastAsia"/>
          <w:spacing w:val="-180"/>
        </w:rPr>
        <w:t>留</w:t>
      </w:r>
      <w:r w:rsidRPr="005C410E">
        <w:rPr>
          <w:rFonts w:hint="eastAsia"/>
          <w:spacing w:val="-180"/>
          <w:position w:val="22"/>
        </w:rPr>
        <w:t>。</w:t>
      </w:r>
      <w:r>
        <w:rPr>
          <w:rFonts w:hint="eastAsia"/>
        </w:rPr>
        <w:t>華子分王子</w:t>
      </w:r>
      <w:r w:rsidRPr="005C410E">
        <w:rPr>
          <w:rFonts w:hint="eastAsia"/>
          <w:spacing w:val="-180"/>
        </w:rPr>
        <w:t>韻</w:t>
      </w:r>
      <w:r w:rsidRPr="002E7FBF">
        <w:rPr>
          <w:rFonts w:hint="eastAsia"/>
          <w:spacing w:val="-100"/>
          <w:position w:val="22"/>
        </w:rPr>
        <w:t>。</w:t>
      </w:r>
      <w:r w:rsidRPr="002E7FBF">
        <w:rPr>
          <w:rFonts w:hint="eastAsia"/>
          <w:position w:val="4"/>
          <w:sz w:val="48"/>
          <w:eastAsianLayout w:id="1718839040" w:combine="1"/>
        </w:rPr>
        <w:t>查內修十子。依齒序以敦性為先。今訓指華子分王字韻。慧緣齒最後。未在濟以默代之。因默雖不在外修。然尚未許入內修也。和真拈去字韻。詩中有移在妙山前。樂此不肯去之句。</w:t>
      </w:r>
      <w:r>
        <w:rPr>
          <w:rFonts w:hint="eastAsia"/>
        </w:rPr>
        <w:t>詩畢疏候吾</w:t>
      </w:r>
      <w:r w:rsidRPr="005C410E">
        <w:rPr>
          <w:rFonts w:hint="eastAsia"/>
          <w:spacing w:val="-180"/>
        </w:rPr>
        <w:t>訓</w:t>
      </w:r>
      <w:r w:rsidRPr="005C410E">
        <w:rPr>
          <w:rFonts w:hint="eastAsia"/>
          <w:spacing w:val="-180"/>
          <w:position w:val="22"/>
        </w:rPr>
        <w:t>。</w:t>
      </w:r>
      <w:r>
        <w:rPr>
          <w:rFonts w:hint="eastAsia"/>
        </w:rPr>
        <w:t>後十字外修諸</w:t>
      </w:r>
      <w:r w:rsidRPr="005C410E">
        <w:rPr>
          <w:rFonts w:hint="eastAsia"/>
          <w:spacing w:val="-180"/>
        </w:rPr>
        <w:t>子</w:t>
      </w:r>
      <w:r w:rsidRPr="005C410E">
        <w:rPr>
          <w:rFonts w:hint="eastAsia"/>
          <w:spacing w:val="-180"/>
          <w:position w:val="22"/>
        </w:rPr>
        <w:t>。</w:t>
      </w:r>
      <w:r>
        <w:rPr>
          <w:rFonts w:hint="eastAsia"/>
        </w:rPr>
        <w:t>分著餘</w:t>
      </w:r>
      <w:r w:rsidRPr="005C410E">
        <w:rPr>
          <w:rFonts w:hint="eastAsia"/>
          <w:spacing w:val="-180"/>
        </w:rPr>
        <w:t>字</w:t>
      </w:r>
      <w:r w:rsidRPr="005C410E">
        <w:rPr>
          <w:rFonts w:hint="eastAsia"/>
          <w:spacing w:val="-180"/>
          <w:position w:val="22"/>
        </w:rPr>
        <w:t>。</w:t>
      </w:r>
      <w:r>
        <w:rPr>
          <w:rFonts w:hint="eastAsia"/>
        </w:rPr>
        <w:t>未列內外修</w:t>
      </w:r>
      <w:r w:rsidRPr="005C410E">
        <w:rPr>
          <w:rFonts w:hint="eastAsia"/>
          <w:spacing w:val="-180"/>
        </w:rPr>
        <w:t>者</w:t>
      </w:r>
      <w:r w:rsidRPr="005C410E">
        <w:rPr>
          <w:rFonts w:hint="eastAsia"/>
          <w:spacing w:val="-180"/>
          <w:position w:val="22"/>
        </w:rPr>
        <w:t>。</w:t>
      </w:r>
      <w:r>
        <w:rPr>
          <w:rFonts w:hint="eastAsia"/>
        </w:rPr>
        <w:t>聽其擇</w:t>
      </w:r>
      <w:r w:rsidRPr="005C410E">
        <w:rPr>
          <w:rFonts w:hint="eastAsia"/>
          <w:spacing w:val="-180"/>
        </w:rPr>
        <w:t>韵</w:t>
      </w:r>
      <w:r w:rsidRPr="005C410E">
        <w:rPr>
          <w:rFonts w:hint="eastAsia"/>
          <w:spacing w:val="-180"/>
          <w:position w:val="22"/>
        </w:rPr>
        <w:t>。</w:t>
      </w:r>
      <w:r>
        <w:rPr>
          <w:rFonts w:hint="eastAsia"/>
        </w:rPr>
        <w:t>以為補足外修人</w:t>
      </w:r>
      <w:r w:rsidRPr="005C410E">
        <w:rPr>
          <w:rFonts w:hint="eastAsia"/>
          <w:spacing w:val="-180"/>
        </w:rPr>
        <w:t>數</w:t>
      </w:r>
      <w:r w:rsidRPr="005C410E">
        <w:rPr>
          <w:rFonts w:hint="eastAsia"/>
          <w:spacing w:val="-180"/>
          <w:position w:val="22"/>
        </w:rPr>
        <w:t>。</w:t>
      </w:r>
      <w:r>
        <w:rPr>
          <w:rFonts w:hint="eastAsia"/>
        </w:rPr>
        <w:t>三十五度</w:t>
      </w:r>
      <w:r w:rsidRPr="005C410E">
        <w:rPr>
          <w:rFonts w:hint="eastAsia"/>
          <w:spacing w:val="-180"/>
        </w:rPr>
        <w:t>後</w:t>
      </w:r>
      <w:r w:rsidRPr="005C410E">
        <w:rPr>
          <w:rFonts w:hint="eastAsia"/>
          <w:spacing w:val="-180"/>
          <w:position w:val="22"/>
        </w:rPr>
        <w:t>。</w:t>
      </w:r>
      <w:r>
        <w:rPr>
          <w:rFonts w:hint="eastAsia"/>
        </w:rPr>
        <w:t>吾臨訓</w:t>
      </w:r>
      <w:r w:rsidRPr="005C410E">
        <w:rPr>
          <w:rFonts w:hint="eastAsia"/>
          <w:spacing w:val="-180"/>
        </w:rPr>
        <w:t>言</w:t>
      </w:r>
      <w:r w:rsidRPr="005C410E">
        <w:rPr>
          <w:rFonts w:hint="eastAsia"/>
          <w:spacing w:val="-180"/>
          <w:position w:val="22"/>
        </w:rPr>
        <w:t>。</w:t>
      </w:r>
      <w:r>
        <w:rPr>
          <w:rFonts w:hint="eastAsia"/>
        </w:rPr>
        <w:t>回天台</w:t>
      </w:r>
      <w:r w:rsidRPr="005C410E">
        <w:rPr>
          <w:rFonts w:hint="eastAsia"/>
          <w:spacing w:val="-180"/>
        </w:rPr>
        <w:t>去</w:t>
      </w:r>
      <w:r w:rsidRPr="002E7FBF">
        <w:rPr>
          <w:rFonts w:hint="eastAsia"/>
          <w:spacing w:val="-100"/>
          <w:position w:val="22"/>
        </w:rPr>
        <w:t>。</w:t>
      </w:r>
      <w:r w:rsidRPr="002E7FBF">
        <w:rPr>
          <w:rFonts w:hint="eastAsia"/>
          <w:position w:val="4"/>
          <w:sz w:val="48"/>
          <w:eastAsianLayout w:id="1718839040" w:combine="1"/>
        </w:rPr>
        <w:t>三十度後</w:t>
      </w:r>
      <w:r w:rsidR="002E7FBF">
        <w:rPr>
          <w:rFonts w:hint="eastAsia"/>
        </w:rPr>
        <w:t>○</w:t>
      </w:r>
      <w:r w:rsidRPr="002E7FBF">
        <w:rPr>
          <w:rFonts w:hint="eastAsia"/>
          <w:position w:val="4"/>
          <w:sz w:val="48"/>
          <w:eastAsianLayout w:id="1718839040" w:combine="1"/>
        </w:rPr>
        <w:t>乩注</w:t>
      </w:r>
    </w:p>
    <w:p w:rsidR="00BB1D43" w:rsidRDefault="00BB1D43" w:rsidP="00366FAD">
      <w:pPr>
        <w:pStyle w:val="a9"/>
        <w:kinsoku w:val="0"/>
      </w:pPr>
      <w:r>
        <w:rPr>
          <w:rFonts w:hint="eastAsia"/>
        </w:rPr>
        <w:t>老祖</w:t>
      </w:r>
      <w:r w:rsidRPr="005C410E">
        <w:rPr>
          <w:rFonts w:hint="eastAsia"/>
          <w:spacing w:val="-180"/>
        </w:rPr>
        <w:t>到</w:t>
      </w:r>
      <w:r w:rsidRPr="005C410E">
        <w:rPr>
          <w:rFonts w:hint="eastAsia"/>
          <w:spacing w:val="-180"/>
          <w:position w:val="22"/>
        </w:rPr>
        <w:t>。</w:t>
      </w:r>
      <w:r>
        <w:rPr>
          <w:rFonts w:hint="eastAsia"/>
        </w:rPr>
        <w:t>哈</w:t>
      </w:r>
      <w:r w:rsidRPr="005C410E">
        <w:rPr>
          <w:rFonts w:hint="eastAsia"/>
          <w:spacing w:val="-180"/>
        </w:rPr>
        <w:t>哈</w:t>
      </w:r>
      <w:r w:rsidRPr="005C410E">
        <w:rPr>
          <w:rFonts w:hint="eastAsia"/>
          <w:spacing w:val="-180"/>
          <w:position w:val="22"/>
        </w:rPr>
        <w:t>。</w:t>
      </w:r>
      <w:r>
        <w:rPr>
          <w:rFonts w:hint="eastAsia"/>
        </w:rPr>
        <w:t>知過不</w:t>
      </w:r>
      <w:r w:rsidRPr="005C410E">
        <w:rPr>
          <w:rFonts w:hint="eastAsia"/>
          <w:spacing w:val="-180"/>
        </w:rPr>
        <w:t>文</w:t>
      </w:r>
      <w:r w:rsidRPr="005C410E">
        <w:rPr>
          <w:rFonts w:hint="eastAsia"/>
          <w:spacing w:val="-180"/>
          <w:position w:val="22"/>
        </w:rPr>
        <w:t>。</w:t>
      </w:r>
      <w:r>
        <w:rPr>
          <w:rFonts w:hint="eastAsia"/>
        </w:rPr>
        <w:t>庶乎可</w:t>
      </w:r>
      <w:r w:rsidRPr="005C410E">
        <w:rPr>
          <w:rFonts w:hint="eastAsia"/>
          <w:spacing w:val="-180"/>
        </w:rPr>
        <w:t>教</w:t>
      </w:r>
      <w:r w:rsidRPr="002E7FBF">
        <w:rPr>
          <w:rFonts w:hint="eastAsia"/>
          <w:spacing w:val="-100"/>
          <w:position w:val="22"/>
        </w:rPr>
        <w:t>。</w:t>
      </w:r>
      <w:r w:rsidRPr="00B86BEA">
        <w:rPr>
          <w:rFonts w:hint="eastAsia"/>
          <w:spacing w:val="4"/>
          <w:position w:val="4"/>
          <w:sz w:val="48"/>
          <w:eastAsianLayout w:id="1718839040" w:combine="1"/>
        </w:rPr>
        <w:t>是日各子虔具悔過疏文。確切自責。雖未宣出。其悔悟之忱。人人可掬。在壇前各各表元。奉訓如此。</w:t>
      </w:r>
      <w:r w:rsidR="002E7FBF">
        <w:t xml:space="preserve">　　</w:t>
      </w:r>
      <w:r>
        <w:rPr>
          <w:rFonts w:hint="eastAsia"/>
        </w:rPr>
        <w:t>此次濟南授</w:t>
      </w:r>
      <w:r w:rsidRPr="005C410E">
        <w:rPr>
          <w:rFonts w:hint="eastAsia"/>
          <w:spacing w:val="-180"/>
        </w:rPr>
        <w:t>經</w:t>
      </w:r>
      <w:r w:rsidRPr="005C410E">
        <w:rPr>
          <w:rFonts w:hint="eastAsia"/>
          <w:spacing w:val="-180"/>
          <w:position w:val="22"/>
        </w:rPr>
        <w:t>。</w:t>
      </w:r>
      <w:r>
        <w:rPr>
          <w:rFonts w:hint="eastAsia"/>
        </w:rPr>
        <w:t>本為救劫出數而</w:t>
      </w:r>
      <w:r w:rsidRPr="005C410E">
        <w:rPr>
          <w:rFonts w:hint="eastAsia"/>
          <w:spacing w:val="-180"/>
        </w:rPr>
        <w:t>降</w:t>
      </w:r>
      <w:r w:rsidRPr="005C410E">
        <w:rPr>
          <w:rFonts w:hint="eastAsia"/>
          <w:spacing w:val="-180"/>
          <w:position w:val="22"/>
        </w:rPr>
        <w:t>。</w:t>
      </w:r>
      <w:r>
        <w:rPr>
          <w:rFonts w:hint="eastAsia"/>
        </w:rPr>
        <w:t>別無用</w:t>
      </w:r>
      <w:r w:rsidRPr="005C410E">
        <w:rPr>
          <w:rFonts w:hint="eastAsia"/>
          <w:spacing w:val="-180"/>
        </w:rPr>
        <w:t>心</w:t>
      </w:r>
      <w:r w:rsidRPr="005C410E">
        <w:rPr>
          <w:rFonts w:hint="eastAsia"/>
          <w:spacing w:val="-180"/>
          <w:position w:val="22"/>
        </w:rPr>
        <w:t>。</w:t>
      </w:r>
      <w:r>
        <w:rPr>
          <w:rFonts w:hint="eastAsia"/>
        </w:rPr>
        <w:t>人海茫</w:t>
      </w:r>
      <w:r w:rsidRPr="005C410E">
        <w:rPr>
          <w:rFonts w:hint="eastAsia"/>
          <w:spacing w:val="-180"/>
        </w:rPr>
        <w:t>茫</w:t>
      </w:r>
      <w:r w:rsidRPr="005C410E">
        <w:rPr>
          <w:rFonts w:hint="eastAsia"/>
          <w:spacing w:val="-180"/>
          <w:position w:val="22"/>
        </w:rPr>
        <w:t>。</w:t>
      </w:r>
      <w:r>
        <w:rPr>
          <w:rFonts w:hint="eastAsia"/>
        </w:rPr>
        <w:t>前顧多</w:t>
      </w:r>
      <w:r w:rsidRPr="005C410E">
        <w:rPr>
          <w:rFonts w:hint="eastAsia"/>
          <w:spacing w:val="-180"/>
        </w:rPr>
        <w:t>傷</w:t>
      </w:r>
      <w:r w:rsidRPr="005C410E">
        <w:rPr>
          <w:rFonts w:hint="eastAsia"/>
          <w:spacing w:val="-180"/>
          <w:position w:val="22"/>
        </w:rPr>
        <w:t>。</w:t>
      </w:r>
      <w:r>
        <w:rPr>
          <w:rFonts w:hint="eastAsia"/>
        </w:rPr>
        <w:t>後慮尤</w:t>
      </w:r>
      <w:r w:rsidRPr="005C410E">
        <w:rPr>
          <w:rFonts w:hint="eastAsia"/>
          <w:spacing w:val="-180"/>
        </w:rPr>
        <w:t>深</w:t>
      </w:r>
      <w:r w:rsidRPr="005C410E">
        <w:rPr>
          <w:rFonts w:hint="eastAsia"/>
          <w:spacing w:val="-180"/>
          <w:position w:val="22"/>
        </w:rPr>
        <w:t>。</w:t>
      </w:r>
      <w:r>
        <w:rPr>
          <w:rFonts w:hint="eastAsia"/>
        </w:rPr>
        <w:t>如欲先</w:t>
      </w:r>
      <w:r>
        <w:rPr>
          <w:rFonts w:hint="eastAsia"/>
        </w:rPr>
        <w:lastRenderedPageBreak/>
        <w:t>倡吾</w:t>
      </w:r>
      <w:r w:rsidRPr="005C410E">
        <w:rPr>
          <w:rFonts w:hint="eastAsia"/>
          <w:spacing w:val="-180"/>
        </w:rPr>
        <w:t>宇</w:t>
      </w:r>
      <w:r w:rsidRPr="005C410E">
        <w:rPr>
          <w:rFonts w:hint="eastAsia"/>
          <w:spacing w:val="-180"/>
          <w:position w:val="22"/>
        </w:rPr>
        <w:t>。</w:t>
      </w:r>
      <w:r>
        <w:rPr>
          <w:rFonts w:hint="eastAsia"/>
        </w:rPr>
        <w:t>何祇濟南地一</w:t>
      </w:r>
      <w:r w:rsidRPr="005C410E">
        <w:rPr>
          <w:rFonts w:hint="eastAsia"/>
          <w:spacing w:val="-180"/>
        </w:rPr>
        <w:t>處</w:t>
      </w:r>
      <w:r w:rsidRPr="005C410E">
        <w:rPr>
          <w:rFonts w:hint="eastAsia"/>
          <w:spacing w:val="-180"/>
          <w:position w:val="22"/>
        </w:rPr>
        <w:t>。</w:t>
      </w:r>
      <w:r>
        <w:rPr>
          <w:rFonts w:hint="eastAsia"/>
        </w:rPr>
        <w:t>能統一</w:t>
      </w:r>
      <w:r w:rsidRPr="005C410E">
        <w:rPr>
          <w:rFonts w:hint="eastAsia"/>
          <w:spacing w:val="-180"/>
        </w:rPr>
        <w:t>教</w:t>
      </w:r>
      <w:r w:rsidRPr="005C410E">
        <w:rPr>
          <w:rFonts w:hint="eastAsia"/>
          <w:spacing w:val="-180"/>
          <w:position w:val="22"/>
        </w:rPr>
        <w:t>。</w:t>
      </w:r>
      <w:r>
        <w:rPr>
          <w:rFonts w:hint="eastAsia"/>
        </w:rPr>
        <w:t>皆因爾等初坐功</w:t>
      </w:r>
      <w:r w:rsidRPr="005C410E">
        <w:rPr>
          <w:rFonts w:hint="eastAsia"/>
          <w:spacing w:val="-180"/>
        </w:rPr>
        <w:t>虔</w:t>
      </w:r>
      <w:r w:rsidRPr="005C410E">
        <w:rPr>
          <w:rFonts w:hint="eastAsia"/>
          <w:spacing w:val="-180"/>
          <w:position w:val="22"/>
        </w:rPr>
        <w:t>。</w:t>
      </w:r>
      <w:r>
        <w:rPr>
          <w:rFonts w:hint="eastAsia"/>
        </w:rPr>
        <w:t>固有前經授</w:t>
      </w:r>
      <w:r w:rsidRPr="005C410E">
        <w:rPr>
          <w:rFonts w:hint="eastAsia"/>
          <w:spacing w:val="-180"/>
        </w:rPr>
        <w:t>收</w:t>
      </w:r>
      <w:r w:rsidRPr="005C410E">
        <w:rPr>
          <w:rFonts w:hint="eastAsia"/>
          <w:spacing w:val="-180"/>
          <w:position w:val="22"/>
        </w:rPr>
        <w:t>。</w:t>
      </w:r>
      <w:r>
        <w:rPr>
          <w:rFonts w:hint="eastAsia"/>
        </w:rPr>
        <w:t>知有大成之</w:t>
      </w:r>
      <w:r w:rsidRPr="005C410E">
        <w:rPr>
          <w:rFonts w:hint="eastAsia"/>
          <w:spacing w:val="-180"/>
        </w:rPr>
        <w:t>子</w:t>
      </w:r>
      <w:r w:rsidRPr="005C410E">
        <w:rPr>
          <w:rFonts w:hint="eastAsia"/>
          <w:spacing w:val="-180"/>
          <w:position w:val="22"/>
        </w:rPr>
        <w:t>。</w:t>
      </w:r>
      <w:r>
        <w:rPr>
          <w:rFonts w:hint="eastAsia"/>
        </w:rPr>
        <w:t>困於世</w:t>
      </w:r>
      <w:r w:rsidRPr="005C410E">
        <w:rPr>
          <w:rFonts w:hint="eastAsia"/>
          <w:spacing w:val="-180"/>
        </w:rPr>
        <w:t>途</w:t>
      </w:r>
      <w:r w:rsidRPr="005C410E">
        <w:rPr>
          <w:rFonts w:hint="eastAsia"/>
          <w:spacing w:val="-180"/>
          <w:position w:val="22"/>
        </w:rPr>
        <w:t>。</w:t>
      </w:r>
      <w:r>
        <w:rPr>
          <w:rFonts w:hint="eastAsia"/>
        </w:rPr>
        <w:t>樂不思</w:t>
      </w:r>
      <w:r w:rsidRPr="005C410E">
        <w:rPr>
          <w:rFonts w:hint="eastAsia"/>
          <w:spacing w:val="-180"/>
        </w:rPr>
        <w:t>道</w:t>
      </w:r>
      <w:r w:rsidRPr="005C410E">
        <w:rPr>
          <w:rFonts w:hint="eastAsia"/>
          <w:spacing w:val="-180"/>
          <w:position w:val="22"/>
        </w:rPr>
        <w:t>。</w:t>
      </w:r>
      <w:r>
        <w:rPr>
          <w:rFonts w:hint="eastAsia"/>
        </w:rPr>
        <w:t>泥於動名玉</w:t>
      </w:r>
      <w:r w:rsidRPr="005C410E">
        <w:rPr>
          <w:rFonts w:hint="eastAsia"/>
          <w:spacing w:val="-180"/>
        </w:rPr>
        <w:t>帛</w:t>
      </w:r>
      <w:r w:rsidRPr="005C410E">
        <w:rPr>
          <w:rFonts w:hint="eastAsia"/>
          <w:spacing w:val="-180"/>
          <w:position w:val="22"/>
        </w:rPr>
        <w:t>。</w:t>
      </w:r>
      <w:r>
        <w:rPr>
          <w:rFonts w:hint="eastAsia"/>
        </w:rPr>
        <w:t>未知自</w:t>
      </w:r>
      <w:r w:rsidRPr="005C410E">
        <w:rPr>
          <w:rFonts w:hint="eastAsia"/>
          <w:spacing w:val="-180"/>
        </w:rPr>
        <w:t>返</w:t>
      </w:r>
      <w:r w:rsidRPr="005C410E">
        <w:rPr>
          <w:rFonts w:hint="eastAsia"/>
          <w:spacing w:val="-180"/>
          <w:position w:val="22"/>
        </w:rPr>
        <w:t>。</w:t>
      </w:r>
      <w:r>
        <w:rPr>
          <w:rFonts w:hint="eastAsia"/>
        </w:rPr>
        <w:t>三年之</w:t>
      </w:r>
      <w:r w:rsidRPr="005C410E">
        <w:rPr>
          <w:rFonts w:hint="eastAsia"/>
          <w:spacing w:val="-180"/>
        </w:rPr>
        <w:t>內</w:t>
      </w:r>
      <w:r w:rsidRPr="005C410E">
        <w:rPr>
          <w:rFonts w:hint="eastAsia"/>
          <w:spacing w:val="-180"/>
          <w:position w:val="22"/>
        </w:rPr>
        <w:t>。</w:t>
      </w:r>
      <w:r>
        <w:rPr>
          <w:rFonts w:hint="eastAsia"/>
        </w:rPr>
        <w:t>天通於</w:t>
      </w:r>
      <w:r w:rsidRPr="005C410E">
        <w:rPr>
          <w:rFonts w:hint="eastAsia"/>
          <w:spacing w:val="-180"/>
        </w:rPr>
        <w:t>目</w:t>
      </w:r>
      <w:r w:rsidRPr="005C410E">
        <w:rPr>
          <w:rFonts w:hint="eastAsia"/>
          <w:spacing w:val="-180"/>
          <w:position w:val="22"/>
        </w:rPr>
        <w:t>。</w:t>
      </w:r>
      <w:r>
        <w:rPr>
          <w:rFonts w:hint="eastAsia"/>
        </w:rPr>
        <w:t>即是人</w:t>
      </w:r>
      <w:r w:rsidRPr="005C410E">
        <w:rPr>
          <w:rFonts w:hint="eastAsia"/>
          <w:spacing w:val="-180"/>
        </w:rPr>
        <w:t>也</w:t>
      </w:r>
      <w:r w:rsidRPr="005C410E">
        <w:rPr>
          <w:rFonts w:hint="eastAsia"/>
          <w:spacing w:val="-180"/>
          <w:position w:val="22"/>
        </w:rPr>
        <w:t>。</w:t>
      </w:r>
      <w:r>
        <w:rPr>
          <w:rFonts w:hint="eastAsia"/>
        </w:rPr>
        <w:t>午經正</w:t>
      </w:r>
      <w:r w:rsidRPr="005C410E">
        <w:rPr>
          <w:rFonts w:hint="eastAsia"/>
          <w:spacing w:val="-180"/>
        </w:rPr>
        <w:t>集</w:t>
      </w:r>
      <w:r w:rsidRPr="005C410E">
        <w:rPr>
          <w:rFonts w:hint="eastAsia"/>
          <w:spacing w:val="-180"/>
          <w:position w:val="22"/>
        </w:rPr>
        <w:t>。</w:t>
      </w:r>
      <w:r>
        <w:rPr>
          <w:rFonts w:hint="eastAsia"/>
        </w:rPr>
        <w:t>將來須另有訓</w:t>
      </w:r>
      <w:r w:rsidRPr="005C410E">
        <w:rPr>
          <w:rFonts w:hint="eastAsia"/>
          <w:spacing w:val="-180"/>
        </w:rPr>
        <w:t>則</w:t>
      </w:r>
      <w:r w:rsidRPr="005C410E">
        <w:rPr>
          <w:rFonts w:hint="eastAsia"/>
          <w:spacing w:val="-180"/>
          <w:position w:val="22"/>
        </w:rPr>
        <w:t>。</w:t>
      </w:r>
      <w:r>
        <w:rPr>
          <w:rFonts w:hint="eastAsia"/>
        </w:rPr>
        <w:t>坐驗三</w:t>
      </w:r>
      <w:r w:rsidRPr="005C410E">
        <w:rPr>
          <w:rFonts w:hint="eastAsia"/>
          <w:spacing w:val="-180"/>
        </w:rPr>
        <w:t>庚</w:t>
      </w:r>
      <w:r w:rsidRPr="005C410E">
        <w:rPr>
          <w:rFonts w:hint="eastAsia"/>
          <w:spacing w:val="-180"/>
          <w:position w:val="22"/>
        </w:rPr>
        <w:t>。</w:t>
      </w:r>
      <w:r>
        <w:rPr>
          <w:rFonts w:hint="eastAsia"/>
        </w:rPr>
        <w:t>方可開壇親</w:t>
      </w:r>
      <w:r w:rsidRPr="005C410E">
        <w:rPr>
          <w:rFonts w:hint="eastAsia"/>
          <w:spacing w:val="-180"/>
        </w:rPr>
        <w:t>授</w:t>
      </w:r>
      <w:r w:rsidRPr="005C410E">
        <w:rPr>
          <w:rFonts w:hint="eastAsia"/>
          <w:spacing w:val="-180"/>
          <w:position w:val="22"/>
        </w:rPr>
        <w:t>。</w:t>
      </w:r>
      <w:r>
        <w:rPr>
          <w:rFonts w:hint="eastAsia"/>
        </w:rPr>
        <w:t>唐丁二</w:t>
      </w:r>
      <w:r w:rsidRPr="005C410E">
        <w:rPr>
          <w:rFonts w:hint="eastAsia"/>
          <w:spacing w:val="-180"/>
        </w:rPr>
        <w:t>子</w:t>
      </w:r>
      <w:r w:rsidRPr="005C410E">
        <w:rPr>
          <w:rFonts w:hint="eastAsia"/>
          <w:spacing w:val="-180"/>
          <w:position w:val="22"/>
        </w:rPr>
        <w:t>。</w:t>
      </w:r>
      <w:r>
        <w:rPr>
          <w:rFonts w:hint="eastAsia"/>
        </w:rPr>
        <w:t>並無成</w:t>
      </w:r>
      <w:r w:rsidRPr="005C410E">
        <w:rPr>
          <w:rFonts w:hint="eastAsia"/>
          <w:spacing w:val="-180"/>
        </w:rPr>
        <w:t>見</w:t>
      </w:r>
      <w:r w:rsidRPr="005C410E">
        <w:rPr>
          <w:rFonts w:hint="eastAsia"/>
          <w:spacing w:val="-180"/>
          <w:position w:val="22"/>
        </w:rPr>
        <w:t>。</w:t>
      </w:r>
      <w:r>
        <w:rPr>
          <w:rFonts w:hint="eastAsia"/>
        </w:rPr>
        <w:t>故招之</w:t>
      </w:r>
      <w:r w:rsidRPr="005C410E">
        <w:rPr>
          <w:rFonts w:hint="eastAsia"/>
          <w:spacing w:val="-180"/>
        </w:rPr>
        <w:t>來</w:t>
      </w:r>
      <w:r w:rsidRPr="005C410E">
        <w:rPr>
          <w:rFonts w:hint="eastAsia"/>
          <w:spacing w:val="-180"/>
          <w:position w:val="22"/>
        </w:rPr>
        <w:t>。</w:t>
      </w:r>
      <w:r>
        <w:rPr>
          <w:rFonts w:hint="eastAsia"/>
        </w:rPr>
        <w:t>闔前闢</w:t>
      </w:r>
      <w:r w:rsidRPr="005C410E">
        <w:rPr>
          <w:rFonts w:hint="eastAsia"/>
          <w:spacing w:val="-180"/>
        </w:rPr>
        <w:t>後</w:t>
      </w:r>
      <w:r w:rsidRPr="005C410E">
        <w:rPr>
          <w:rFonts w:hint="eastAsia"/>
          <w:spacing w:val="-180"/>
          <w:position w:val="22"/>
        </w:rPr>
        <w:t>。</w:t>
      </w:r>
      <w:r>
        <w:rPr>
          <w:rFonts w:hint="eastAsia"/>
        </w:rPr>
        <w:t>統五成</w:t>
      </w:r>
      <w:r w:rsidRPr="005C410E">
        <w:rPr>
          <w:rFonts w:hint="eastAsia"/>
          <w:spacing w:val="-180"/>
        </w:rPr>
        <w:t>六</w:t>
      </w:r>
      <w:r w:rsidRPr="005C410E">
        <w:rPr>
          <w:rFonts w:hint="eastAsia"/>
          <w:spacing w:val="-180"/>
          <w:position w:val="22"/>
        </w:rPr>
        <w:t>。</w:t>
      </w:r>
      <w:r>
        <w:rPr>
          <w:rFonts w:hint="eastAsia"/>
        </w:rPr>
        <w:t>全在正</w:t>
      </w:r>
      <w:r w:rsidRPr="005C410E">
        <w:rPr>
          <w:rFonts w:hint="eastAsia"/>
          <w:spacing w:val="-180"/>
        </w:rPr>
        <w:t>經</w:t>
      </w:r>
      <w:r w:rsidRPr="005C410E">
        <w:rPr>
          <w:rFonts w:hint="eastAsia"/>
          <w:spacing w:val="-180"/>
          <w:position w:val="22"/>
        </w:rPr>
        <w:t>。</w:t>
      </w:r>
      <w:r>
        <w:rPr>
          <w:rFonts w:hint="eastAsia"/>
        </w:rPr>
        <w:t>不過人數愈</w:t>
      </w:r>
      <w:r w:rsidRPr="005C410E">
        <w:rPr>
          <w:rFonts w:hint="eastAsia"/>
          <w:spacing w:val="-180"/>
        </w:rPr>
        <w:t>多</w:t>
      </w:r>
      <w:r w:rsidRPr="005C410E">
        <w:rPr>
          <w:rFonts w:hint="eastAsia"/>
          <w:spacing w:val="-180"/>
          <w:position w:val="22"/>
        </w:rPr>
        <w:t>。</w:t>
      </w:r>
      <w:r>
        <w:rPr>
          <w:rFonts w:hint="eastAsia"/>
        </w:rPr>
        <w:t>心聲愈</w:t>
      </w:r>
      <w:r w:rsidRPr="005C410E">
        <w:rPr>
          <w:rFonts w:hint="eastAsia"/>
          <w:spacing w:val="-180"/>
        </w:rPr>
        <w:t>雜</w:t>
      </w:r>
      <w:r w:rsidRPr="005C410E">
        <w:rPr>
          <w:rFonts w:hint="eastAsia"/>
          <w:spacing w:val="-180"/>
          <w:position w:val="22"/>
        </w:rPr>
        <w:t>。</w:t>
      </w:r>
      <w:r>
        <w:rPr>
          <w:rFonts w:hint="eastAsia"/>
        </w:rPr>
        <w:t>心疑生</w:t>
      </w:r>
      <w:r w:rsidRPr="005C410E">
        <w:rPr>
          <w:rFonts w:hint="eastAsia"/>
          <w:spacing w:val="-180"/>
        </w:rPr>
        <w:t>嫉</w:t>
      </w:r>
      <w:r w:rsidRPr="005C410E">
        <w:rPr>
          <w:rFonts w:hint="eastAsia"/>
          <w:spacing w:val="-180"/>
          <w:position w:val="22"/>
        </w:rPr>
        <w:t>。</w:t>
      </w:r>
      <w:r>
        <w:rPr>
          <w:rFonts w:hint="eastAsia"/>
        </w:rPr>
        <w:t>嫉則交</w:t>
      </w:r>
      <w:r w:rsidRPr="005C410E">
        <w:rPr>
          <w:rFonts w:hint="eastAsia"/>
          <w:spacing w:val="-180"/>
        </w:rPr>
        <w:t>攻</w:t>
      </w:r>
      <w:r w:rsidRPr="005C410E">
        <w:rPr>
          <w:rFonts w:hint="eastAsia"/>
          <w:spacing w:val="-180"/>
          <w:position w:val="22"/>
        </w:rPr>
        <w:t>。</w:t>
      </w:r>
      <w:r>
        <w:rPr>
          <w:rFonts w:hint="eastAsia"/>
        </w:rPr>
        <w:t>互忘身</w:t>
      </w:r>
      <w:r w:rsidRPr="00366FAD">
        <w:rPr>
          <w:rFonts w:hint="eastAsia"/>
          <w:spacing w:val="-220"/>
        </w:rPr>
        <w:t>命</w:t>
      </w:r>
      <w:r w:rsidRPr="00366FAD">
        <w:rPr>
          <w:rFonts w:hint="eastAsia"/>
          <w:spacing w:val="-100"/>
          <w:position w:val="22"/>
        </w:rPr>
        <w:t>。</w:t>
      </w:r>
      <w:r w:rsidRPr="00366FAD">
        <w:rPr>
          <w:rFonts w:hint="eastAsia"/>
          <w:spacing w:val="4"/>
          <w:position w:val="4"/>
          <w:sz w:val="48"/>
          <w:eastAsianLayout w:id="1718839040" w:combine="1"/>
        </w:rPr>
        <w:t>道本無為。道法自然。萬不能容絲毫人意於其間。以阻大圓鏡智之轉輪。況嫉妬之念乎。嫉心一生。必相交攻。而忘身命。所謂自蹙生機。自外生成。猶之驅而納諸罟擭陷阱之中。而莫之知避也。可不懼哉。可不懼哉。願吾修人深切思之。</w:t>
      </w:r>
      <w:r>
        <w:rPr>
          <w:rFonts w:hint="eastAsia"/>
        </w:rPr>
        <w:t>道之來</w:t>
      </w:r>
      <w:r w:rsidRPr="005C410E">
        <w:rPr>
          <w:rFonts w:hint="eastAsia"/>
          <w:spacing w:val="-180"/>
        </w:rPr>
        <w:t>導</w:t>
      </w:r>
      <w:r w:rsidRPr="005C410E">
        <w:rPr>
          <w:rFonts w:hint="eastAsia"/>
          <w:spacing w:val="-180"/>
          <w:position w:val="22"/>
        </w:rPr>
        <w:t>。</w:t>
      </w:r>
      <w:r>
        <w:rPr>
          <w:rFonts w:hint="eastAsia"/>
        </w:rPr>
        <w:t>返阻道</w:t>
      </w:r>
      <w:r w:rsidRPr="005C410E">
        <w:rPr>
          <w:rFonts w:hint="eastAsia"/>
          <w:spacing w:val="-180"/>
        </w:rPr>
        <w:t>筏</w:t>
      </w:r>
      <w:r w:rsidRPr="005C410E">
        <w:rPr>
          <w:rFonts w:hint="eastAsia"/>
          <w:spacing w:val="-180"/>
          <w:position w:val="22"/>
        </w:rPr>
        <w:t>。</w:t>
      </w:r>
      <w:r>
        <w:rPr>
          <w:rFonts w:hint="eastAsia"/>
        </w:rPr>
        <w:t>皆吾不授正經原因</w:t>
      </w:r>
      <w:r w:rsidRPr="005C410E">
        <w:rPr>
          <w:rFonts w:hint="eastAsia"/>
          <w:spacing w:val="-180"/>
        </w:rPr>
        <w:t>也</w:t>
      </w:r>
      <w:r w:rsidRPr="005C410E">
        <w:rPr>
          <w:rFonts w:hint="eastAsia"/>
          <w:spacing w:val="-180"/>
          <w:position w:val="22"/>
        </w:rPr>
        <w:t>。</w:t>
      </w:r>
      <w:r>
        <w:rPr>
          <w:rFonts w:hint="eastAsia"/>
        </w:rPr>
        <w:t>此次各方另</w:t>
      </w:r>
      <w:r w:rsidRPr="005C410E">
        <w:rPr>
          <w:rFonts w:hint="eastAsia"/>
          <w:spacing w:val="-180"/>
        </w:rPr>
        <w:t>編</w:t>
      </w:r>
      <w:r w:rsidRPr="005C410E">
        <w:rPr>
          <w:rFonts w:hint="eastAsia"/>
          <w:spacing w:val="-180"/>
          <w:position w:val="22"/>
        </w:rPr>
        <w:t>。</w:t>
      </w:r>
      <w:r>
        <w:rPr>
          <w:rFonts w:hint="eastAsia"/>
        </w:rPr>
        <w:t>總宜互相敦</w:t>
      </w:r>
      <w:r w:rsidRPr="005C410E">
        <w:rPr>
          <w:rFonts w:hint="eastAsia"/>
          <w:spacing w:val="-180"/>
        </w:rPr>
        <w:t>勸</w:t>
      </w:r>
      <w:r w:rsidRPr="005C410E">
        <w:rPr>
          <w:rFonts w:hint="eastAsia"/>
          <w:spacing w:val="-180"/>
          <w:position w:val="22"/>
        </w:rPr>
        <w:t>。</w:t>
      </w:r>
      <w:r>
        <w:rPr>
          <w:rFonts w:hint="eastAsia"/>
        </w:rPr>
        <w:t>聖賢有</w:t>
      </w:r>
      <w:r w:rsidRPr="005C410E">
        <w:rPr>
          <w:rFonts w:hint="eastAsia"/>
          <w:spacing w:val="-180"/>
        </w:rPr>
        <w:t>過</w:t>
      </w:r>
      <w:r w:rsidRPr="005C410E">
        <w:rPr>
          <w:rFonts w:hint="eastAsia"/>
          <w:spacing w:val="-180"/>
          <w:position w:val="22"/>
        </w:rPr>
        <w:t>。</w:t>
      </w:r>
      <w:r>
        <w:rPr>
          <w:rFonts w:hint="eastAsia"/>
        </w:rPr>
        <w:t>尚知忠</w:t>
      </w:r>
      <w:r w:rsidRPr="005C410E">
        <w:rPr>
          <w:rFonts w:hint="eastAsia"/>
          <w:spacing w:val="-180"/>
        </w:rPr>
        <w:t>告</w:t>
      </w:r>
      <w:r w:rsidRPr="005C410E">
        <w:rPr>
          <w:rFonts w:hint="eastAsia"/>
          <w:spacing w:val="-180"/>
          <w:position w:val="22"/>
        </w:rPr>
        <w:t>。</w:t>
      </w:r>
      <w:r>
        <w:rPr>
          <w:rFonts w:hint="eastAsia"/>
        </w:rPr>
        <w:t>成者則</w:t>
      </w:r>
      <w:r w:rsidRPr="005C410E">
        <w:rPr>
          <w:rFonts w:hint="eastAsia"/>
          <w:spacing w:val="-180"/>
        </w:rPr>
        <w:t>喜</w:t>
      </w:r>
      <w:r w:rsidRPr="005C410E">
        <w:rPr>
          <w:rFonts w:hint="eastAsia"/>
          <w:spacing w:val="-180"/>
          <w:position w:val="22"/>
        </w:rPr>
        <w:t>。</w:t>
      </w:r>
      <w:r>
        <w:rPr>
          <w:rFonts w:hint="eastAsia"/>
        </w:rPr>
        <w:t>或者則</w:t>
      </w:r>
      <w:r w:rsidRPr="005C410E">
        <w:rPr>
          <w:rFonts w:hint="eastAsia"/>
          <w:spacing w:val="-180"/>
        </w:rPr>
        <w:t>拜</w:t>
      </w:r>
      <w:r w:rsidRPr="005C410E">
        <w:rPr>
          <w:rFonts w:hint="eastAsia"/>
          <w:spacing w:val="-180"/>
          <w:position w:val="22"/>
        </w:rPr>
        <w:t>。</w:t>
      </w:r>
      <w:r>
        <w:rPr>
          <w:rFonts w:hint="eastAsia"/>
        </w:rPr>
        <w:t>就善去</w:t>
      </w:r>
      <w:r w:rsidRPr="005C410E">
        <w:rPr>
          <w:rFonts w:hint="eastAsia"/>
          <w:spacing w:val="-180"/>
        </w:rPr>
        <w:t>過</w:t>
      </w:r>
      <w:r w:rsidRPr="005C410E">
        <w:rPr>
          <w:rFonts w:hint="eastAsia"/>
          <w:spacing w:val="-180"/>
          <w:position w:val="22"/>
        </w:rPr>
        <w:t>。</w:t>
      </w:r>
      <w:r>
        <w:rPr>
          <w:rFonts w:hint="eastAsia"/>
        </w:rPr>
        <w:t>皆養丹</w:t>
      </w:r>
      <w:r w:rsidRPr="005C410E">
        <w:rPr>
          <w:rFonts w:hint="eastAsia"/>
          <w:spacing w:val="-180"/>
        </w:rPr>
        <w:t>耳</w:t>
      </w:r>
      <w:r w:rsidRPr="005C410E">
        <w:rPr>
          <w:rFonts w:hint="eastAsia"/>
          <w:spacing w:val="-180"/>
          <w:position w:val="22"/>
        </w:rPr>
        <w:t>。</w:t>
      </w:r>
      <w:r>
        <w:rPr>
          <w:rFonts w:hint="eastAsia"/>
        </w:rPr>
        <w:t>養丹一</w:t>
      </w:r>
      <w:r w:rsidRPr="005C410E">
        <w:rPr>
          <w:rFonts w:hint="eastAsia"/>
          <w:spacing w:val="-180"/>
        </w:rPr>
        <w:t>充</w:t>
      </w:r>
      <w:r w:rsidRPr="005C410E">
        <w:rPr>
          <w:rFonts w:hint="eastAsia"/>
          <w:spacing w:val="-180"/>
          <w:position w:val="22"/>
        </w:rPr>
        <w:t>。</w:t>
      </w:r>
      <w:r>
        <w:rPr>
          <w:rFonts w:hint="eastAsia"/>
        </w:rPr>
        <w:t>神聖仙</w:t>
      </w:r>
      <w:r w:rsidRPr="005C410E">
        <w:rPr>
          <w:rFonts w:hint="eastAsia"/>
          <w:spacing w:val="-180"/>
        </w:rPr>
        <w:t>賢</w:t>
      </w:r>
      <w:r w:rsidRPr="005C410E">
        <w:rPr>
          <w:rFonts w:hint="eastAsia"/>
          <w:spacing w:val="-180"/>
          <w:position w:val="22"/>
        </w:rPr>
        <w:t>。</w:t>
      </w:r>
      <w:r>
        <w:rPr>
          <w:rFonts w:hint="eastAsia"/>
        </w:rPr>
        <w:t>不昇就</w:t>
      </w:r>
      <w:r w:rsidRPr="005C410E">
        <w:rPr>
          <w:rFonts w:hint="eastAsia"/>
          <w:spacing w:val="-180"/>
        </w:rPr>
        <w:t>成</w:t>
      </w:r>
      <w:r w:rsidRPr="005C410E">
        <w:rPr>
          <w:rFonts w:hint="eastAsia"/>
          <w:spacing w:val="-180"/>
          <w:position w:val="22"/>
        </w:rPr>
        <w:t>。</w:t>
      </w:r>
      <w:r>
        <w:rPr>
          <w:rFonts w:hint="eastAsia"/>
        </w:rPr>
        <w:t>各悟是</w:t>
      </w:r>
      <w:r w:rsidRPr="005C410E">
        <w:rPr>
          <w:rFonts w:hint="eastAsia"/>
          <w:spacing w:val="-180"/>
        </w:rPr>
        <w:t>訓</w:t>
      </w:r>
      <w:r w:rsidRPr="005C410E">
        <w:rPr>
          <w:rFonts w:hint="eastAsia"/>
          <w:spacing w:val="-180"/>
          <w:position w:val="22"/>
        </w:rPr>
        <w:t>。</w:t>
      </w:r>
      <w:r>
        <w:rPr>
          <w:rFonts w:hint="eastAsia"/>
        </w:rPr>
        <w:t>恪敬遵</w:t>
      </w:r>
      <w:r w:rsidRPr="005C410E">
        <w:rPr>
          <w:rFonts w:hint="eastAsia"/>
          <w:spacing w:val="-180"/>
        </w:rPr>
        <w:t>守</w:t>
      </w:r>
      <w:r w:rsidRPr="005C410E">
        <w:rPr>
          <w:rFonts w:hint="eastAsia"/>
          <w:spacing w:val="-180"/>
          <w:position w:val="22"/>
        </w:rPr>
        <w:t>。</w:t>
      </w:r>
      <w:r>
        <w:rPr>
          <w:rFonts w:hint="eastAsia"/>
        </w:rPr>
        <w:t>審過依</w:t>
      </w:r>
      <w:r w:rsidRPr="005C410E">
        <w:rPr>
          <w:rFonts w:hint="eastAsia"/>
          <w:spacing w:val="-180"/>
        </w:rPr>
        <w:t>則</w:t>
      </w:r>
      <w:r w:rsidRPr="005C410E">
        <w:rPr>
          <w:rFonts w:hint="eastAsia"/>
          <w:spacing w:val="-180"/>
          <w:position w:val="22"/>
        </w:rPr>
        <w:t>。</w:t>
      </w:r>
      <w:r>
        <w:rPr>
          <w:rFonts w:hint="eastAsia"/>
        </w:rPr>
        <w:t>坐功依</w:t>
      </w:r>
      <w:r w:rsidRPr="005C410E">
        <w:rPr>
          <w:rFonts w:hint="eastAsia"/>
          <w:spacing w:val="-180"/>
        </w:rPr>
        <w:t>表</w:t>
      </w:r>
      <w:r w:rsidRPr="005C410E">
        <w:rPr>
          <w:rFonts w:hint="eastAsia"/>
          <w:spacing w:val="-180"/>
          <w:position w:val="22"/>
        </w:rPr>
        <w:t>。</w:t>
      </w:r>
      <w:r>
        <w:rPr>
          <w:rFonts w:hint="eastAsia"/>
        </w:rPr>
        <w:t>三日之</w:t>
      </w:r>
      <w:r w:rsidRPr="005C410E">
        <w:rPr>
          <w:rFonts w:hint="eastAsia"/>
          <w:spacing w:val="-180"/>
        </w:rPr>
        <w:t>後</w:t>
      </w:r>
      <w:r w:rsidRPr="005C410E">
        <w:rPr>
          <w:rFonts w:hint="eastAsia"/>
          <w:spacing w:val="-180"/>
          <w:position w:val="22"/>
        </w:rPr>
        <w:t>。</w:t>
      </w:r>
      <w:r>
        <w:rPr>
          <w:rFonts w:hint="eastAsia"/>
        </w:rPr>
        <w:t>銘壇先與諸子語正經寶言重要之</w:t>
      </w:r>
      <w:r w:rsidRPr="005C410E">
        <w:rPr>
          <w:rFonts w:hint="eastAsia"/>
          <w:spacing w:val="-180"/>
        </w:rPr>
        <w:t>略</w:t>
      </w:r>
      <w:r w:rsidRPr="005C410E">
        <w:rPr>
          <w:rFonts w:hint="eastAsia"/>
          <w:spacing w:val="-180"/>
          <w:position w:val="22"/>
        </w:rPr>
        <w:t>。</w:t>
      </w:r>
      <w:r>
        <w:rPr>
          <w:rFonts w:hint="eastAsia"/>
        </w:rPr>
        <w:t>明晨刻福坦壇開</w:t>
      </w:r>
      <w:r w:rsidRPr="005C410E">
        <w:rPr>
          <w:rFonts w:hint="eastAsia"/>
          <w:spacing w:val="-180"/>
        </w:rPr>
        <w:t>幕</w:t>
      </w:r>
      <w:r w:rsidRPr="005C410E">
        <w:rPr>
          <w:rFonts w:hint="eastAsia"/>
          <w:spacing w:val="-180"/>
          <w:position w:val="22"/>
        </w:rPr>
        <w:t>。</w:t>
      </w:r>
      <w:r>
        <w:rPr>
          <w:rFonts w:hint="eastAsia"/>
        </w:rPr>
        <w:t>到者自</w:t>
      </w:r>
      <w:r w:rsidRPr="005C410E">
        <w:rPr>
          <w:rFonts w:hint="eastAsia"/>
          <w:spacing w:val="-180"/>
        </w:rPr>
        <w:t>到</w:t>
      </w:r>
      <w:r w:rsidRPr="005C410E">
        <w:rPr>
          <w:rFonts w:hint="eastAsia"/>
          <w:spacing w:val="-180"/>
          <w:position w:val="22"/>
        </w:rPr>
        <w:t>。</w:t>
      </w:r>
      <w:r>
        <w:rPr>
          <w:rFonts w:hint="eastAsia"/>
        </w:rPr>
        <w:t>不勸不</w:t>
      </w:r>
      <w:r w:rsidRPr="005C410E">
        <w:rPr>
          <w:rFonts w:hint="eastAsia"/>
          <w:spacing w:val="-180"/>
        </w:rPr>
        <w:t>招</w:t>
      </w:r>
      <w:r w:rsidRPr="005C410E">
        <w:rPr>
          <w:rFonts w:hint="eastAsia"/>
          <w:spacing w:val="-180"/>
          <w:position w:val="22"/>
        </w:rPr>
        <w:t>。</w:t>
      </w:r>
      <w:r>
        <w:rPr>
          <w:rFonts w:hint="eastAsia"/>
        </w:rPr>
        <w:t>過辰吾即不臨壇</w:t>
      </w:r>
      <w:r w:rsidRPr="005C410E">
        <w:rPr>
          <w:rFonts w:hint="eastAsia"/>
          <w:spacing w:val="-180"/>
        </w:rPr>
        <w:t>已</w:t>
      </w:r>
      <w:r w:rsidRPr="005C410E">
        <w:rPr>
          <w:rFonts w:hint="eastAsia"/>
          <w:spacing w:val="-180"/>
          <w:position w:val="22"/>
        </w:rPr>
        <w:t>。</w:t>
      </w:r>
      <w:r>
        <w:rPr>
          <w:rFonts w:hint="eastAsia"/>
        </w:rPr>
        <w:t>內修三</w:t>
      </w:r>
      <w:r w:rsidRPr="005C410E">
        <w:rPr>
          <w:rFonts w:hint="eastAsia"/>
          <w:spacing w:val="-180"/>
        </w:rPr>
        <w:t>人</w:t>
      </w:r>
      <w:r w:rsidRPr="005C410E">
        <w:rPr>
          <w:rFonts w:hint="eastAsia"/>
          <w:spacing w:val="-180"/>
          <w:position w:val="22"/>
        </w:rPr>
        <w:t>。</w:t>
      </w:r>
      <w:r>
        <w:rPr>
          <w:rFonts w:hint="eastAsia"/>
        </w:rPr>
        <w:t>本屆期</w:t>
      </w:r>
      <w:r w:rsidRPr="005C410E">
        <w:rPr>
          <w:rFonts w:hint="eastAsia"/>
          <w:spacing w:val="-180"/>
        </w:rPr>
        <w:t>內</w:t>
      </w:r>
      <w:r w:rsidRPr="005C410E">
        <w:rPr>
          <w:rFonts w:hint="eastAsia"/>
          <w:spacing w:val="-180"/>
          <w:position w:val="22"/>
        </w:rPr>
        <w:t>。</w:t>
      </w:r>
      <w:r>
        <w:rPr>
          <w:rFonts w:hint="eastAsia"/>
        </w:rPr>
        <w:t>免黜經名寬</w:t>
      </w:r>
      <w:r w:rsidRPr="005C410E">
        <w:rPr>
          <w:rFonts w:hint="eastAsia"/>
          <w:spacing w:val="-180"/>
        </w:rPr>
        <w:t>留</w:t>
      </w:r>
      <w:r w:rsidRPr="005C410E">
        <w:rPr>
          <w:rFonts w:hint="eastAsia"/>
          <w:spacing w:val="-180"/>
          <w:position w:val="22"/>
        </w:rPr>
        <w:t>。</w:t>
      </w:r>
      <w:r>
        <w:rPr>
          <w:rFonts w:hint="eastAsia"/>
        </w:rPr>
        <w:t>如不互</w:t>
      </w:r>
      <w:r w:rsidRPr="005C410E">
        <w:rPr>
          <w:rFonts w:hint="eastAsia"/>
          <w:spacing w:val="-180"/>
        </w:rPr>
        <w:t>勸</w:t>
      </w:r>
      <w:r w:rsidRPr="005C410E">
        <w:rPr>
          <w:rFonts w:hint="eastAsia"/>
          <w:spacing w:val="-180"/>
          <w:position w:val="22"/>
        </w:rPr>
        <w:t>。</w:t>
      </w:r>
      <w:r>
        <w:rPr>
          <w:rFonts w:hint="eastAsia"/>
        </w:rPr>
        <w:t>定要真玄還吾所賜</w:t>
      </w:r>
      <w:r w:rsidRPr="00366FAD">
        <w:rPr>
          <w:rFonts w:hint="eastAsia"/>
          <w:spacing w:val="-220"/>
        </w:rPr>
        <w:t>也</w:t>
      </w:r>
      <w:r w:rsidRPr="00366FAD">
        <w:rPr>
          <w:rFonts w:hint="eastAsia"/>
          <w:spacing w:val="-100"/>
          <w:position w:val="22"/>
        </w:rPr>
        <w:t>。</w:t>
      </w:r>
      <w:r w:rsidRPr="00366FAD">
        <w:rPr>
          <w:rFonts w:hint="eastAsia"/>
          <w:spacing w:val="4"/>
          <w:position w:val="4"/>
          <w:sz w:val="48"/>
          <w:eastAsianLayout w:id="1718839040" w:combine="1"/>
        </w:rPr>
        <w:t>自奉訓後。從此日起。依則記過。以資自省。今訓內修三人。本屆免黜經名。寬留。雖屬　老祖格外成全。然雨露雷霆。無非聖澤。真不嚴而</w:t>
      </w:r>
      <w:r w:rsidR="000E0CB6" w:rsidRPr="000E0CB6">
        <w:rPr>
          <w:rFonts w:hint="eastAsia"/>
          <w:color w:val="FF0000"/>
          <w:spacing w:val="4"/>
          <w:position w:val="4"/>
          <w:sz w:val="48"/>
          <w:eastAsianLayout w:id="1718839040" w:combine="1"/>
        </w:rPr>
        <w:t>厲</w:t>
      </w:r>
      <w:r w:rsidRPr="00366FAD">
        <w:rPr>
          <w:rFonts w:hint="eastAsia"/>
          <w:spacing w:val="4"/>
          <w:position w:val="4"/>
          <w:sz w:val="48"/>
          <w:eastAsianLayout w:id="1718839040" w:combine="1"/>
        </w:rPr>
        <w:t>矣。</w:t>
      </w:r>
      <w:r>
        <w:rPr>
          <w:rFonts w:hint="eastAsia"/>
        </w:rPr>
        <w:t>各叩十</w:t>
      </w:r>
      <w:r w:rsidRPr="005C410E">
        <w:rPr>
          <w:rFonts w:hint="eastAsia"/>
          <w:spacing w:val="-180"/>
        </w:rPr>
        <w:t>通</w:t>
      </w:r>
      <w:r w:rsidRPr="005C410E">
        <w:rPr>
          <w:rFonts w:hint="eastAsia"/>
          <w:spacing w:val="-180"/>
          <w:position w:val="22"/>
        </w:rPr>
        <w:t>。</w:t>
      </w:r>
      <w:r w:rsidRPr="005C410E">
        <w:rPr>
          <w:rFonts w:hint="eastAsia"/>
          <w:spacing w:val="-180"/>
        </w:rPr>
        <w:t>退</w:t>
      </w:r>
      <w:r w:rsidRPr="005C410E">
        <w:rPr>
          <w:rFonts w:hint="eastAsia"/>
          <w:spacing w:val="-180"/>
          <w:position w:val="22"/>
        </w:rPr>
        <w:t>。</w:t>
      </w:r>
    </w:p>
    <w:p w:rsidR="00BB1D43" w:rsidRPr="00366FAD" w:rsidRDefault="00BB1D43" w:rsidP="004535BC">
      <w:pPr>
        <w:pStyle w:val="a9"/>
        <w:rPr>
          <w:spacing w:val="4"/>
          <w:position w:val="4"/>
          <w:sz w:val="48"/>
          <w:eastAsianLayout w:id="1718839040" w:combine="1"/>
        </w:rPr>
      </w:pPr>
      <w:r>
        <w:rPr>
          <w:rFonts w:hint="eastAsia"/>
        </w:rPr>
        <w:t>十二月十四日乙酉福坦開</w:t>
      </w:r>
      <w:r w:rsidRPr="00366FAD">
        <w:rPr>
          <w:rFonts w:hint="eastAsia"/>
          <w:spacing w:val="60"/>
        </w:rPr>
        <w:t>幕</w:t>
      </w:r>
      <w:r w:rsidRPr="00366FAD">
        <w:rPr>
          <w:rFonts w:hint="eastAsia"/>
          <w:spacing w:val="4"/>
          <w:position w:val="4"/>
          <w:sz w:val="48"/>
          <w:eastAsianLayout w:id="1718839040" w:combine="1"/>
        </w:rPr>
        <w:t>在南關蔣家胡同。是日各各於清晨六點。即齊集福坦處。均心氣和平。無敢多言</w:t>
      </w:r>
      <w:r w:rsidR="00366FAD" w:rsidRPr="00366FAD">
        <w:rPr>
          <w:rFonts w:hint="eastAsia"/>
          <w:spacing w:val="4"/>
          <w:position w:val="4"/>
          <w:sz w:val="48"/>
          <w:eastAsianLayout w:id="1718839040" w:combine="1"/>
        </w:rPr>
        <w:t>。</w:t>
      </w:r>
    </w:p>
    <w:p w:rsidR="00BB1D43" w:rsidRDefault="00BB1D43" w:rsidP="004535BC">
      <w:pPr>
        <w:pStyle w:val="a9"/>
      </w:pPr>
      <w:r>
        <w:rPr>
          <w:rFonts w:hint="eastAsia"/>
        </w:rPr>
        <w:lastRenderedPageBreak/>
        <w:t>鎮壇將軍</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仙師明日時到即</w:t>
      </w:r>
      <w:r w:rsidRPr="005C410E">
        <w:rPr>
          <w:rFonts w:hint="eastAsia"/>
          <w:spacing w:val="-180"/>
        </w:rPr>
        <w:t>臨</w:t>
      </w:r>
      <w:r w:rsidRPr="005C410E">
        <w:rPr>
          <w:rFonts w:hint="eastAsia"/>
          <w:spacing w:val="-180"/>
          <w:position w:val="22"/>
        </w:rPr>
        <w:t>。</w:t>
      </w:r>
      <w:r>
        <w:rPr>
          <w:rFonts w:hint="eastAsia"/>
        </w:rPr>
        <w:t>十五佛三聖九真四教主寅刻俱到叩</w:t>
      </w:r>
      <w:r w:rsidRPr="005C410E">
        <w:rPr>
          <w:rFonts w:hint="eastAsia"/>
          <w:spacing w:val="-180"/>
        </w:rPr>
        <w:t>幕</w:t>
      </w:r>
      <w:r w:rsidRPr="005C410E">
        <w:rPr>
          <w:rFonts w:hint="eastAsia"/>
          <w:spacing w:val="-180"/>
          <w:position w:val="22"/>
        </w:rPr>
        <w:t>。</w:t>
      </w:r>
      <w:r>
        <w:rPr>
          <w:rFonts w:hint="eastAsia"/>
        </w:rPr>
        <w:t>速淨</w:t>
      </w:r>
      <w:r w:rsidRPr="005C410E">
        <w:rPr>
          <w:rFonts w:hint="eastAsia"/>
          <w:spacing w:val="-180"/>
        </w:rPr>
        <w:t>壇</w:t>
      </w:r>
      <w:r w:rsidRPr="005C410E">
        <w:rPr>
          <w:rFonts w:hint="eastAsia"/>
          <w:spacing w:val="-180"/>
          <w:position w:val="22"/>
        </w:rPr>
        <w:t>。</w:t>
      </w:r>
      <w:r>
        <w:rPr>
          <w:rFonts w:hint="eastAsia"/>
        </w:rPr>
        <w:t>詩</w:t>
      </w:r>
      <w:r w:rsidRPr="005C410E">
        <w:rPr>
          <w:rFonts w:hint="eastAsia"/>
          <w:spacing w:val="-180"/>
        </w:rPr>
        <w:t>義</w:t>
      </w:r>
      <w:r w:rsidRPr="005C410E">
        <w:rPr>
          <w:rFonts w:hint="eastAsia"/>
          <w:spacing w:val="-180"/>
          <w:position w:val="22"/>
        </w:rPr>
        <w:t>。</w:t>
      </w:r>
      <w:r>
        <w:rPr>
          <w:rFonts w:hint="eastAsia"/>
        </w:rPr>
        <w:t>他日</w:t>
      </w:r>
    </w:p>
    <w:p w:rsidR="00BB1D43" w:rsidRDefault="00BB1D43" w:rsidP="004535BC">
      <w:pPr>
        <w:pStyle w:val="a9"/>
      </w:pPr>
      <w:r>
        <w:rPr>
          <w:rFonts w:hint="eastAsia"/>
        </w:rPr>
        <w:t>師定解</w:t>
      </w:r>
      <w:r w:rsidRPr="005C410E">
        <w:rPr>
          <w:rFonts w:hint="eastAsia"/>
          <w:spacing w:val="-180"/>
        </w:rPr>
        <w:t>語</w:t>
      </w:r>
      <w:r w:rsidRPr="005C410E">
        <w:rPr>
          <w:rFonts w:hint="eastAsia"/>
          <w:spacing w:val="-180"/>
          <w:position w:val="22"/>
        </w:rPr>
        <w:t>。</w:t>
      </w:r>
      <w:r>
        <w:rPr>
          <w:rFonts w:hint="eastAsia"/>
        </w:rPr>
        <w:t>即知受授正集有要則</w:t>
      </w:r>
      <w:r w:rsidRPr="005C410E">
        <w:rPr>
          <w:rFonts w:hint="eastAsia"/>
          <w:spacing w:val="-180"/>
        </w:rPr>
        <w:t>也</w:t>
      </w:r>
      <w:r w:rsidRPr="005C410E">
        <w:rPr>
          <w:rFonts w:hint="eastAsia"/>
          <w:spacing w:val="-180"/>
          <w:position w:val="22"/>
        </w:rPr>
        <w:t>。</w:t>
      </w:r>
      <w:r>
        <w:rPr>
          <w:rFonts w:hint="eastAsia"/>
        </w:rPr>
        <w:t>回命天台</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值曹神到免沙請</w:t>
      </w:r>
      <w:r w:rsidRPr="005C410E">
        <w:rPr>
          <w:rFonts w:hint="eastAsia"/>
          <w:spacing w:val="-180"/>
        </w:rPr>
        <w:t>乩</w:t>
      </w:r>
      <w:r w:rsidRPr="005C410E">
        <w:rPr>
          <w:rFonts w:hint="eastAsia"/>
          <w:spacing w:val="-180"/>
          <w:position w:val="22"/>
        </w:rPr>
        <w:t>。</w:t>
      </w:r>
      <w:r>
        <w:rPr>
          <w:rFonts w:hint="eastAsia"/>
        </w:rPr>
        <w:t>靜避一</w:t>
      </w:r>
      <w:r w:rsidRPr="005C410E">
        <w:rPr>
          <w:rFonts w:hint="eastAsia"/>
          <w:spacing w:val="-180"/>
        </w:rPr>
        <w:t>室</w:t>
      </w:r>
      <w:r w:rsidRPr="005C410E">
        <w:rPr>
          <w:rFonts w:hint="eastAsia"/>
          <w:spacing w:val="-180"/>
          <w:position w:val="22"/>
        </w:rPr>
        <w:t>。</w:t>
      </w:r>
      <w:r>
        <w:rPr>
          <w:rFonts w:hint="eastAsia"/>
        </w:rPr>
        <w:t>去</w:t>
      </w:r>
      <w:r w:rsidRPr="005C410E">
        <w:rPr>
          <w:rFonts w:hint="eastAsia"/>
          <w:spacing w:val="-180"/>
        </w:rPr>
        <w:t>酒</w:t>
      </w:r>
      <w:r w:rsidRPr="005C410E">
        <w:rPr>
          <w:rFonts w:hint="eastAsia"/>
          <w:spacing w:val="-180"/>
          <w:position w:val="22"/>
        </w:rPr>
        <w:t>。</w:t>
      </w:r>
      <w:r>
        <w:rPr>
          <w:rFonts w:hint="eastAsia"/>
        </w:rPr>
        <w:t>諸佛將</w:t>
      </w:r>
      <w:r w:rsidRPr="005C410E">
        <w:rPr>
          <w:rFonts w:hint="eastAsia"/>
          <w:spacing w:val="-180"/>
        </w:rPr>
        <w:t>臨</w:t>
      </w:r>
      <w:r w:rsidRPr="005C410E">
        <w:rPr>
          <w:rFonts w:hint="eastAsia"/>
          <w:spacing w:val="-180"/>
          <w:position w:val="22"/>
        </w:rPr>
        <w:t>。</w:t>
      </w:r>
      <w:r>
        <w:rPr>
          <w:rFonts w:hint="eastAsia"/>
        </w:rPr>
        <w:t>諸子未浴故</w:t>
      </w:r>
      <w:r w:rsidRPr="005C410E">
        <w:rPr>
          <w:rFonts w:hint="eastAsia"/>
          <w:spacing w:val="-180"/>
        </w:rPr>
        <w:t>也</w:t>
      </w:r>
      <w:r w:rsidRPr="005C410E">
        <w:rPr>
          <w:rFonts w:hint="eastAsia"/>
          <w:spacing w:val="-180"/>
          <w:position w:val="22"/>
        </w:rPr>
        <w:t>。</w:t>
      </w:r>
      <w:r>
        <w:rPr>
          <w:rFonts w:hint="eastAsia"/>
        </w:rPr>
        <w:t>三十度</w:t>
      </w:r>
      <w:r w:rsidRPr="005C410E">
        <w:rPr>
          <w:rFonts w:hint="eastAsia"/>
          <w:spacing w:val="-180"/>
        </w:rPr>
        <w:t>後</w:t>
      </w:r>
      <w:r w:rsidRPr="005C410E">
        <w:rPr>
          <w:rFonts w:hint="eastAsia"/>
          <w:spacing w:val="-180"/>
          <w:position w:val="22"/>
        </w:rPr>
        <w:t>。</w:t>
      </w:r>
    </w:p>
    <w:p w:rsidR="00BB1D43" w:rsidRDefault="00BB1D43" w:rsidP="004535BC">
      <w:pPr>
        <w:pStyle w:val="a9"/>
      </w:pPr>
      <w:r>
        <w:rPr>
          <w:rFonts w:hint="eastAsia"/>
        </w:rPr>
        <w:t>祖師偕凌霄駕</w:t>
      </w:r>
      <w:r w:rsidRPr="005C410E">
        <w:rPr>
          <w:rFonts w:hint="eastAsia"/>
          <w:spacing w:val="-180"/>
        </w:rPr>
        <w:t>臨</w:t>
      </w:r>
      <w:r w:rsidRPr="005C410E">
        <w:rPr>
          <w:rFonts w:hint="eastAsia"/>
          <w:spacing w:val="-180"/>
          <w:position w:val="22"/>
        </w:rPr>
        <w:t>。</w:t>
      </w:r>
      <w:r>
        <w:rPr>
          <w:rFonts w:hint="eastAsia"/>
        </w:rPr>
        <w:t>不必再環</w:t>
      </w:r>
      <w:r w:rsidRPr="005C410E">
        <w:rPr>
          <w:rFonts w:hint="eastAsia"/>
          <w:spacing w:val="-180"/>
        </w:rPr>
        <w:t>列</w:t>
      </w:r>
      <w:r w:rsidRPr="00366FAD">
        <w:rPr>
          <w:rFonts w:hint="eastAsia"/>
          <w:spacing w:val="-100"/>
          <w:position w:val="22"/>
        </w:rPr>
        <w:t>。</w:t>
      </w:r>
      <w:r w:rsidRPr="00366FAD">
        <w:rPr>
          <w:rFonts w:hint="eastAsia"/>
          <w:spacing w:val="4"/>
          <w:position w:val="4"/>
          <w:sz w:val="48"/>
          <w:eastAsianLayout w:id="1718839040" w:combine="1"/>
        </w:rPr>
        <w:t>十二十三兩壇。因環跪叩經。皆在壇前立候訓示也。</w:t>
      </w:r>
      <w:r w:rsidRPr="005C410E">
        <w:rPr>
          <w:rFonts w:hint="eastAsia"/>
          <w:spacing w:val="-180"/>
        </w:rPr>
        <w:t>退</w:t>
      </w:r>
      <w:r w:rsidRPr="005C410E">
        <w:rPr>
          <w:rFonts w:hint="eastAsia"/>
          <w:spacing w:val="-180"/>
          <w:position w:val="22"/>
        </w:rPr>
        <w:t>。</w:t>
      </w:r>
      <w:r>
        <w:rPr>
          <w:rFonts w:hint="eastAsia"/>
        </w:rPr>
        <w:t>吾回值</w:t>
      </w:r>
      <w:r w:rsidRPr="005C410E">
        <w:rPr>
          <w:rFonts w:hint="eastAsia"/>
          <w:spacing w:val="-180"/>
        </w:rPr>
        <w:t>去</w:t>
      </w:r>
      <w:r w:rsidRPr="005C410E">
        <w:rPr>
          <w:rFonts w:hint="eastAsia"/>
          <w:spacing w:val="-180"/>
          <w:position w:val="22"/>
        </w:rPr>
        <w:t>。</w:t>
      </w:r>
      <w:r>
        <w:rPr>
          <w:rFonts w:hint="eastAsia"/>
        </w:rPr>
        <w:t>移盤淨壇後請</w:t>
      </w:r>
      <w:r w:rsidRPr="005C410E">
        <w:rPr>
          <w:rFonts w:hint="eastAsia"/>
          <w:spacing w:val="-180"/>
        </w:rPr>
        <w:t>乩</w:t>
      </w:r>
      <w:r w:rsidRPr="005C410E">
        <w:rPr>
          <w:rFonts w:hint="eastAsia"/>
          <w:spacing w:val="-180"/>
          <w:position w:val="22"/>
        </w:rPr>
        <w:t>。</w:t>
      </w:r>
      <w:r w:rsidR="00ED75EF" w:rsidRPr="00ED75EF">
        <w:rPr>
          <w:rFonts w:ascii="TYSymbols" w:eastAsia="TYSymbols" w:hAnsi="TYSymbols" w:hint="eastAsia"/>
          <w:position w:val="8"/>
          <w:sz w:val="48"/>
          <w:szCs w:val="48"/>
        </w:rPr>
        <w:t>󾐒</w:t>
      </w:r>
      <w:r w:rsidR="00366FAD">
        <w:rPr>
          <w:rFonts w:hint="eastAsia"/>
        </w:rPr>
        <w:t xml:space="preserve">聖基母留寶　</w:t>
      </w:r>
      <w:r w:rsidR="00370CE1">
        <w:rPr>
          <w:rFonts w:hint="eastAsia"/>
        </w:rPr>
        <w:t xml:space="preserve">　</w:t>
      </w:r>
      <w:r w:rsidR="00ED75EF" w:rsidRPr="00ED75EF">
        <w:rPr>
          <w:rFonts w:ascii="TYSymbols" w:eastAsia="TYSymbols" w:hAnsi="TYSymbols" w:hint="eastAsia"/>
          <w:position w:val="8"/>
          <w:sz w:val="48"/>
          <w:szCs w:val="48"/>
        </w:rPr>
        <w:t>󾐓</w:t>
      </w:r>
      <w:r w:rsidR="00366FAD">
        <w:rPr>
          <w:rFonts w:hint="eastAsia"/>
        </w:rPr>
        <w:t>約翰留寶</w:t>
      </w:r>
      <w:r w:rsidR="00ED75EF">
        <w:rPr>
          <w:rFonts w:hint="eastAsia"/>
        </w:rPr>
        <w:t xml:space="preserve">　</w:t>
      </w:r>
      <w:r w:rsidR="00370CE1">
        <w:rPr>
          <w:rFonts w:hint="eastAsia"/>
        </w:rPr>
        <w:t xml:space="preserve">　　</w:t>
      </w:r>
      <w:r w:rsidR="00ED75EF" w:rsidRPr="00ED75EF">
        <w:rPr>
          <w:rFonts w:ascii="TYSymbols" w:eastAsia="TYSymbols" w:hAnsi="TYSymbols" w:hint="eastAsia"/>
          <w:position w:val="8"/>
          <w:sz w:val="48"/>
          <w:szCs w:val="48"/>
        </w:rPr>
        <w:t>󾐔</w:t>
      </w:r>
      <w:r w:rsidR="00ED75EF">
        <w:rPr>
          <w:rFonts w:hint="eastAsia"/>
        </w:rPr>
        <w:t>徐光啟留寶</w:t>
      </w:r>
      <w:r w:rsidR="00370CE1">
        <w:rPr>
          <w:rFonts w:hint="eastAsia"/>
        </w:rPr>
        <w:t xml:space="preserve">　　</w:t>
      </w:r>
      <w:r w:rsidR="00ED75EF" w:rsidRPr="00ED75EF">
        <w:rPr>
          <w:rFonts w:ascii="TYSymbols" w:eastAsia="TYSymbols" w:hAnsi="TYSymbols" w:hint="eastAsia"/>
          <w:position w:val="8"/>
          <w:sz w:val="48"/>
          <w:szCs w:val="48"/>
        </w:rPr>
        <w:t>󾐕</w:t>
      </w:r>
      <w:r w:rsidR="00366FAD">
        <w:rPr>
          <w:rFonts w:hint="eastAsia"/>
        </w:rPr>
        <w:t>周天列宿留寶</w:t>
      </w:r>
      <w:r w:rsidR="003A7EDD" w:rsidRPr="003A7EDD">
        <w:rPr>
          <w:rFonts w:ascii="TYSymbols" w:eastAsia="TYSymbols" w:hAnsi="TYSymbols" w:hint="eastAsia"/>
          <w:position w:val="8"/>
          <w:sz w:val="48"/>
          <w:szCs w:val="48"/>
        </w:rPr>
        <w:t>󾐖</w:t>
      </w:r>
      <w:r w:rsidR="00366FAD">
        <w:rPr>
          <w:rFonts w:hint="eastAsia"/>
        </w:rPr>
        <w:t xml:space="preserve">軒轅神帝留幕寶　</w:t>
      </w:r>
      <w:r w:rsidR="004C2A67" w:rsidRPr="003A7EDD">
        <w:rPr>
          <w:rFonts w:hint="eastAsia"/>
          <w:sz w:val="52"/>
        </w:rPr>
        <w:t xml:space="preserve">　</w:t>
      </w:r>
      <w:r w:rsidR="003A7EDD" w:rsidRPr="003A7EDD">
        <w:rPr>
          <w:rFonts w:ascii="TYSymbols" w:eastAsia="TYSymbols" w:hAnsi="TYSymbols" w:hint="eastAsia"/>
          <w:position w:val="8"/>
          <w:sz w:val="48"/>
          <w:szCs w:val="48"/>
        </w:rPr>
        <w:t>󾐗</w:t>
      </w:r>
      <w:r>
        <w:rPr>
          <w:rFonts w:hint="eastAsia"/>
        </w:rPr>
        <w:t>平摩祖師率十五佛留寶</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師駕　玉帝臨南天門</w:t>
      </w:r>
      <w:r w:rsidRPr="005C410E">
        <w:rPr>
          <w:rFonts w:hint="eastAsia"/>
          <w:spacing w:val="-180"/>
        </w:rPr>
        <w:t>來</w:t>
      </w:r>
      <w:r w:rsidRPr="005C410E">
        <w:rPr>
          <w:rFonts w:hint="eastAsia"/>
          <w:spacing w:val="-180"/>
          <w:position w:val="22"/>
        </w:rPr>
        <w:t>。</w:t>
      </w:r>
      <w:r>
        <w:rPr>
          <w:rFonts w:hint="eastAsia"/>
        </w:rPr>
        <w:t xml:space="preserve">　鶴神劉</w:t>
      </w:r>
      <w:r w:rsidR="004C2A67">
        <w:rPr>
          <w:rFonts w:hint="eastAsia"/>
        </w:rPr>
        <w:t>○</w:t>
      </w:r>
      <w:r w:rsidRPr="005C410E">
        <w:rPr>
          <w:rFonts w:hint="eastAsia"/>
          <w:spacing w:val="-180"/>
        </w:rPr>
        <w:t>到</w:t>
      </w:r>
      <w:r w:rsidRPr="005C410E">
        <w:rPr>
          <w:rFonts w:hint="eastAsia"/>
          <w:spacing w:val="-180"/>
          <w:position w:val="22"/>
        </w:rPr>
        <w:t>。</w:t>
      </w:r>
      <w:r>
        <w:rPr>
          <w:rFonts w:hint="eastAsia"/>
        </w:rPr>
        <w:t xml:space="preserve">　鎮壇將軍</w:t>
      </w:r>
      <w:r w:rsidRPr="005C410E">
        <w:rPr>
          <w:rFonts w:hint="eastAsia"/>
          <w:spacing w:val="-180"/>
        </w:rPr>
        <w:t>到</w:t>
      </w:r>
      <w:r w:rsidRPr="005C410E">
        <w:rPr>
          <w:rFonts w:hint="eastAsia"/>
          <w:spacing w:val="-180"/>
          <w:position w:val="22"/>
        </w:rPr>
        <w:t>。</w:t>
      </w:r>
      <w:r>
        <w:rPr>
          <w:rFonts w:hint="eastAsia"/>
        </w:rPr>
        <w:t xml:space="preserve">　關壯穆</w:t>
      </w:r>
      <w:r w:rsidRPr="005C410E">
        <w:rPr>
          <w:rFonts w:hint="eastAsia"/>
          <w:spacing w:val="-180"/>
        </w:rPr>
        <w:t>到</w:t>
      </w:r>
      <w:r w:rsidRPr="005C410E">
        <w:rPr>
          <w:rFonts w:hint="eastAsia"/>
          <w:spacing w:val="-180"/>
          <w:position w:val="22"/>
        </w:rPr>
        <w:t>。</w:t>
      </w:r>
      <w:r>
        <w:rPr>
          <w:rFonts w:hint="eastAsia"/>
        </w:rPr>
        <w:t xml:space="preserve">　督城隍土地淨</w:t>
      </w:r>
      <w:r w:rsidRPr="005C410E">
        <w:rPr>
          <w:rFonts w:hint="eastAsia"/>
          <w:spacing w:val="-180"/>
        </w:rPr>
        <w:t>壇</w:t>
      </w:r>
      <w:r w:rsidRPr="005C410E">
        <w:rPr>
          <w:rFonts w:hint="eastAsia"/>
          <w:spacing w:val="-180"/>
          <w:position w:val="22"/>
        </w:rPr>
        <w:t>。</w:t>
      </w:r>
      <w:r>
        <w:rPr>
          <w:rFonts w:hint="eastAsia"/>
        </w:rPr>
        <w:t xml:space="preserve">　玉帝回凌霄宮</w:t>
      </w:r>
      <w:r w:rsidRPr="005C410E">
        <w:rPr>
          <w:rFonts w:hint="eastAsia"/>
          <w:spacing w:val="-180"/>
        </w:rPr>
        <w:t>去</w:t>
      </w:r>
      <w:r w:rsidRPr="005C410E">
        <w:rPr>
          <w:rFonts w:hint="eastAsia"/>
          <w:spacing w:val="-180"/>
          <w:position w:val="22"/>
        </w:rPr>
        <w:t>。</w:t>
      </w:r>
    </w:p>
    <w:p w:rsidR="00BB1D43" w:rsidRDefault="00BB1D43" w:rsidP="00ED1432">
      <w:pPr>
        <w:pStyle w:val="a9"/>
        <w:kinsoku w:val="0"/>
        <w:autoSpaceDE w:val="0"/>
        <w:autoSpaceDN w:val="0"/>
      </w:pPr>
      <w:r>
        <w:rPr>
          <w:rFonts w:hint="eastAsia"/>
        </w:rPr>
        <w:t>青玄宮一玄真宗三元始紀太乙老祖</w:t>
      </w:r>
      <w:r w:rsidRPr="005C410E">
        <w:rPr>
          <w:rFonts w:hint="eastAsia"/>
          <w:spacing w:val="-180"/>
        </w:rPr>
        <w:t>到</w:t>
      </w:r>
      <w:r w:rsidRPr="005C410E">
        <w:rPr>
          <w:rFonts w:hint="eastAsia"/>
          <w:spacing w:val="-180"/>
          <w:position w:val="22"/>
        </w:rPr>
        <w:t>。</w:t>
      </w:r>
      <w:r>
        <w:rPr>
          <w:rFonts w:hint="eastAsia"/>
        </w:rPr>
        <w:t>諸子</w:t>
      </w:r>
      <w:r w:rsidRPr="005C410E">
        <w:rPr>
          <w:rFonts w:hint="eastAsia"/>
          <w:spacing w:val="-180"/>
        </w:rPr>
        <w:t>平</w:t>
      </w:r>
      <w:r w:rsidRPr="005C410E">
        <w:rPr>
          <w:rFonts w:hint="eastAsia"/>
          <w:spacing w:val="-180"/>
          <w:position w:val="22"/>
        </w:rPr>
        <w:t>。</w:t>
      </w:r>
      <w:r>
        <w:rPr>
          <w:rFonts w:hint="eastAsia"/>
        </w:rPr>
        <w:t>又不可</w:t>
      </w:r>
      <w:r w:rsidRPr="005C410E">
        <w:rPr>
          <w:rFonts w:hint="eastAsia"/>
          <w:spacing w:val="-180"/>
        </w:rPr>
        <w:t>教</w:t>
      </w:r>
      <w:r w:rsidRPr="005C410E">
        <w:rPr>
          <w:rFonts w:hint="eastAsia"/>
          <w:spacing w:val="-180"/>
          <w:position w:val="22"/>
        </w:rPr>
        <w:t>。</w:t>
      </w:r>
      <w:r>
        <w:rPr>
          <w:rFonts w:hint="eastAsia"/>
        </w:rPr>
        <w:t>早十度不清壇何</w:t>
      </w:r>
      <w:r w:rsidRPr="00ED1432">
        <w:rPr>
          <w:rFonts w:hint="eastAsia"/>
          <w:spacing w:val="-180"/>
        </w:rPr>
        <w:t>也</w:t>
      </w:r>
      <w:r w:rsidRPr="00ED1432">
        <w:rPr>
          <w:rFonts w:hint="eastAsia"/>
          <w:spacing w:val="-100"/>
          <w:position w:val="22"/>
        </w:rPr>
        <w:t>。</w:t>
      </w:r>
      <w:r w:rsidRPr="004C2A67">
        <w:rPr>
          <w:rFonts w:hint="eastAsia"/>
          <w:spacing w:val="4"/>
          <w:position w:val="4"/>
          <w:sz w:val="48"/>
          <w:eastAsianLayout w:id="1718839040" w:combine="1"/>
        </w:rPr>
        <w:t>是日</w:t>
      </w:r>
      <w:r w:rsidR="00ED1432">
        <w:rPr>
          <w:spacing w:val="4"/>
          <w:position w:val="4"/>
          <w:sz w:val="48"/>
          <w:eastAsianLayout w:id="1718839040" w:combine="1"/>
        </w:rPr>
        <w:br/>
      </w:r>
      <w:r w:rsidRPr="004C2A67">
        <w:rPr>
          <w:rFonts w:hint="eastAsia"/>
          <w:spacing w:val="4"/>
          <w:position w:val="4"/>
          <w:sz w:val="48"/>
          <w:eastAsianLayout w:id="1718839040" w:combine="1"/>
        </w:rPr>
        <w:t>諸子前期到壇。俱秉誠虔。悔過之心。慄慄危懼肅靜潛默。無敢多言。然惟於壇前竟忘合坐四度即開壇。</w:t>
      </w:r>
      <w:r>
        <w:rPr>
          <w:rFonts w:hint="eastAsia"/>
        </w:rPr>
        <w:t>坐四</w:t>
      </w:r>
      <w:r w:rsidRPr="00ED1432">
        <w:rPr>
          <w:rFonts w:hint="eastAsia"/>
          <w:spacing w:val="-200"/>
        </w:rPr>
        <w:t>度</w:t>
      </w:r>
      <w:r w:rsidRPr="005C410E">
        <w:rPr>
          <w:rFonts w:hint="eastAsia"/>
          <w:spacing w:val="-180"/>
          <w:position w:val="22"/>
        </w:rPr>
        <w:t>。</w:t>
      </w:r>
      <w:r>
        <w:rPr>
          <w:rFonts w:hint="eastAsia"/>
        </w:rPr>
        <w:t>聽訓速</w:t>
      </w:r>
      <w:r w:rsidRPr="00ED1432">
        <w:rPr>
          <w:rFonts w:hint="eastAsia"/>
          <w:spacing w:val="-200"/>
        </w:rPr>
        <w:t>坐</w:t>
      </w:r>
      <w:r w:rsidRPr="00ED1432">
        <w:rPr>
          <w:rFonts w:hint="eastAsia"/>
          <w:spacing w:val="-100"/>
          <w:position w:val="22"/>
        </w:rPr>
        <w:t>。</w:t>
      </w:r>
      <w:r w:rsidRPr="004C2A67">
        <w:rPr>
          <w:rFonts w:hint="eastAsia"/>
          <w:spacing w:val="4"/>
          <w:position w:val="4"/>
          <w:sz w:val="48"/>
          <w:eastAsianLayout w:id="1718839040" w:combine="1"/>
        </w:rPr>
        <w:t>遵坐四度後請乩。</w:t>
      </w:r>
      <w:r>
        <w:rPr>
          <w:rFonts w:hint="eastAsia"/>
        </w:rPr>
        <w:t>今日諸子之</w:t>
      </w:r>
      <w:r w:rsidRPr="00ED1432">
        <w:rPr>
          <w:rFonts w:hint="eastAsia"/>
          <w:spacing w:val="-200"/>
        </w:rPr>
        <w:t>誠</w:t>
      </w:r>
      <w:r w:rsidRPr="005C410E">
        <w:rPr>
          <w:rFonts w:hint="eastAsia"/>
          <w:spacing w:val="-180"/>
          <w:position w:val="22"/>
        </w:rPr>
        <w:t>。</w:t>
      </w:r>
      <w:r>
        <w:rPr>
          <w:rFonts w:hint="eastAsia"/>
        </w:rPr>
        <w:t>有甚可嘉許</w:t>
      </w:r>
      <w:r w:rsidRPr="005C410E">
        <w:rPr>
          <w:rFonts w:hint="eastAsia"/>
          <w:spacing w:val="-180"/>
        </w:rPr>
        <w:t>者</w:t>
      </w:r>
      <w:r w:rsidRPr="005C410E">
        <w:rPr>
          <w:rFonts w:hint="eastAsia"/>
          <w:spacing w:val="-180"/>
          <w:position w:val="22"/>
        </w:rPr>
        <w:t>。</w:t>
      </w:r>
      <w:r>
        <w:rPr>
          <w:rFonts w:hint="eastAsia"/>
        </w:rPr>
        <w:t>坐亦</w:t>
      </w:r>
      <w:r w:rsidRPr="005C410E">
        <w:rPr>
          <w:rFonts w:hint="eastAsia"/>
          <w:spacing w:val="-180"/>
        </w:rPr>
        <w:t>平</w:t>
      </w:r>
      <w:r w:rsidRPr="005C410E">
        <w:rPr>
          <w:rFonts w:hint="eastAsia"/>
          <w:spacing w:val="-180"/>
          <w:position w:val="22"/>
        </w:rPr>
        <w:t>。</w:t>
      </w:r>
      <w:r>
        <w:rPr>
          <w:rFonts w:hint="eastAsia"/>
        </w:rPr>
        <w:t>以後仍須同志合</w:t>
      </w:r>
      <w:r w:rsidRPr="005C410E">
        <w:rPr>
          <w:rFonts w:hint="eastAsia"/>
          <w:spacing w:val="-180"/>
        </w:rPr>
        <w:t>道</w:t>
      </w:r>
      <w:r w:rsidRPr="005C410E">
        <w:rPr>
          <w:rFonts w:hint="eastAsia"/>
          <w:spacing w:val="-180"/>
          <w:position w:val="22"/>
        </w:rPr>
        <w:t>。</w:t>
      </w:r>
      <w:r>
        <w:rPr>
          <w:rFonts w:hint="eastAsia"/>
        </w:rPr>
        <w:t>十數二</w:t>
      </w:r>
      <w:r w:rsidRPr="005C410E">
        <w:rPr>
          <w:rFonts w:hint="eastAsia"/>
          <w:spacing w:val="-180"/>
        </w:rPr>
        <w:t>五</w:t>
      </w:r>
      <w:r w:rsidRPr="005C410E">
        <w:rPr>
          <w:rFonts w:hint="eastAsia"/>
          <w:spacing w:val="-180"/>
          <w:position w:val="22"/>
        </w:rPr>
        <w:t>。</w:t>
      </w:r>
      <w:r>
        <w:rPr>
          <w:rFonts w:hint="eastAsia"/>
        </w:rPr>
        <w:t>見天地</w:t>
      </w:r>
      <w:r w:rsidRPr="005C410E">
        <w:rPr>
          <w:rFonts w:hint="eastAsia"/>
          <w:spacing w:val="-180"/>
        </w:rPr>
        <w:t>心</w:t>
      </w:r>
      <w:r w:rsidRPr="005C410E">
        <w:rPr>
          <w:rFonts w:hint="eastAsia"/>
          <w:spacing w:val="-180"/>
          <w:position w:val="22"/>
        </w:rPr>
        <w:t>。</w:t>
      </w:r>
      <w:r>
        <w:rPr>
          <w:rFonts w:hint="eastAsia"/>
        </w:rPr>
        <w:t>三庚坐</w:t>
      </w:r>
      <w:r w:rsidRPr="005C410E">
        <w:rPr>
          <w:rFonts w:hint="eastAsia"/>
          <w:spacing w:val="-180"/>
        </w:rPr>
        <w:t>滿</w:t>
      </w:r>
      <w:r w:rsidRPr="005C410E">
        <w:rPr>
          <w:rFonts w:hint="eastAsia"/>
          <w:spacing w:val="-180"/>
          <w:position w:val="22"/>
        </w:rPr>
        <w:t>。</w:t>
      </w:r>
      <w:r>
        <w:rPr>
          <w:rFonts w:hint="eastAsia"/>
        </w:rPr>
        <w:t>再授正經</w:t>
      </w:r>
      <w:r>
        <w:rPr>
          <w:rFonts w:hint="eastAsia"/>
        </w:rPr>
        <w:lastRenderedPageBreak/>
        <w:t>可</w:t>
      </w:r>
      <w:r w:rsidRPr="005C410E">
        <w:rPr>
          <w:rFonts w:hint="eastAsia"/>
          <w:spacing w:val="-180"/>
        </w:rPr>
        <w:t>也</w:t>
      </w:r>
      <w:r w:rsidRPr="005C410E">
        <w:rPr>
          <w:rFonts w:hint="eastAsia"/>
          <w:spacing w:val="-180"/>
          <w:position w:val="22"/>
        </w:rPr>
        <w:t>。</w:t>
      </w:r>
      <w:r>
        <w:rPr>
          <w:rFonts w:hint="eastAsia"/>
        </w:rPr>
        <w:t>辰刻移</w:t>
      </w:r>
      <w:r w:rsidRPr="005C410E">
        <w:rPr>
          <w:rFonts w:hint="eastAsia"/>
          <w:spacing w:val="-180"/>
        </w:rPr>
        <w:t>前</w:t>
      </w:r>
      <w:r w:rsidRPr="005C410E">
        <w:rPr>
          <w:rFonts w:hint="eastAsia"/>
          <w:spacing w:val="-180"/>
          <w:position w:val="22"/>
        </w:rPr>
        <w:t>。</w:t>
      </w:r>
      <w:r w:rsidR="004C2A67">
        <w:rPr>
          <w:rFonts w:hint="eastAsia"/>
        </w:rPr>
        <w:t xml:space="preserve">　</w:t>
      </w:r>
      <w:r>
        <w:rPr>
          <w:rFonts w:hint="eastAsia"/>
        </w:rPr>
        <w:t>仙師</w:t>
      </w:r>
      <w:r w:rsidRPr="005C410E">
        <w:rPr>
          <w:rFonts w:hint="eastAsia"/>
          <w:spacing w:val="-180"/>
        </w:rPr>
        <w:t>去</w:t>
      </w:r>
      <w:r w:rsidRPr="005C410E">
        <w:rPr>
          <w:rFonts w:hint="eastAsia"/>
          <w:spacing w:val="-180"/>
          <w:position w:val="22"/>
        </w:rPr>
        <w:t>。</w:t>
      </w:r>
      <w:r>
        <w:rPr>
          <w:rFonts w:hint="eastAsia"/>
        </w:rPr>
        <w:t>命吾</w:t>
      </w:r>
      <w:r w:rsidRPr="005C410E">
        <w:rPr>
          <w:rFonts w:hint="eastAsia"/>
          <w:spacing w:val="-180"/>
        </w:rPr>
        <w:t>言</w:t>
      </w:r>
      <w:r w:rsidRPr="005C410E">
        <w:rPr>
          <w:rFonts w:hint="eastAsia"/>
          <w:spacing w:val="-180"/>
          <w:position w:val="22"/>
        </w:rPr>
        <w:t>。</w:t>
      </w:r>
      <w:r>
        <w:rPr>
          <w:rFonts w:hint="eastAsia"/>
        </w:rPr>
        <w:t>爾等仍須悟參互</w:t>
      </w:r>
      <w:r w:rsidRPr="005C410E">
        <w:rPr>
          <w:rFonts w:hint="eastAsia"/>
          <w:spacing w:val="-180"/>
        </w:rPr>
        <w:t>坐</w:t>
      </w:r>
      <w:r w:rsidRPr="005C410E">
        <w:rPr>
          <w:rFonts w:hint="eastAsia"/>
          <w:spacing w:val="-180"/>
          <w:position w:val="22"/>
        </w:rPr>
        <w:t>。</w:t>
      </w:r>
      <w:r>
        <w:rPr>
          <w:rFonts w:hint="eastAsia"/>
        </w:rPr>
        <w:t>不可有躁急</w:t>
      </w:r>
      <w:r w:rsidRPr="005C410E">
        <w:rPr>
          <w:rFonts w:hint="eastAsia"/>
          <w:spacing w:val="-180"/>
        </w:rPr>
        <w:t>也</w:t>
      </w:r>
      <w:r w:rsidRPr="005C410E">
        <w:rPr>
          <w:rFonts w:hint="eastAsia"/>
          <w:spacing w:val="-180"/>
          <w:position w:val="22"/>
        </w:rPr>
        <w:t>。</w:t>
      </w:r>
      <w:r>
        <w:rPr>
          <w:rFonts w:hint="eastAsia"/>
        </w:rPr>
        <w:t>明日訂經</w:t>
      </w:r>
      <w:r w:rsidRPr="005C410E">
        <w:rPr>
          <w:rFonts w:hint="eastAsia"/>
          <w:spacing w:val="-180"/>
        </w:rPr>
        <w:t>則</w:t>
      </w:r>
      <w:r w:rsidRPr="005C410E">
        <w:rPr>
          <w:rFonts w:hint="eastAsia"/>
          <w:spacing w:val="-180"/>
          <w:position w:val="22"/>
        </w:rPr>
        <w:t>。</w:t>
      </w:r>
    </w:p>
    <w:p w:rsidR="00BB1D43" w:rsidRDefault="00BB1D43" w:rsidP="004535BC">
      <w:pPr>
        <w:pStyle w:val="a9"/>
      </w:pPr>
      <w:r>
        <w:rPr>
          <w:rFonts w:hint="eastAsia"/>
        </w:rPr>
        <w:t>自知</w:t>
      </w:r>
      <w:r w:rsidR="004C2A67">
        <w:rPr>
          <w:rFonts w:hint="eastAsia"/>
        </w:rPr>
        <w:t xml:space="preserve">　</w:t>
      </w:r>
      <w:r>
        <w:rPr>
          <w:rFonts w:hint="eastAsia"/>
        </w:rPr>
        <w:t>仙師開授日期</w:t>
      </w:r>
      <w:r w:rsidRPr="005C410E">
        <w:rPr>
          <w:rFonts w:hint="eastAsia"/>
          <w:spacing w:val="-180"/>
        </w:rPr>
        <w:t>矣</w:t>
      </w:r>
      <w:r w:rsidRPr="005C410E">
        <w:rPr>
          <w:rFonts w:hint="eastAsia"/>
          <w:spacing w:val="-180"/>
          <w:position w:val="22"/>
        </w:rPr>
        <w:t>。</w:t>
      </w:r>
      <w:r>
        <w:rPr>
          <w:rFonts w:hint="eastAsia"/>
        </w:rPr>
        <w:t>各退參</w:t>
      </w:r>
      <w:r w:rsidRPr="005C410E">
        <w:rPr>
          <w:rFonts w:hint="eastAsia"/>
          <w:spacing w:val="-180"/>
        </w:rPr>
        <w:t>悟</w:t>
      </w:r>
      <w:r w:rsidRPr="005C410E">
        <w:rPr>
          <w:rFonts w:hint="eastAsia"/>
          <w:spacing w:val="-180"/>
          <w:position w:val="22"/>
        </w:rPr>
        <w:t>。</w:t>
      </w:r>
      <w:r>
        <w:rPr>
          <w:rFonts w:hint="eastAsia"/>
        </w:rPr>
        <w:t>會</w:t>
      </w:r>
      <w:r w:rsidRPr="005C410E">
        <w:rPr>
          <w:rFonts w:hint="eastAsia"/>
          <w:spacing w:val="-180"/>
        </w:rPr>
        <w:t>召</w:t>
      </w:r>
      <w:r w:rsidRPr="005C410E">
        <w:rPr>
          <w:rFonts w:hint="eastAsia"/>
          <w:spacing w:val="-180"/>
          <w:position w:val="22"/>
        </w:rPr>
        <w:t>。</w:t>
      </w:r>
      <w:r>
        <w:rPr>
          <w:rFonts w:hint="eastAsia"/>
        </w:rPr>
        <w:t>吾赴玉清</w:t>
      </w:r>
      <w:r w:rsidRPr="005C410E">
        <w:rPr>
          <w:rFonts w:hint="eastAsia"/>
          <w:spacing w:val="-180"/>
        </w:rPr>
        <w:t>宮</w:t>
      </w:r>
      <w:r w:rsidRPr="005C410E">
        <w:rPr>
          <w:rFonts w:hint="eastAsia"/>
          <w:spacing w:val="-180"/>
          <w:position w:val="22"/>
        </w:rPr>
        <w:t>。</w:t>
      </w:r>
      <w:r>
        <w:rPr>
          <w:rFonts w:hint="eastAsia"/>
        </w:rPr>
        <w:t>劉</w:t>
      </w:r>
      <w:r w:rsidR="004C2A67">
        <w:rPr>
          <w:rFonts w:hint="eastAsia"/>
        </w:rPr>
        <w:t>○</w:t>
      </w:r>
      <w:r>
        <w:rPr>
          <w:rFonts w:hint="eastAsia"/>
        </w:rPr>
        <w:t>復命回宮</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鎮北天將軍傳訓默子速回原壇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仙師有</w:t>
      </w:r>
      <w:r w:rsidRPr="005C410E">
        <w:rPr>
          <w:rFonts w:hint="eastAsia"/>
          <w:spacing w:val="-180"/>
        </w:rPr>
        <w:t>訓</w:t>
      </w:r>
      <w:r w:rsidRPr="005C410E">
        <w:rPr>
          <w:rFonts w:hint="eastAsia"/>
          <w:spacing w:val="-180"/>
          <w:position w:val="22"/>
        </w:rPr>
        <w:t>。</w:t>
      </w:r>
      <w:r>
        <w:rPr>
          <w:rFonts w:hint="eastAsia"/>
        </w:rPr>
        <w:t>今夕竟夜侍</w:t>
      </w:r>
      <w:r w:rsidRPr="005C410E">
        <w:rPr>
          <w:rFonts w:hint="eastAsia"/>
          <w:spacing w:val="-180"/>
        </w:rPr>
        <w:t>壇</w:t>
      </w:r>
      <w:r w:rsidRPr="005C410E">
        <w:rPr>
          <w:rFonts w:hint="eastAsia"/>
          <w:spacing w:val="-180"/>
          <w:position w:val="22"/>
        </w:rPr>
        <w:t>。</w:t>
      </w:r>
      <w:r>
        <w:rPr>
          <w:rFonts w:hint="eastAsia"/>
        </w:rPr>
        <w:t>諸子皆准授</w:t>
      </w:r>
      <w:r w:rsidRPr="005C410E">
        <w:rPr>
          <w:rFonts w:hint="eastAsia"/>
          <w:spacing w:val="-180"/>
        </w:rPr>
        <w:t>經</w:t>
      </w:r>
      <w:r w:rsidRPr="005C410E">
        <w:rPr>
          <w:rFonts w:hint="eastAsia"/>
          <w:spacing w:val="-180"/>
          <w:position w:val="22"/>
        </w:rPr>
        <w:t>。</w:t>
      </w:r>
      <w:r>
        <w:rPr>
          <w:rFonts w:hint="eastAsia"/>
        </w:rPr>
        <w:t>原壇人</w:t>
      </w:r>
      <w:r w:rsidRPr="005C410E">
        <w:rPr>
          <w:rFonts w:hint="eastAsia"/>
          <w:spacing w:val="-180"/>
        </w:rPr>
        <w:t>數</w:t>
      </w:r>
      <w:r w:rsidRPr="005C410E">
        <w:rPr>
          <w:rFonts w:hint="eastAsia"/>
          <w:spacing w:val="-180"/>
          <w:position w:val="22"/>
        </w:rPr>
        <w:t>。</w:t>
      </w:r>
      <w:r>
        <w:rPr>
          <w:rFonts w:hint="eastAsia"/>
        </w:rPr>
        <w:t>缺一不</w:t>
      </w:r>
      <w:r w:rsidRPr="005C410E">
        <w:rPr>
          <w:rFonts w:hint="eastAsia"/>
          <w:spacing w:val="-180"/>
        </w:rPr>
        <w:t>可</w:t>
      </w:r>
      <w:r w:rsidRPr="005C410E">
        <w:rPr>
          <w:rFonts w:hint="eastAsia"/>
          <w:spacing w:val="-180"/>
          <w:position w:val="22"/>
        </w:rPr>
        <w:t>。</w:t>
      </w:r>
      <w:r>
        <w:rPr>
          <w:rFonts w:hint="eastAsia"/>
        </w:rPr>
        <w:t>速</w:t>
      </w:r>
      <w:r w:rsidRPr="005C410E">
        <w:rPr>
          <w:rFonts w:hint="eastAsia"/>
          <w:spacing w:val="-180"/>
        </w:rPr>
        <w:t>回</w:t>
      </w:r>
      <w:r w:rsidRPr="005C410E">
        <w:rPr>
          <w:rFonts w:hint="eastAsia"/>
          <w:spacing w:val="-180"/>
          <w:position w:val="22"/>
        </w:rPr>
        <w:t>。</w:t>
      </w:r>
      <w:r>
        <w:rPr>
          <w:rFonts w:hint="eastAsia"/>
        </w:rPr>
        <w:t>福坦訓誤會</w:t>
      </w:r>
      <w:r w:rsidRPr="005C410E">
        <w:rPr>
          <w:rFonts w:hint="eastAsia"/>
          <w:spacing w:val="-180"/>
        </w:rPr>
        <w:t>已</w:t>
      </w:r>
      <w:r w:rsidRPr="005C410E">
        <w:rPr>
          <w:rFonts w:hint="eastAsia"/>
          <w:spacing w:val="-180"/>
          <w:position w:val="22"/>
        </w:rPr>
        <w:t>。</w:t>
      </w:r>
      <w:r>
        <w:rPr>
          <w:rFonts w:hint="eastAsia"/>
        </w:rPr>
        <w:t>數二五正經</w:t>
      </w:r>
      <w:r w:rsidRPr="005C410E">
        <w:rPr>
          <w:rFonts w:hint="eastAsia"/>
          <w:spacing w:val="-180"/>
        </w:rPr>
        <w:t>畢</w:t>
      </w:r>
      <w:r w:rsidRPr="005C410E">
        <w:rPr>
          <w:rFonts w:hint="eastAsia"/>
          <w:spacing w:val="-180"/>
          <w:position w:val="22"/>
        </w:rPr>
        <w:t>。</w:t>
      </w:r>
      <w:r>
        <w:rPr>
          <w:rFonts w:hint="eastAsia"/>
        </w:rPr>
        <w:t>皆在壇人</w:t>
      </w:r>
      <w:r w:rsidRPr="005C410E">
        <w:rPr>
          <w:rFonts w:hint="eastAsia"/>
          <w:spacing w:val="-180"/>
        </w:rPr>
        <w:t>數</w:t>
      </w:r>
      <w:r w:rsidRPr="005C410E">
        <w:rPr>
          <w:rFonts w:hint="eastAsia"/>
          <w:spacing w:val="-180"/>
          <w:position w:val="22"/>
        </w:rPr>
        <w:t>。</w:t>
      </w:r>
      <w:r>
        <w:rPr>
          <w:rFonts w:hint="eastAsia"/>
        </w:rPr>
        <w:t>不在授正經時定</w:t>
      </w:r>
      <w:r w:rsidRPr="005C410E">
        <w:rPr>
          <w:rFonts w:hint="eastAsia"/>
          <w:spacing w:val="-180"/>
        </w:rPr>
        <w:t>之</w:t>
      </w:r>
      <w:r w:rsidRPr="005C410E">
        <w:rPr>
          <w:rFonts w:hint="eastAsia"/>
          <w:spacing w:val="-180"/>
          <w:position w:val="22"/>
        </w:rPr>
        <w:t>。</w:t>
      </w:r>
      <w:r>
        <w:rPr>
          <w:rFonts w:hint="eastAsia"/>
        </w:rPr>
        <w:t>拘字懸</w:t>
      </w:r>
      <w:r w:rsidRPr="005C410E">
        <w:rPr>
          <w:rFonts w:hint="eastAsia"/>
          <w:spacing w:val="-180"/>
        </w:rPr>
        <w:t>揣</w:t>
      </w:r>
      <w:r w:rsidRPr="005C410E">
        <w:rPr>
          <w:rFonts w:hint="eastAsia"/>
          <w:spacing w:val="-180"/>
          <w:position w:val="22"/>
        </w:rPr>
        <w:t>。</w:t>
      </w:r>
      <w:r>
        <w:rPr>
          <w:rFonts w:hint="eastAsia"/>
        </w:rPr>
        <w:t>每每中</w:t>
      </w:r>
      <w:r w:rsidRPr="005C410E">
        <w:rPr>
          <w:rFonts w:hint="eastAsia"/>
          <w:spacing w:val="-180"/>
        </w:rPr>
        <w:t>變</w:t>
      </w:r>
      <w:r w:rsidRPr="005C410E">
        <w:rPr>
          <w:rFonts w:hint="eastAsia"/>
          <w:spacing w:val="-180"/>
          <w:position w:val="22"/>
        </w:rPr>
        <w:t>。</w:t>
      </w:r>
      <w:r>
        <w:rPr>
          <w:rFonts w:hint="eastAsia"/>
        </w:rPr>
        <w:t>非所宜</w:t>
      </w:r>
      <w:r w:rsidRPr="005C410E">
        <w:rPr>
          <w:rFonts w:hint="eastAsia"/>
          <w:spacing w:val="-180"/>
        </w:rPr>
        <w:t>也</w:t>
      </w:r>
      <w:r w:rsidRPr="005C410E">
        <w:rPr>
          <w:rFonts w:hint="eastAsia"/>
          <w:spacing w:val="-180"/>
          <w:position w:val="22"/>
        </w:rPr>
        <w:t>。</w:t>
      </w:r>
      <w:r>
        <w:rPr>
          <w:rFonts w:hint="eastAsia"/>
        </w:rPr>
        <w:t>將來經則一</w:t>
      </w:r>
      <w:r w:rsidRPr="005C410E">
        <w:rPr>
          <w:rFonts w:hint="eastAsia"/>
          <w:spacing w:val="-180"/>
        </w:rPr>
        <w:t>定</w:t>
      </w:r>
      <w:r w:rsidRPr="005C410E">
        <w:rPr>
          <w:rFonts w:hint="eastAsia"/>
          <w:spacing w:val="-180"/>
          <w:position w:val="22"/>
        </w:rPr>
        <w:t>。</w:t>
      </w:r>
      <w:r>
        <w:rPr>
          <w:rFonts w:hint="eastAsia"/>
        </w:rPr>
        <w:t>自知人數必不多</w:t>
      </w:r>
      <w:r w:rsidRPr="005C410E">
        <w:rPr>
          <w:rFonts w:hint="eastAsia"/>
          <w:spacing w:val="-180"/>
        </w:rPr>
        <w:t>也</w:t>
      </w:r>
      <w:r w:rsidRPr="005C410E">
        <w:rPr>
          <w:rFonts w:hint="eastAsia"/>
          <w:spacing w:val="-180"/>
          <w:position w:val="22"/>
        </w:rPr>
        <w:t>。</w:t>
      </w:r>
      <w:r>
        <w:rPr>
          <w:rFonts w:hint="eastAsia"/>
        </w:rPr>
        <w:t>在壇准修諸</w:t>
      </w:r>
      <w:r w:rsidRPr="005C410E">
        <w:rPr>
          <w:rFonts w:hint="eastAsia"/>
          <w:spacing w:val="-180"/>
        </w:rPr>
        <w:t>方</w:t>
      </w:r>
      <w:r w:rsidRPr="005C410E">
        <w:rPr>
          <w:rFonts w:hint="eastAsia"/>
          <w:spacing w:val="-180"/>
          <w:position w:val="22"/>
        </w:rPr>
        <w:t>。</w:t>
      </w:r>
      <w:r>
        <w:rPr>
          <w:rFonts w:hint="eastAsia"/>
        </w:rPr>
        <w:t>皆可聽</w:t>
      </w:r>
      <w:r w:rsidR="004C2A67">
        <w:rPr>
          <w:rFonts w:hint="eastAsia"/>
        </w:rPr>
        <w:t xml:space="preserve">　</w:t>
      </w:r>
      <w:r>
        <w:rPr>
          <w:rFonts w:hint="eastAsia"/>
        </w:rPr>
        <w:t>師親</w:t>
      </w:r>
      <w:r w:rsidRPr="005C410E">
        <w:rPr>
          <w:rFonts w:hint="eastAsia"/>
          <w:spacing w:val="-180"/>
        </w:rPr>
        <w:t>訓</w:t>
      </w:r>
      <w:r w:rsidRPr="005C410E">
        <w:rPr>
          <w:rFonts w:hint="eastAsia"/>
          <w:spacing w:val="-180"/>
          <w:position w:val="22"/>
        </w:rPr>
        <w:t>。</w:t>
      </w:r>
      <w:r>
        <w:rPr>
          <w:rFonts w:hint="eastAsia"/>
        </w:rPr>
        <w:t>自明</w:t>
      </w:r>
      <w:r w:rsidRPr="005C410E">
        <w:rPr>
          <w:rFonts w:hint="eastAsia"/>
          <w:spacing w:val="-180"/>
        </w:rPr>
        <w:t>瞭</w:t>
      </w:r>
      <w:r w:rsidRPr="005C410E">
        <w:rPr>
          <w:rFonts w:hint="eastAsia"/>
          <w:spacing w:val="-180"/>
          <w:position w:val="22"/>
        </w:rPr>
        <w:t>。</w:t>
      </w:r>
      <w:r>
        <w:rPr>
          <w:rFonts w:hint="eastAsia"/>
        </w:rPr>
        <w:t>吾回南天門</w:t>
      </w:r>
      <w:r w:rsidRPr="005C410E">
        <w:rPr>
          <w:rFonts w:hint="eastAsia"/>
          <w:spacing w:val="-180"/>
        </w:rPr>
        <w:t>去</w:t>
      </w:r>
      <w:r w:rsidRPr="005C410E">
        <w:rPr>
          <w:rFonts w:hint="eastAsia"/>
          <w:spacing w:val="-180"/>
          <w:position w:val="22"/>
        </w:rPr>
        <w:t>。</w:t>
      </w:r>
      <w:r>
        <w:rPr>
          <w:rFonts w:hint="eastAsia"/>
        </w:rPr>
        <w:t>不必如儀送</w:t>
      </w:r>
      <w:r w:rsidRPr="005C410E">
        <w:rPr>
          <w:rFonts w:hint="eastAsia"/>
          <w:spacing w:val="-180"/>
        </w:rPr>
        <w:t>叩</w:t>
      </w:r>
      <w:r w:rsidRPr="005C410E">
        <w:rPr>
          <w:rFonts w:hint="eastAsia"/>
          <w:spacing w:val="-180"/>
          <w:position w:val="22"/>
        </w:rPr>
        <w:t>。</w:t>
      </w:r>
      <w:r>
        <w:rPr>
          <w:rFonts w:hint="eastAsia"/>
        </w:rPr>
        <w:t>吾</w:t>
      </w:r>
      <w:r w:rsidRPr="005C410E">
        <w:rPr>
          <w:rFonts w:hint="eastAsia"/>
          <w:spacing w:val="-180"/>
        </w:rPr>
        <w:t>回</w:t>
      </w:r>
      <w:r w:rsidRPr="004C2A67">
        <w:rPr>
          <w:rFonts w:hint="eastAsia"/>
          <w:spacing w:val="-100"/>
          <w:position w:val="22"/>
        </w:rPr>
        <w:t>。</w:t>
      </w:r>
      <w:r w:rsidRPr="004C2A67">
        <w:rPr>
          <w:rFonts w:hint="eastAsia"/>
          <w:spacing w:val="4"/>
          <w:position w:val="4"/>
          <w:sz w:val="48"/>
          <w:eastAsianLayout w:id="1718839040" w:combine="1"/>
        </w:rPr>
        <w:t>遵訓移盤福緣壇請乩。</w:t>
      </w:r>
    </w:p>
    <w:p w:rsidR="00BB1D43" w:rsidRDefault="005E7F74" w:rsidP="004535BC">
      <w:pPr>
        <w:pStyle w:val="a9"/>
      </w:pPr>
      <w:r w:rsidRPr="005E7F74">
        <w:rPr>
          <w:rFonts w:ascii="TYSymbols" w:eastAsia="TYSymbols" w:hAnsi="TYSymbols" w:hint="eastAsia"/>
          <w:color w:val="FF0000"/>
        </w:rPr>
        <w:t>󾒚󾒛</w:t>
      </w:r>
      <w:r w:rsidR="00BB1D43">
        <w:rPr>
          <w:rFonts w:hint="eastAsia"/>
        </w:rPr>
        <w:t>自福坦壇</w:t>
      </w:r>
      <w:r w:rsidR="00BB1D43" w:rsidRPr="005C410E">
        <w:rPr>
          <w:rFonts w:hint="eastAsia"/>
          <w:spacing w:val="-180"/>
        </w:rPr>
        <w:t>來</w:t>
      </w:r>
      <w:r w:rsidR="00BB1D43" w:rsidRPr="005C410E">
        <w:rPr>
          <w:rFonts w:hint="eastAsia"/>
          <w:spacing w:val="-180"/>
          <w:position w:val="22"/>
        </w:rPr>
        <w:t>。</w:t>
      </w:r>
      <w:r w:rsidR="00BB1D43">
        <w:rPr>
          <w:rFonts w:hint="eastAsia"/>
        </w:rPr>
        <w:t>吾道不以一二人不洽廢</w:t>
      </w:r>
      <w:r w:rsidR="00BB1D43" w:rsidRPr="005C410E">
        <w:rPr>
          <w:rFonts w:hint="eastAsia"/>
          <w:spacing w:val="-180"/>
        </w:rPr>
        <w:t>止</w:t>
      </w:r>
      <w:r w:rsidR="00BB1D43" w:rsidRPr="005C410E">
        <w:rPr>
          <w:rFonts w:hint="eastAsia"/>
          <w:spacing w:val="-180"/>
          <w:position w:val="22"/>
        </w:rPr>
        <w:t>。</w:t>
      </w:r>
      <w:r w:rsidR="00BB1D43">
        <w:rPr>
          <w:rFonts w:hint="eastAsia"/>
        </w:rPr>
        <w:t>亦不以一二人之過妨害公</w:t>
      </w:r>
      <w:r w:rsidR="00BB1D43" w:rsidRPr="005C410E">
        <w:rPr>
          <w:rFonts w:hint="eastAsia"/>
          <w:spacing w:val="-180"/>
        </w:rPr>
        <w:t>眾</w:t>
      </w:r>
      <w:r w:rsidR="00BB1D43" w:rsidRPr="005C410E">
        <w:rPr>
          <w:rFonts w:hint="eastAsia"/>
          <w:spacing w:val="-180"/>
          <w:position w:val="22"/>
        </w:rPr>
        <w:t>。</w:t>
      </w:r>
      <w:r w:rsidR="00BB1D43">
        <w:rPr>
          <w:rFonts w:hint="eastAsia"/>
        </w:rPr>
        <w:t>吾道無</w:t>
      </w:r>
      <w:r w:rsidR="00BB1D43" w:rsidRPr="005C410E">
        <w:rPr>
          <w:rFonts w:hint="eastAsia"/>
          <w:spacing w:val="-180"/>
        </w:rPr>
        <w:t>障</w:t>
      </w:r>
      <w:r w:rsidR="00BB1D43" w:rsidRPr="005C410E">
        <w:rPr>
          <w:rFonts w:hint="eastAsia"/>
          <w:spacing w:val="-180"/>
          <w:position w:val="22"/>
        </w:rPr>
        <w:t>。</w:t>
      </w:r>
      <w:r w:rsidR="00BB1D43">
        <w:rPr>
          <w:rFonts w:hint="eastAsia"/>
        </w:rPr>
        <w:t>諸子之</w:t>
      </w:r>
      <w:r w:rsidR="00BB1D43" w:rsidRPr="005C410E">
        <w:rPr>
          <w:rFonts w:hint="eastAsia"/>
          <w:spacing w:val="-180"/>
        </w:rPr>
        <w:t>障</w:t>
      </w:r>
      <w:r w:rsidR="00BB1D43" w:rsidRPr="005C410E">
        <w:rPr>
          <w:rFonts w:hint="eastAsia"/>
          <w:spacing w:val="-180"/>
          <w:position w:val="22"/>
        </w:rPr>
        <w:t>。</w:t>
      </w:r>
      <w:r w:rsidR="00BB1D43">
        <w:rPr>
          <w:rFonts w:hint="eastAsia"/>
        </w:rPr>
        <w:t>爾等有</w:t>
      </w:r>
      <w:r w:rsidR="00BB1D43" w:rsidRPr="005C410E">
        <w:rPr>
          <w:rFonts w:hint="eastAsia"/>
          <w:spacing w:val="-180"/>
        </w:rPr>
        <w:t>障</w:t>
      </w:r>
      <w:r w:rsidR="00BB1D43" w:rsidRPr="005C410E">
        <w:rPr>
          <w:rFonts w:hint="eastAsia"/>
          <w:spacing w:val="-180"/>
          <w:position w:val="22"/>
        </w:rPr>
        <w:t>。</w:t>
      </w:r>
      <w:r w:rsidR="00BB1D43">
        <w:rPr>
          <w:rFonts w:hint="eastAsia"/>
        </w:rPr>
        <w:t>實無己</w:t>
      </w:r>
      <w:r w:rsidR="00BB1D43" w:rsidRPr="005C410E">
        <w:rPr>
          <w:rFonts w:hint="eastAsia"/>
          <w:spacing w:val="-180"/>
        </w:rPr>
        <w:t>見</w:t>
      </w:r>
      <w:r w:rsidR="00BB1D43" w:rsidRPr="005C410E">
        <w:rPr>
          <w:rFonts w:hint="eastAsia"/>
          <w:spacing w:val="-180"/>
          <w:position w:val="22"/>
        </w:rPr>
        <w:t>。</w:t>
      </w:r>
      <w:r w:rsidR="00BB1D43">
        <w:rPr>
          <w:rFonts w:hint="eastAsia"/>
        </w:rPr>
        <w:t>聽吾授</w:t>
      </w:r>
      <w:r w:rsidR="00BB1D43" w:rsidRPr="005C410E">
        <w:rPr>
          <w:rFonts w:hint="eastAsia"/>
          <w:spacing w:val="-180"/>
        </w:rPr>
        <w:t>經</w:t>
      </w:r>
      <w:r w:rsidR="00BB1D43" w:rsidRPr="005C410E">
        <w:rPr>
          <w:rFonts w:hint="eastAsia"/>
          <w:spacing w:val="-180"/>
          <w:position w:val="22"/>
        </w:rPr>
        <w:t>。</w:t>
      </w:r>
      <w:r w:rsidR="00BB1D43">
        <w:rPr>
          <w:rFonts w:hint="eastAsia"/>
        </w:rPr>
        <w:t>吾自為爾諸方辟除一切魔</w:t>
      </w:r>
      <w:r w:rsidR="00BB1D43" w:rsidRPr="005C410E">
        <w:rPr>
          <w:rFonts w:hint="eastAsia"/>
          <w:spacing w:val="-180"/>
        </w:rPr>
        <w:t>障</w:t>
      </w:r>
      <w:r w:rsidR="00BB1D43" w:rsidRPr="005C410E">
        <w:rPr>
          <w:rFonts w:hint="eastAsia"/>
          <w:spacing w:val="-180"/>
          <w:position w:val="22"/>
        </w:rPr>
        <w:t>。</w:t>
      </w:r>
      <w:r w:rsidR="00BB1D43">
        <w:rPr>
          <w:rFonts w:hint="eastAsia"/>
        </w:rPr>
        <w:t>回幕收儀</w:t>
      </w:r>
      <w:r w:rsidR="00BB1D43" w:rsidRPr="005C410E">
        <w:rPr>
          <w:rFonts w:hint="eastAsia"/>
          <w:spacing w:val="-180"/>
        </w:rPr>
        <w:t>去</w:t>
      </w:r>
      <w:r w:rsidR="00BB1D43" w:rsidRPr="005C410E">
        <w:rPr>
          <w:rFonts w:hint="eastAsia"/>
          <w:spacing w:val="-180"/>
          <w:position w:val="22"/>
        </w:rPr>
        <w:t>。</w:t>
      </w:r>
    </w:p>
    <w:p w:rsidR="00BB1D43" w:rsidRDefault="00BB1D43" w:rsidP="004535BC">
      <w:pPr>
        <w:pStyle w:val="a9"/>
      </w:pPr>
      <w:r>
        <w:rPr>
          <w:rFonts w:hint="eastAsia"/>
        </w:rPr>
        <w:t>如見肺</w:t>
      </w:r>
      <w:r w:rsidRPr="005C410E">
        <w:rPr>
          <w:rFonts w:hint="eastAsia"/>
          <w:spacing w:val="-180"/>
        </w:rPr>
        <w:t>肝</w:t>
      </w:r>
      <w:r w:rsidRPr="005C410E">
        <w:rPr>
          <w:rFonts w:hint="eastAsia"/>
          <w:spacing w:val="-180"/>
          <w:position w:val="22"/>
        </w:rPr>
        <w:t>。</w:t>
      </w:r>
      <w:r>
        <w:rPr>
          <w:rFonts w:hint="eastAsia"/>
        </w:rPr>
        <w:t>不可再誤他</w:t>
      </w:r>
      <w:r w:rsidRPr="005C410E">
        <w:rPr>
          <w:rFonts w:hint="eastAsia"/>
          <w:spacing w:val="-180"/>
        </w:rPr>
        <w:t>人</w:t>
      </w:r>
      <w:r w:rsidRPr="005C410E">
        <w:rPr>
          <w:rFonts w:hint="eastAsia"/>
          <w:spacing w:val="-180"/>
          <w:position w:val="22"/>
        </w:rPr>
        <w:t>。</w:t>
      </w:r>
      <w:r>
        <w:rPr>
          <w:rFonts w:hint="eastAsia"/>
        </w:rPr>
        <w:t>作惡自有天</w:t>
      </w:r>
      <w:r w:rsidRPr="005C410E">
        <w:rPr>
          <w:rFonts w:hint="eastAsia"/>
          <w:spacing w:val="-180"/>
        </w:rPr>
        <w:t>鑒</w:t>
      </w:r>
      <w:r w:rsidRPr="005C410E">
        <w:rPr>
          <w:rFonts w:hint="eastAsia"/>
          <w:spacing w:val="-180"/>
          <w:position w:val="22"/>
        </w:rPr>
        <w:t>。</w:t>
      </w:r>
      <w:r>
        <w:rPr>
          <w:rFonts w:hint="eastAsia"/>
        </w:rPr>
        <w:t>此時有</w:t>
      </w:r>
      <w:r w:rsidRPr="005C410E">
        <w:rPr>
          <w:rFonts w:hint="eastAsia"/>
          <w:spacing w:val="-180"/>
        </w:rPr>
        <w:t>變</w:t>
      </w:r>
      <w:r w:rsidRPr="005C410E">
        <w:rPr>
          <w:rFonts w:hint="eastAsia"/>
          <w:spacing w:val="-180"/>
          <w:position w:val="22"/>
        </w:rPr>
        <w:t>。</w:t>
      </w:r>
      <w:r>
        <w:rPr>
          <w:rFonts w:hint="eastAsia"/>
        </w:rPr>
        <w:t>皆定數</w:t>
      </w:r>
      <w:r w:rsidRPr="005C410E">
        <w:rPr>
          <w:rFonts w:hint="eastAsia"/>
          <w:spacing w:val="-180"/>
        </w:rPr>
        <w:t>也</w:t>
      </w:r>
      <w:r w:rsidRPr="005C410E">
        <w:rPr>
          <w:rFonts w:hint="eastAsia"/>
          <w:spacing w:val="-180"/>
          <w:position w:val="22"/>
        </w:rPr>
        <w:t>。</w:t>
      </w:r>
      <w:r>
        <w:rPr>
          <w:rFonts w:hint="eastAsia"/>
        </w:rPr>
        <w:t>福坦亦恐被魔惑</w:t>
      </w:r>
      <w:r w:rsidRPr="005C410E">
        <w:rPr>
          <w:rFonts w:hint="eastAsia"/>
          <w:spacing w:val="-180"/>
        </w:rPr>
        <w:t>已</w:t>
      </w:r>
      <w:r w:rsidRPr="005C410E">
        <w:rPr>
          <w:rFonts w:hint="eastAsia"/>
          <w:spacing w:val="-180"/>
          <w:position w:val="22"/>
        </w:rPr>
        <w:t>。</w:t>
      </w:r>
      <w:r>
        <w:rPr>
          <w:rFonts w:hint="eastAsia"/>
        </w:rPr>
        <w:t>認道不</w:t>
      </w:r>
      <w:r w:rsidRPr="005C410E">
        <w:rPr>
          <w:rFonts w:hint="eastAsia"/>
          <w:spacing w:val="-180"/>
        </w:rPr>
        <w:t>真</w:t>
      </w:r>
      <w:r w:rsidRPr="005C410E">
        <w:rPr>
          <w:rFonts w:hint="eastAsia"/>
          <w:spacing w:val="-180"/>
          <w:position w:val="22"/>
        </w:rPr>
        <w:t>。</w:t>
      </w:r>
      <w:r>
        <w:rPr>
          <w:rFonts w:hint="eastAsia"/>
        </w:rPr>
        <w:t>將有大</w:t>
      </w:r>
      <w:r w:rsidRPr="005C410E">
        <w:rPr>
          <w:rFonts w:hint="eastAsia"/>
          <w:spacing w:val="-180"/>
        </w:rPr>
        <w:t>障</w:t>
      </w:r>
      <w:r w:rsidRPr="005C410E">
        <w:rPr>
          <w:rFonts w:hint="eastAsia"/>
          <w:spacing w:val="-180"/>
          <w:position w:val="22"/>
        </w:rPr>
        <w:t>。</w:t>
      </w:r>
      <w:r>
        <w:rPr>
          <w:rFonts w:hint="eastAsia"/>
        </w:rPr>
        <w:t>反與為</w:t>
      </w:r>
      <w:r w:rsidRPr="005C410E">
        <w:rPr>
          <w:rFonts w:hint="eastAsia"/>
          <w:spacing w:val="-180"/>
        </w:rPr>
        <w:t>善</w:t>
      </w:r>
      <w:r w:rsidRPr="005C410E">
        <w:rPr>
          <w:rFonts w:hint="eastAsia"/>
          <w:spacing w:val="-180"/>
          <w:position w:val="22"/>
        </w:rPr>
        <w:t>。</w:t>
      </w:r>
      <w:r>
        <w:rPr>
          <w:rFonts w:hint="eastAsia"/>
        </w:rPr>
        <w:t>是皆山</w:t>
      </w:r>
      <w:r w:rsidRPr="005C410E">
        <w:rPr>
          <w:rFonts w:hint="eastAsia"/>
          <w:spacing w:val="-180"/>
        </w:rPr>
        <w:t>魔</w:t>
      </w:r>
      <w:r w:rsidRPr="005C410E">
        <w:rPr>
          <w:rFonts w:hint="eastAsia"/>
          <w:spacing w:val="-180"/>
          <w:position w:val="22"/>
        </w:rPr>
        <w:t>。</w:t>
      </w:r>
      <w:r>
        <w:rPr>
          <w:rFonts w:hint="eastAsia"/>
        </w:rPr>
        <w:t>心見大</w:t>
      </w:r>
      <w:r w:rsidRPr="005C410E">
        <w:rPr>
          <w:rFonts w:hint="eastAsia"/>
          <w:spacing w:val="-180"/>
        </w:rPr>
        <w:t>公</w:t>
      </w:r>
      <w:r w:rsidRPr="005C410E">
        <w:rPr>
          <w:rFonts w:hint="eastAsia"/>
          <w:spacing w:val="-180"/>
          <w:position w:val="22"/>
        </w:rPr>
        <w:t>。</w:t>
      </w:r>
      <w:r>
        <w:rPr>
          <w:rFonts w:hint="eastAsia"/>
        </w:rPr>
        <w:t>自有經</w:t>
      </w:r>
      <w:r w:rsidRPr="005C410E">
        <w:rPr>
          <w:rFonts w:hint="eastAsia"/>
          <w:spacing w:val="-180"/>
        </w:rPr>
        <w:t>得</w:t>
      </w:r>
      <w:r w:rsidRPr="005C410E">
        <w:rPr>
          <w:rFonts w:hint="eastAsia"/>
          <w:spacing w:val="-180"/>
          <w:position w:val="22"/>
        </w:rPr>
        <w:t>。</w:t>
      </w:r>
      <w:r>
        <w:rPr>
          <w:rFonts w:hint="eastAsia"/>
        </w:rPr>
        <w:t>否執一</w:t>
      </w:r>
      <w:r w:rsidRPr="005C410E">
        <w:rPr>
          <w:rFonts w:hint="eastAsia"/>
          <w:spacing w:val="-180"/>
        </w:rPr>
        <w:t>見</w:t>
      </w:r>
      <w:r w:rsidRPr="005C410E">
        <w:rPr>
          <w:rFonts w:hint="eastAsia"/>
          <w:spacing w:val="-180"/>
          <w:position w:val="22"/>
        </w:rPr>
        <w:t>。</w:t>
      </w:r>
      <w:r>
        <w:rPr>
          <w:rFonts w:hint="eastAsia"/>
        </w:rPr>
        <w:t>神不許</w:t>
      </w:r>
      <w:r w:rsidRPr="005C410E">
        <w:rPr>
          <w:rFonts w:hint="eastAsia"/>
          <w:spacing w:val="-180"/>
        </w:rPr>
        <w:t>耳</w:t>
      </w:r>
      <w:r w:rsidRPr="005C410E">
        <w:rPr>
          <w:rFonts w:hint="eastAsia"/>
          <w:spacing w:val="-180"/>
          <w:position w:val="22"/>
        </w:rPr>
        <w:t>。</w:t>
      </w:r>
    </w:p>
    <w:p w:rsidR="00BB1D43" w:rsidRDefault="00BB1D43" w:rsidP="004535BC">
      <w:pPr>
        <w:pStyle w:val="a9"/>
      </w:pPr>
      <w:r>
        <w:rPr>
          <w:rFonts w:hint="eastAsia"/>
        </w:rPr>
        <w:lastRenderedPageBreak/>
        <w:t>正直神張九</w:t>
      </w:r>
      <w:r w:rsidRPr="005C410E">
        <w:rPr>
          <w:rFonts w:hint="eastAsia"/>
          <w:spacing w:val="-180"/>
        </w:rPr>
        <w:t>齡</w:t>
      </w:r>
      <w:r w:rsidRPr="005C410E">
        <w:rPr>
          <w:rFonts w:hint="eastAsia"/>
          <w:spacing w:val="-180"/>
          <w:position w:val="22"/>
        </w:rPr>
        <w:t>。</w:t>
      </w:r>
    </w:p>
    <w:p w:rsidR="00BB1D43" w:rsidRDefault="00BB1D43" w:rsidP="004535BC">
      <w:pPr>
        <w:pStyle w:val="a9"/>
      </w:pPr>
      <w:r>
        <w:rPr>
          <w:rFonts w:hint="eastAsia"/>
        </w:rPr>
        <w:t>仙師收幕儀回玉</w:t>
      </w:r>
      <w:r w:rsidRPr="005C410E">
        <w:rPr>
          <w:rFonts w:hint="eastAsia"/>
          <w:spacing w:val="-180"/>
        </w:rPr>
        <w:t>清</w:t>
      </w:r>
      <w:r w:rsidRPr="005C410E">
        <w:rPr>
          <w:rFonts w:hint="eastAsia"/>
          <w:spacing w:val="-180"/>
          <w:position w:val="22"/>
        </w:rPr>
        <w:t>。</w:t>
      </w:r>
      <w:r>
        <w:rPr>
          <w:rFonts w:hint="eastAsia"/>
        </w:rPr>
        <w:t>不降壇授圖</w:t>
      </w:r>
      <w:r w:rsidRPr="005C410E">
        <w:rPr>
          <w:rFonts w:hint="eastAsia"/>
          <w:spacing w:val="-180"/>
        </w:rPr>
        <w:t>說</w:t>
      </w:r>
      <w:r w:rsidRPr="005C410E">
        <w:rPr>
          <w:rFonts w:hint="eastAsia"/>
          <w:spacing w:val="-180"/>
          <w:position w:val="22"/>
        </w:rPr>
        <w:t>。</w:t>
      </w:r>
      <w:r>
        <w:rPr>
          <w:rFonts w:hint="eastAsia"/>
        </w:rPr>
        <w:t>賜</w:t>
      </w:r>
      <w:r w:rsidRPr="005C410E">
        <w:rPr>
          <w:rFonts w:hint="eastAsia"/>
          <w:spacing w:val="-180"/>
        </w:rPr>
        <w:t>像</w:t>
      </w:r>
      <w:r w:rsidRPr="005C410E">
        <w:rPr>
          <w:rFonts w:hint="eastAsia"/>
          <w:spacing w:val="-180"/>
          <w:position w:val="22"/>
        </w:rPr>
        <w:t>。</w:t>
      </w:r>
      <w:r>
        <w:rPr>
          <w:rFonts w:hint="eastAsia"/>
        </w:rPr>
        <w:t>照</w:t>
      </w:r>
      <w:r w:rsidRPr="005C410E">
        <w:rPr>
          <w:rFonts w:hint="eastAsia"/>
          <w:spacing w:val="-180"/>
        </w:rPr>
        <w:t>像</w:t>
      </w:r>
      <w:r w:rsidRPr="005C410E">
        <w:rPr>
          <w:rFonts w:hint="eastAsia"/>
          <w:spacing w:val="-180"/>
          <w:position w:val="22"/>
        </w:rPr>
        <w:t>。</w:t>
      </w:r>
      <w:r>
        <w:rPr>
          <w:rFonts w:hint="eastAsia"/>
        </w:rPr>
        <w:t>賜經</w:t>
      </w:r>
      <w:r w:rsidRPr="005C410E">
        <w:rPr>
          <w:rFonts w:hint="eastAsia"/>
          <w:spacing w:val="-180"/>
        </w:rPr>
        <w:t>銘</w:t>
      </w:r>
      <w:r w:rsidRPr="005C410E">
        <w:rPr>
          <w:rFonts w:hint="eastAsia"/>
          <w:spacing w:val="-180"/>
          <w:position w:val="22"/>
        </w:rPr>
        <w:t>。</w:t>
      </w:r>
      <w:r>
        <w:rPr>
          <w:rFonts w:hint="eastAsia"/>
        </w:rPr>
        <w:t>均不授</w:t>
      </w:r>
      <w:r w:rsidRPr="005C410E">
        <w:rPr>
          <w:rFonts w:hint="eastAsia"/>
          <w:spacing w:val="-180"/>
        </w:rPr>
        <w:t>已</w:t>
      </w:r>
      <w:r w:rsidRPr="005C410E">
        <w:rPr>
          <w:rFonts w:hint="eastAsia"/>
          <w:spacing w:val="-180"/>
          <w:position w:val="22"/>
        </w:rPr>
        <w:t>。</w:t>
      </w:r>
      <w:r w:rsidRPr="005C410E">
        <w:rPr>
          <w:rFonts w:hint="eastAsia"/>
          <w:spacing w:val="-180"/>
        </w:rPr>
        <w:t>回</w:t>
      </w:r>
      <w:r w:rsidRPr="005C410E">
        <w:rPr>
          <w:rFonts w:hint="eastAsia"/>
          <w:spacing w:val="-180"/>
          <w:position w:val="22"/>
        </w:rPr>
        <w:t>。</w:t>
      </w:r>
      <w:r>
        <w:rPr>
          <w:rFonts w:hint="eastAsia"/>
        </w:rPr>
        <w:t>自道山人純陽祖</w:t>
      </w:r>
      <w:r w:rsidRPr="005C410E">
        <w:rPr>
          <w:rFonts w:hint="eastAsia"/>
          <w:spacing w:val="-180"/>
        </w:rPr>
        <w:t>師</w:t>
      </w:r>
      <w:r w:rsidRPr="005C410E">
        <w:rPr>
          <w:rFonts w:hint="eastAsia"/>
          <w:spacing w:val="-180"/>
          <w:position w:val="22"/>
        </w:rPr>
        <w:t>。</w:t>
      </w:r>
      <w:r>
        <w:rPr>
          <w:rFonts w:hint="eastAsia"/>
        </w:rPr>
        <w:t>此壇經已完</w:t>
      </w:r>
      <w:r w:rsidRPr="005C410E">
        <w:rPr>
          <w:rFonts w:hint="eastAsia"/>
          <w:spacing w:val="-180"/>
        </w:rPr>
        <w:t>了</w:t>
      </w:r>
      <w:r w:rsidRPr="005C410E">
        <w:rPr>
          <w:rFonts w:hint="eastAsia"/>
          <w:spacing w:val="-180"/>
          <w:position w:val="22"/>
        </w:rPr>
        <w:t>。</w:t>
      </w:r>
      <w:r>
        <w:rPr>
          <w:rFonts w:hint="eastAsia"/>
        </w:rPr>
        <w:t>鎮壇職</w:t>
      </w:r>
    </w:p>
    <w:p w:rsidR="00BB1D43" w:rsidRDefault="00BB1D43" w:rsidP="004535BC">
      <w:pPr>
        <w:pStyle w:val="a9"/>
      </w:pPr>
      <w:r>
        <w:rPr>
          <w:rFonts w:hint="eastAsia"/>
        </w:rPr>
        <w:t>師命消</w:t>
      </w:r>
      <w:r w:rsidRPr="005C410E">
        <w:rPr>
          <w:rFonts w:hint="eastAsia"/>
          <w:spacing w:val="-180"/>
        </w:rPr>
        <w:t>司</w:t>
      </w:r>
      <w:r w:rsidRPr="005C410E">
        <w:rPr>
          <w:rFonts w:hint="eastAsia"/>
          <w:spacing w:val="-180"/>
          <w:position w:val="22"/>
        </w:rPr>
        <w:t>。</w:t>
      </w:r>
      <w:r>
        <w:rPr>
          <w:rFonts w:hint="eastAsia"/>
        </w:rPr>
        <w:t>諸方不可偏看此刻諸訓</w:t>
      </w:r>
      <w:r w:rsidRPr="005C410E">
        <w:rPr>
          <w:rFonts w:hint="eastAsia"/>
          <w:spacing w:val="-180"/>
        </w:rPr>
        <w:t>也</w:t>
      </w:r>
      <w:r w:rsidRPr="005C410E">
        <w:rPr>
          <w:rFonts w:hint="eastAsia"/>
          <w:spacing w:val="-180"/>
          <w:position w:val="22"/>
        </w:rPr>
        <w:t>。</w:t>
      </w:r>
      <w:r>
        <w:rPr>
          <w:rFonts w:hint="eastAsia"/>
        </w:rPr>
        <w:t>復命</w:t>
      </w:r>
      <w:r w:rsidRPr="005C410E">
        <w:rPr>
          <w:rFonts w:hint="eastAsia"/>
          <w:spacing w:val="-180"/>
        </w:rPr>
        <w:t>去</w:t>
      </w:r>
      <w:r w:rsidRPr="008C54D9">
        <w:rPr>
          <w:rFonts w:hint="eastAsia"/>
          <w:spacing w:val="-60"/>
          <w:position w:val="22"/>
        </w:rPr>
        <w:t>。</w:t>
      </w:r>
      <w:r w:rsidRPr="008C54D9">
        <w:rPr>
          <w:rFonts w:hint="eastAsia"/>
          <w:spacing w:val="4"/>
          <w:position w:val="4"/>
          <w:sz w:val="48"/>
          <w:eastAsianLayout w:id="1718839040" w:combine="1"/>
        </w:rPr>
        <w:t>下壇後。見　孚帝鎮壇位已倒於地下。當即扶置案上時。尚不以為意</w:t>
      </w:r>
    </w:p>
    <w:p w:rsidR="00BB1D43" w:rsidRDefault="00BB1D43" w:rsidP="008C54D9">
      <w:pPr>
        <w:pStyle w:val="ae"/>
      </w:pPr>
      <w:r>
        <w:rPr>
          <w:rFonts w:hint="eastAsia"/>
        </w:rPr>
        <w:t>謹案受此訓</w:t>
      </w:r>
      <w:r w:rsidRPr="005C410E">
        <w:rPr>
          <w:rFonts w:hint="eastAsia"/>
          <w:spacing w:val="-180"/>
        </w:rPr>
        <w:t>後</w:t>
      </w:r>
      <w:r w:rsidRPr="005C410E">
        <w:rPr>
          <w:rFonts w:hint="eastAsia"/>
          <w:spacing w:val="-180"/>
          <w:position w:val="22"/>
        </w:rPr>
        <w:t>。</w:t>
      </w:r>
      <w:r>
        <w:rPr>
          <w:rFonts w:hint="eastAsia"/>
        </w:rPr>
        <w:t>知午經圖</w:t>
      </w:r>
      <w:r w:rsidRPr="005C410E">
        <w:rPr>
          <w:rFonts w:hint="eastAsia"/>
          <w:spacing w:val="-180"/>
        </w:rPr>
        <w:t>說</w:t>
      </w:r>
      <w:r w:rsidRPr="005C410E">
        <w:rPr>
          <w:rFonts w:hint="eastAsia"/>
          <w:spacing w:val="-180"/>
          <w:position w:val="22"/>
        </w:rPr>
        <w:t>。</w:t>
      </w:r>
      <w:r>
        <w:rPr>
          <w:rFonts w:hint="eastAsia"/>
        </w:rPr>
        <w:t>賜像照像等</w:t>
      </w:r>
      <w:r w:rsidRPr="005C410E">
        <w:rPr>
          <w:rFonts w:hint="eastAsia"/>
          <w:spacing w:val="-180"/>
        </w:rPr>
        <w:t>等</w:t>
      </w:r>
      <w:r w:rsidRPr="005C410E">
        <w:rPr>
          <w:rFonts w:hint="eastAsia"/>
          <w:spacing w:val="-180"/>
          <w:position w:val="22"/>
        </w:rPr>
        <w:t>。</w:t>
      </w:r>
      <w:r>
        <w:rPr>
          <w:rFonts w:hint="eastAsia"/>
        </w:rPr>
        <w:t>均不授</w:t>
      </w:r>
      <w:r w:rsidRPr="005C410E">
        <w:rPr>
          <w:rFonts w:hint="eastAsia"/>
          <w:spacing w:val="-180"/>
        </w:rPr>
        <w:t>已</w:t>
      </w:r>
      <w:r w:rsidRPr="005C410E">
        <w:rPr>
          <w:rFonts w:hint="eastAsia"/>
          <w:spacing w:val="-180"/>
          <w:position w:val="22"/>
        </w:rPr>
        <w:t>。</w:t>
      </w:r>
      <w:r w:rsidR="00707F3E">
        <w:rPr>
          <w:rFonts w:hint="eastAsia"/>
        </w:rPr>
        <w:t>并</w:t>
      </w:r>
      <w:r>
        <w:rPr>
          <w:rFonts w:hint="eastAsia"/>
        </w:rPr>
        <w:t>孚帝已消鎮壇</w:t>
      </w:r>
      <w:r w:rsidRPr="005C410E">
        <w:rPr>
          <w:rFonts w:hint="eastAsia"/>
          <w:spacing w:val="-180"/>
        </w:rPr>
        <w:t>職</w:t>
      </w:r>
      <w:r w:rsidRPr="005C410E">
        <w:rPr>
          <w:rFonts w:hint="eastAsia"/>
          <w:spacing w:val="-180"/>
          <w:position w:val="22"/>
        </w:rPr>
        <w:t>。</w:t>
      </w:r>
      <w:r>
        <w:rPr>
          <w:rFonts w:hint="eastAsia"/>
        </w:rPr>
        <w:t>默福二子以職責所</w:t>
      </w:r>
      <w:r w:rsidRPr="005C410E">
        <w:rPr>
          <w:rFonts w:hint="eastAsia"/>
          <w:spacing w:val="-180"/>
        </w:rPr>
        <w:t>在</w:t>
      </w:r>
      <w:r w:rsidRPr="005C410E">
        <w:rPr>
          <w:rFonts w:hint="eastAsia"/>
          <w:spacing w:val="-180"/>
          <w:position w:val="22"/>
        </w:rPr>
        <w:t>。</w:t>
      </w:r>
      <w:r>
        <w:rPr>
          <w:rFonts w:hint="eastAsia"/>
        </w:rPr>
        <w:t>尤為惶恐無</w:t>
      </w:r>
      <w:r w:rsidRPr="005C410E">
        <w:rPr>
          <w:rFonts w:hint="eastAsia"/>
          <w:spacing w:val="-180"/>
        </w:rPr>
        <w:t>地</w:t>
      </w:r>
      <w:r w:rsidRPr="005C410E">
        <w:rPr>
          <w:rFonts w:hint="eastAsia"/>
          <w:spacing w:val="-180"/>
          <w:position w:val="22"/>
        </w:rPr>
        <w:t>。</w:t>
      </w:r>
      <w:r>
        <w:rPr>
          <w:rFonts w:hint="eastAsia"/>
        </w:rPr>
        <w:t>諸方均散去大</w:t>
      </w:r>
      <w:r w:rsidRPr="005C410E">
        <w:rPr>
          <w:rFonts w:hint="eastAsia"/>
          <w:spacing w:val="-180"/>
        </w:rPr>
        <w:t>半</w:t>
      </w:r>
      <w:r w:rsidRPr="005C410E">
        <w:rPr>
          <w:rFonts w:hint="eastAsia"/>
          <w:spacing w:val="-180"/>
          <w:position w:val="22"/>
        </w:rPr>
        <w:t>。</w:t>
      </w:r>
      <w:r>
        <w:rPr>
          <w:rFonts w:hint="eastAsia"/>
        </w:rPr>
        <w:t>無可為</w:t>
      </w:r>
      <w:r w:rsidRPr="005C410E">
        <w:rPr>
          <w:rFonts w:hint="eastAsia"/>
          <w:spacing w:val="-180"/>
        </w:rPr>
        <w:t>計</w:t>
      </w:r>
      <w:r w:rsidRPr="005C410E">
        <w:rPr>
          <w:rFonts w:hint="eastAsia"/>
          <w:spacing w:val="-180"/>
          <w:position w:val="22"/>
        </w:rPr>
        <w:t>。</w:t>
      </w:r>
      <w:r>
        <w:rPr>
          <w:rFonts w:hint="eastAsia"/>
        </w:rPr>
        <w:t>當又細研訓</w:t>
      </w:r>
      <w:r w:rsidRPr="005C410E">
        <w:rPr>
          <w:rFonts w:hint="eastAsia"/>
          <w:spacing w:val="-180"/>
        </w:rPr>
        <w:t>意</w:t>
      </w:r>
      <w:r w:rsidRPr="005C410E">
        <w:rPr>
          <w:rFonts w:hint="eastAsia"/>
          <w:spacing w:val="-180"/>
          <w:position w:val="22"/>
        </w:rPr>
        <w:t>。</w:t>
      </w:r>
      <w:r>
        <w:rPr>
          <w:rFonts w:hint="eastAsia"/>
        </w:rPr>
        <w:t>末尾有諸方不可偏看此刻諸訓也之</w:t>
      </w:r>
      <w:r w:rsidRPr="005C410E">
        <w:rPr>
          <w:rFonts w:hint="eastAsia"/>
          <w:spacing w:val="-180"/>
        </w:rPr>
        <w:t>言</w:t>
      </w:r>
      <w:r w:rsidRPr="005C410E">
        <w:rPr>
          <w:rFonts w:hint="eastAsia"/>
          <w:spacing w:val="-180"/>
          <w:position w:val="22"/>
        </w:rPr>
        <w:t>。</w:t>
      </w:r>
      <w:r>
        <w:rPr>
          <w:rFonts w:hint="eastAsia"/>
        </w:rPr>
        <w:t>似午經不</w:t>
      </w:r>
      <w:r w:rsidRPr="005C410E">
        <w:rPr>
          <w:rFonts w:hint="eastAsia"/>
          <w:spacing w:val="-180"/>
        </w:rPr>
        <w:t>傳</w:t>
      </w:r>
      <w:r w:rsidRPr="005C410E">
        <w:rPr>
          <w:rFonts w:hint="eastAsia"/>
          <w:spacing w:val="-180"/>
          <w:position w:val="22"/>
        </w:rPr>
        <w:t>。</w:t>
      </w:r>
      <w:r>
        <w:rPr>
          <w:rFonts w:hint="eastAsia"/>
        </w:rPr>
        <w:t>尚非絕對無</w:t>
      </w:r>
      <w:r w:rsidRPr="005C410E">
        <w:rPr>
          <w:rFonts w:hint="eastAsia"/>
          <w:spacing w:val="-180"/>
        </w:rPr>
        <w:t>望</w:t>
      </w:r>
      <w:r w:rsidRPr="005C410E">
        <w:rPr>
          <w:rFonts w:hint="eastAsia"/>
          <w:spacing w:val="-180"/>
          <w:position w:val="22"/>
        </w:rPr>
        <w:t>。</w:t>
      </w:r>
      <w:r>
        <w:rPr>
          <w:rFonts w:hint="eastAsia"/>
        </w:rPr>
        <w:t>及福坦悔悟伊被魔惑將有大障之</w:t>
      </w:r>
      <w:r w:rsidRPr="005C410E">
        <w:rPr>
          <w:rFonts w:hint="eastAsia"/>
          <w:spacing w:val="-180"/>
        </w:rPr>
        <w:t>言</w:t>
      </w:r>
      <w:r w:rsidRPr="005C410E">
        <w:rPr>
          <w:rFonts w:hint="eastAsia"/>
          <w:spacing w:val="-180"/>
          <w:position w:val="22"/>
        </w:rPr>
        <w:t>。</w:t>
      </w:r>
      <w:r>
        <w:rPr>
          <w:rFonts w:hint="eastAsia"/>
        </w:rPr>
        <w:t>因將華和二子之過說</w:t>
      </w:r>
      <w:r w:rsidRPr="005C410E">
        <w:rPr>
          <w:rFonts w:hint="eastAsia"/>
          <w:spacing w:val="-180"/>
        </w:rPr>
        <w:t>出</w:t>
      </w:r>
      <w:r w:rsidRPr="005C410E">
        <w:rPr>
          <w:rFonts w:hint="eastAsia"/>
          <w:spacing w:val="-180"/>
          <w:position w:val="22"/>
        </w:rPr>
        <w:t>。</w:t>
      </w:r>
      <w:r>
        <w:rPr>
          <w:rFonts w:hint="eastAsia"/>
        </w:rPr>
        <w:t>三子既不黜經</w:t>
      </w:r>
      <w:r w:rsidRPr="005C410E">
        <w:rPr>
          <w:rFonts w:hint="eastAsia"/>
          <w:spacing w:val="-180"/>
        </w:rPr>
        <w:t>名</w:t>
      </w:r>
      <w:r w:rsidRPr="005C410E">
        <w:rPr>
          <w:rFonts w:hint="eastAsia"/>
          <w:spacing w:val="-180"/>
          <w:position w:val="22"/>
        </w:rPr>
        <w:t>。</w:t>
      </w:r>
      <w:r>
        <w:rPr>
          <w:rFonts w:hint="eastAsia"/>
        </w:rPr>
        <w:t>又加重虔堅</w:t>
      </w:r>
      <w:r w:rsidRPr="005C410E">
        <w:rPr>
          <w:rFonts w:hint="eastAsia"/>
          <w:spacing w:val="-180"/>
        </w:rPr>
        <w:t>悔</w:t>
      </w:r>
      <w:r w:rsidRPr="005C410E">
        <w:rPr>
          <w:rFonts w:hint="eastAsia"/>
          <w:spacing w:val="-180"/>
          <w:position w:val="22"/>
        </w:rPr>
        <w:t>。</w:t>
      </w:r>
      <w:r>
        <w:rPr>
          <w:rFonts w:hint="eastAsia"/>
        </w:rPr>
        <w:t>或可有</w:t>
      </w:r>
      <w:r w:rsidRPr="005C410E">
        <w:rPr>
          <w:rFonts w:hint="eastAsia"/>
          <w:spacing w:val="-180"/>
        </w:rPr>
        <w:t>效</w:t>
      </w:r>
      <w:r w:rsidRPr="005C410E">
        <w:rPr>
          <w:rFonts w:hint="eastAsia"/>
          <w:spacing w:val="-180"/>
          <w:position w:val="22"/>
        </w:rPr>
        <w:t>。</w:t>
      </w:r>
      <w:r>
        <w:rPr>
          <w:rFonts w:hint="eastAsia"/>
        </w:rPr>
        <w:t>遂又將此數日訓</w:t>
      </w:r>
      <w:r w:rsidRPr="005C410E">
        <w:rPr>
          <w:rFonts w:hint="eastAsia"/>
          <w:spacing w:val="-180"/>
        </w:rPr>
        <w:t>文</w:t>
      </w:r>
      <w:r w:rsidRPr="005C410E">
        <w:rPr>
          <w:rFonts w:hint="eastAsia"/>
          <w:spacing w:val="-180"/>
          <w:position w:val="22"/>
        </w:rPr>
        <w:t>。</w:t>
      </w:r>
      <w:r>
        <w:rPr>
          <w:rFonts w:hint="eastAsia"/>
        </w:rPr>
        <w:t>重加探</w:t>
      </w:r>
      <w:r w:rsidRPr="005C410E">
        <w:rPr>
          <w:rFonts w:hint="eastAsia"/>
          <w:spacing w:val="-180"/>
        </w:rPr>
        <w:t>討</w:t>
      </w:r>
      <w:r w:rsidRPr="005C410E">
        <w:rPr>
          <w:rFonts w:hint="eastAsia"/>
          <w:spacing w:val="-180"/>
          <w:position w:val="22"/>
        </w:rPr>
        <w:t>。</w:t>
      </w:r>
      <w:r>
        <w:rPr>
          <w:rFonts w:hint="eastAsia"/>
        </w:rPr>
        <w:t>查十二日慧仙</w:t>
      </w:r>
      <w:r w:rsidRPr="005C410E">
        <w:rPr>
          <w:rFonts w:hint="eastAsia"/>
          <w:spacing w:val="-180"/>
        </w:rPr>
        <w:t>訓</w:t>
      </w:r>
      <w:r w:rsidRPr="005C410E">
        <w:rPr>
          <w:rFonts w:hint="eastAsia"/>
          <w:spacing w:val="-180"/>
          <w:position w:val="22"/>
        </w:rPr>
        <w:t>。</w:t>
      </w:r>
      <w:r>
        <w:rPr>
          <w:rFonts w:hint="eastAsia"/>
        </w:rPr>
        <w:t>有諸方虔</w:t>
      </w:r>
      <w:r w:rsidRPr="005C410E">
        <w:rPr>
          <w:rFonts w:hint="eastAsia"/>
          <w:spacing w:val="-180"/>
        </w:rPr>
        <w:t>求</w:t>
      </w:r>
      <w:r w:rsidRPr="005C410E">
        <w:rPr>
          <w:rFonts w:hint="eastAsia"/>
          <w:spacing w:val="-180"/>
          <w:position w:val="22"/>
        </w:rPr>
        <w:t>。</w:t>
      </w:r>
      <w:r>
        <w:rPr>
          <w:rFonts w:hint="eastAsia"/>
        </w:rPr>
        <w:t>蒙准授正</w:t>
      </w:r>
      <w:r w:rsidRPr="005C410E">
        <w:rPr>
          <w:rFonts w:hint="eastAsia"/>
          <w:spacing w:val="-180"/>
        </w:rPr>
        <w:t>經</w:t>
      </w:r>
      <w:r w:rsidRPr="005C410E">
        <w:rPr>
          <w:rFonts w:hint="eastAsia"/>
          <w:spacing w:val="-180"/>
          <w:position w:val="22"/>
        </w:rPr>
        <w:t>。</w:t>
      </w:r>
      <w:r>
        <w:rPr>
          <w:rFonts w:hint="eastAsia"/>
        </w:rPr>
        <w:t>時到自</w:t>
      </w:r>
      <w:r w:rsidRPr="005C410E">
        <w:rPr>
          <w:rFonts w:hint="eastAsia"/>
          <w:spacing w:val="-180"/>
        </w:rPr>
        <w:t>授</w:t>
      </w:r>
      <w:r w:rsidRPr="005C410E">
        <w:rPr>
          <w:rFonts w:hint="eastAsia"/>
          <w:spacing w:val="-180"/>
          <w:position w:val="22"/>
        </w:rPr>
        <w:t>。</w:t>
      </w:r>
      <w:r>
        <w:rPr>
          <w:rFonts w:hint="eastAsia"/>
        </w:rPr>
        <w:t>地在茅屋三間中之</w:t>
      </w:r>
      <w:r w:rsidRPr="005C410E">
        <w:rPr>
          <w:rFonts w:hint="eastAsia"/>
          <w:spacing w:val="-180"/>
        </w:rPr>
        <w:t>諭</w:t>
      </w:r>
      <w:r w:rsidRPr="005C410E">
        <w:rPr>
          <w:rFonts w:hint="eastAsia"/>
          <w:spacing w:val="-180"/>
          <w:position w:val="22"/>
        </w:rPr>
        <w:t>。</w:t>
      </w:r>
      <w:r>
        <w:rPr>
          <w:rFonts w:hint="eastAsia"/>
        </w:rPr>
        <w:t>有本日</w:t>
      </w:r>
      <w:r w:rsidRPr="005C410E">
        <w:rPr>
          <w:rFonts w:hint="eastAsia"/>
          <w:spacing w:val="-180"/>
        </w:rPr>
        <w:t>訓</w:t>
      </w:r>
      <w:r w:rsidRPr="005C410E">
        <w:rPr>
          <w:rFonts w:hint="eastAsia"/>
          <w:spacing w:val="-180"/>
          <w:position w:val="22"/>
        </w:rPr>
        <w:t>。</w:t>
      </w:r>
      <w:r>
        <w:rPr>
          <w:rFonts w:hint="eastAsia"/>
        </w:rPr>
        <w:t>今夕竟夜侍</w:t>
      </w:r>
      <w:r w:rsidRPr="005C410E">
        <w:rPr>
          <w:rFonts w:hint="eastAsia"/>
          <w:spacing w:val="-180"/>
        </w:rPr>
        <w:t>壇</w:t>
      </w:r>
      <w:r w:rsidRPr="005C410E">
        <w:rPr>
          <w:rFonts w:hint="eastAsia"/>
          <w:spacing w:val="-180"/>
          <w:position w:val="22"/>
        </w:rPr>
        <w:t>。</w:t>
      </w:r>
      <w:r>
        <w:rPr>
          <w:rFonts w:hint="eastAsia"/>
        </w:rPr>
        <w:t>諸子皆准授</w:t>
      </w:r>
      <w:r w:rsidRPr="005C410E">
        <w:rPr>
          <w:rFonts w:hint="eastAsia"/>
          <w:spacing w:val="-180"/>
        </w:rPr>
        <w:t>經</w:t>
      </w:r>
      <w:r w:rsidRPr="005C410E">
        <w:rPr>
          <w:rFonts w:hint="eastAsia"/>
          <w:spacing w:val="-180"/>
          <w:position w:val="22"/>
        </w:rPr>
        <w:t>。</w:t>
      </w:r>
      <w:r>
        <w:rPr>
          <w:rFonts w:hint="eastAsia"/>
        </w:rPr>
        <w:t>合而味</w:t>
      </w:r>
      <w:r w:rsidRPr="005C410E">
        <w:rPr>
          <w:rFonts w:hint="eastAsia"/>
          <w:spacing w:val="-180"/>
        </w:rPr>
        <w:t>之</w:t>
      </w:r>
      <w:r w:rsidRPr="005C410E">
        <w:rPr>
          <w:rFonts w:hint="eastAsia"/>
          <w:spacing w:val="-180"/>
          <w:position w:val="22"/>
        </w:rPr>
        <w:t>。</w:t>
      </w:r>
      <w:r>
        <w:rPr>
          <w:rFonts w:hint="eastAsia"/>
        </w:rPr>
        <w:t>似覺有路可</w:t>
      </w:r>
      <w:r w:rsidRPr="005C410E">
        <w:rPr>
          <w:rFonts w:hint="eastAsia"/>
          <w:spacing w:val="-180"/>
        </w:rPr>
        <w:t>循</w:t>
      </w:r>
      <w:r w:rsidRPr="005C410E">
        <w:rPr>
          <w:rFonts w:hint="eastAsia"/>
          <w:spacing w:val="-180"/>
          <w:position w:val="22"/>
        </w:rPr>
        <w:t>。</w:t>
      </w:r>
      <w:r>
        <w:rPr>
          <w:rFonts w:hint="eastAsia"/>
        </w:rPr>
        <w:t>福緣以濟南瓦屋</w:t>
      </w:r>
      <w:r w:rsidRPr="005C410E">
        <w:rPr>
          <w:rFonts w:hint="eastAsia"/>
          <w:spacing w:val="-180"/>
        </w:rPr>
        <w:t>多</w:t>
      </w:r>
      <w:r w:rsidRPr="005C410E">
        <w:rPr>
          <w:rFonts w:hint="eastAsia"/>
          <w:spacing w:val="-180"/>
          <w:position w:val="22"/>
        </w:rPr>
        <w:t>。</w:t>
      </w:r>
      <w:r>
        <w:rPr>
          <w:rFonts w:hint="eastAsia"/>
        </w:rPr>
        <w:t>而茅屋</w:t>
      </w:r>
      <w:r w:rsidRPr="005C410E">
        <w:rPr>
          <w:rFonts w:hint="eastAsia"/>
          <w:spacing w:val="-180"/>
        </w:rPr>
        <w:t>少</w:t>
      </w:r>
      <w:r w:rsidRPr="005C410E">
        <w:rPr>
          <w:rFonts w:hint="eastAsia"/>
          <w:spacing w:val="-180"/>
          <w:position w:val="22"/>
        </w:rPr>
        <w:t>。</w:t>
      </w:r>
      <w:r>
        <w:rPr>
          <w:rFonts w:hint="eastAsia"/>
        </w:rPr>
        <w:t>因知福坦之四季花</w:t>
      </w:r>
      <w:r w:rsidRPr="005C410E">
        <w:rPr>
          <w:rFonts w:hint="eastAsia"/>
          <w:spacing w:val="-180"/>
        </w:rPr>
        <w:t>園</w:t>
      </w:r>
      <w:r w:rsidRPr="005C410E">
        <w:rPr>
          <w:rFonts w:hint="eastAsia"/>
          <w:spacing w:val="-180"/>
          <w:position w:val="22"/>
        </w:rPr>
        <w:t>。</w:t>
      </w:r>
      <w:r>
        <w:rPr>
          <w:rFonts w:hint="eastAsia"/>
        </w:rPr>
        <w:t>中有滕籬茅屋三</w:t>
      </w:r>
      <w:r w:rsidRPr="005C410E">
        <w:rPr>
          <w:rFonts w:hint="eastAsia"/>
          <w:spacing w:val="-180"/>
        </w:rPr>
        <w:t>間</w:t>
      </w:r>
      <w:r w:rsidRPr="005C410E">
        <w:rPr>
          <w:rFonts w:hint="eastAsia"/>
          <w:spacing w:val="-180"/>
          <w:position w:val="22"/>
        </w:rPr>
        <w:t>。</w:t>
      </w:r>
      <w:r>
        <w:rPr>
          <w:rFonts w:hint="eastAsia"/>
        </w:rPr>
        <w:t>地豈即在此</w:t>
      </w:r>
      <w:r w:rsidRPr="005C410E">
        <w:rPr>
          <w:rFonts w:hint="eastAsia"/>
          <w:spacing w:val="-180"/>
        </w:rPr>
        <w:t>乎</w:t>
      </w:r>
      <w:r w:rsidRPr="005C410E">
        <w:rPr>
          <w:rFonts w:hint="eastAsia"/>
          <w:spacing w:val="-180"/>
          <w:position w:val="22"/>
        </w:rPr>
        <w:t>。</w:t>
      </w:r>
      <w:r>
        <w:rPr>
          <w:rFonts w:hint="eastAsia"/>
        </w:rPr>
        <w:t>今夕竟夜侍</w:t>
      </w:r>
      <w:r w:rsidRPr="005C410E">
        <w:rPr>
          <w:rFonts w:hint="eastAsia"/>
          <w:spacing w:val="-180"/>
        </w:rPr>
        <w:t>壇</w:t>
      </w:r>
      <w:r w:rsidRPr="005C410E">
        <w:rPr>
          <w:rFonts w:hint="eastAsia"/>
          <w:spacing w:val="-180"/>
          <w:position w:val="22"/>
        </w:rPr>
        <w:t>。</w:t>
      </w:r>
      <w:r>
        <w:rPr>
          <w:rFonts w:hint="eastAsia"/>
        </w:rPr>
        <w:t>我</w:t>
      </w:r>
      <w:r>
        <w:rPr>
          <w:rFonts w:hint="eastAsia"/>
        </w:rPr>
        <w:lastRenderedPageBreak/>
        <w:t>輩即潔誠前</w:t>
      </w:r>
      <w:r w:rsidRPr="005C410E">
        <w:rPr>
          <w:rFonts w:hint="eastAsia"/>
          <w:spacing w:val="-180"/>
        </w:rPr>
        <w:t>往</w:t>
      </w:r>
      <w:r w:rsidRPr="005C410E">
        <w:rPr>
          <w:rFonts w:hint="eastAsia"/>
          <w:spacing w:val="-180"/>
          <w:position w:val="22"/>
        </w:rPr>
        <w:t>。</w:t>
      </w:r>
      <w:r>
        <w:rPr>
          <w:rFonts w:hint="eastAsia"/>
        </w:rPr>
        <w:t>時已夜深一</w:t>
      </w:r>
      <w:r w:rsidRPr="005C410E">
        <w:rPr>
          <w:rFonts w:hint="eastAsia"/>
          <w:spacing w:val="-180"/>
        </w:rPr>
        <w:t>點</w:t>
      </w:r>
      <w:r w:rsidRPr="005C410E">
        <w:rPr>
          <w:rFonts w:hint="eastAsia"/>
          <w:spacing w:val="-180"/>
          <w:position w:val="22"/>
        </w:rPr>
        <w:t>。</w:t>
      </w:r>
      <w:r>
        <w:rPr>
          <w:rFonts w:hint="eastAsia"/>
        </w:rPr>
        <w:t>乃避未通知暫不黜名之三</w:t>
      </w:r>
      <w:r w:rsidRPr="005C410E">
        <w:rPr>
          <w:rFonts w:hint="eastAsia"/>
          <w:spacing w:val="-180"/>
        </w:rPr>
        <w:t>子</w:t>
      </w:r>
      <w:r w:rsidRPr="005C410E">
        <w:rPr>
          <w:rFonts w:hint="eastAsia"/>
          <w:spacing w:val="-180"/>
          <w:position w:val="22"/>
        </w:rPr>
        <w:t>。</w:t>
      </w:r>
      <w:r>
        <w:rPr>
          <w:rFonts w:hint="eastAsia"/>
        </w:rPr>
        <w:t>往約解</w:t>
      </w:r>
      <w:r w:rsidRPr="005C410E">
        <w:rPr>
          <w:rFonts w:hint="eastAsia"/>
          <w:spacing w:val="-180"/>
        </w:rPr>
        <w:t>空</w:t>
      </w:r>
      <w:r w:rsidRPr="005C410E">
        <w:rPr>
          <w:rFonts w:hint="eastAsia"/>
          <w:spacing w:val="-180"/>
          <w:position w:val="22"/>
        </w:rPr>
        <w:t>。</w:t>
      </w:r>
      <w:r>
        <w:rPr>
          <w:rFonts w:hint="eastAsia"/>
        </w:rPr>
        <w:t>已早入睡鄉</w:t>
      </w:r>
      <w:r w:rsidRPr="005C410E">
        <w:rPr>
          <w:rFonts w:hint="eastAsia"/>
          <w:spacing w:val="-180"/>
        </w:rPr>
        <w:t>矣</w:t>
      </w:r>
      <w:r w:rsidRPr="005C410E">
        <w:rPr>
          <w:rFonts w:hint="eastAsia"/>
          <w:spacing w:val="-180"/>
          <w:position w:val="22"/>
        </w:rPr>
        <w:t>。</w:t>
      </w:r>
      <w:r>
        <w:rPr>
          <w:rFonts w:hint="eastAsia"/>
        </w:rPr>
        <w:t>以夜寒不願</w:t>
      </w:r>
      <w:r w:rsidRPr="005C410E">
        <w:rPr>
          <w:rFonts w:hint="eastAsia"/>
          <w:spacing w:val="-180"/>
        </w:rPr>
        <w:t>行</w:t>
      </w:r>
      <w:r w:rsidRPr="005C410E">
        <w:rPr>
          <w:rFonts w:hint="eastAsia"/>
          <w:spacing w:val="-180"/>
          <w:position w:val="22"/>
        </w:rPr>
        <w:t>。</w:t>
      </w:r>
      <w:r>
        <w:rPr>
          <w:rFonts w:hint="eastAsia"/>
        </w:rPr>
        <w:t>均親往促</w:t>
      </w:r>
      <w:r w:rsidRPr="005C410E">
        <w:rPr>
          <w:rFonts w:hint="eastAsia"/>
          <w:spacing w:val="-180"/>
        </w:rPr>
        <w:t>之</w:t>
      </w:r>
      <w:r w:rsidRPr="005C410E">
        <w:rPr>
          <w:rFonts w:hint="eastAsia"/>
          <w:spacing w:val="-180"/>
          <w:position w:val="22"/>
        </w:rPr>
        <w:t>。</w:t>
      </w:r>
      <w:r>
        <w:rPr>
          <w:rFonts w:hint="eastAsia"/>
        </w:rPr>
        <w:t>同到福坦之四季花</w:t>
      </w:r>
      <w:r w:rsidRPr="005C410E">
        <w:rPr>
          <w:rFonts w:hint="eastAsia"/>
          <w:spacing w:val="-180"/>
        </w:rPr>
        <w:t>園</w:t>
      </w:r>
      <w:r w:rsidRPr="005C410E">
        <w:rPr>
          <w:rFonts w:hint="eastAsia"/>
          <w:spacing w:val="-180"/>
          <w:position w:val="22"/>
        </w:rPr>
        <w:t>。</w:t>
      </w:r>
      <w:r>
        <w:rPr>
          <w:rFonts w:hint="eastAsia"/>
        </w:rPr>
        <w:t>地在山水溝之西沿</w:t>
      </w:r>
      <w:r w:rsidRPr="005C410E">
        <w:rPr>
          <w:rFonts w:hint="eastAsia"/>
          <w:spacing w:val="-180"/>
        </w:rPr>
        <w:t>也</w:t>
      </w:r>
      <w:r w:rsidRPr="005C410E">
        <w:rPr>
          <w:rFonts w:hint="eastAsia"/>
          <w:spacing w:val="-180"/>
          <w:position w:val="22"/>
        </w:rPr>
        <w:t>。</w:t>
      </w:r>
    </w:p>
    <w:p w:rsidR="00BB1D43" w:rsidRDefault="00BB1D43" w:rsidP="002766CC">
      <w:pPr>
        <w:pStyle w:val="a9"/>
        <w:kinsoku w:val="0"/>
      </w:pPr>
      <w:r>
        <w:rPr>
          <w:rFonts w:hint="eastAsia"/>
        </w:rPr>
        <w:t>十二月十五日丙戌寅初在四季花園開</w:t>
      </w:r>
      <w:r w:rsidRPr="002766CC">
        <w:rPr>
          <w:rFonts w:hint="eastAsia"/>
          <w:spacing w:val="60"/>
        </w:rPr>
        <w:t>壇</w:t>
      </w:r>
      <w:r w:rsidRPr="008C54D9">
        <w:rPr>
          <w:rFonts w:hint="eastAsia"/>
          <w:spacing w:val="4"/>
          <w:position w:val="4"/>
          <w:sz w:val="48"/>
          <w:eastAsianLayout w:id="1718839040" w:combine="1"/>
        </w:rPr>
        <w:t>到者內外修方。不足十人。草草設壇。並硃書在壇專職諸神位。惟鎮壇將軍　孚帝位。立而輒倒者數次。先行清壇儀式。坐四度。起坐時人人皆云。此四度非常舒適。迥異尋常。遂即請壇</w:t>
      </w:r>
      <w:r w:rsidR="002766CC" w:rsidRPr="008C54D9">
        <w:rPr>
          <w:rFonts w:hint="eastAsia"/>
          <w:spacing w:val="4"/>
          <w:position w:val="4"/>
          <w:sz w:val="48"/>
          <w:eastAsianLayout w:id="1718839040" w:combine="1"/>
        </w:rPr>
        <w:t>。</w:t>
      </w:r>
    </w:p>
    <w:p w:rsidR="00BB1D43" w:rsidRDefault="00BB1D43" w:rsidP="004535BC">
      <w:pPr>
        <w:pStyle w:val="a9"/>
      </w:pPr>
      <w:r>
        <w:rPr>
          <w:rFonts w:hint="eastAsia"/>
        </w:rPr>
        <w:t>公孫帝尊降</w:t>
      </w:r>
      <w:r w:rsidRPr="005C410E">
        <w:rPr>
          <w:rFonts w:hint="eastAsia"/>
          <w:spacing w:val="-180"/>
        </w:rPr>
        <w:t>壇</w:t>
      </w:r>
      <w:r w:rsidRPr="005C410E">
        <w:rPr>
          <w:rFonts w:hint="eastAsia"/>
          <w:spacing w:val="-180"/>
          <w:position w:val="22"/>
        </w:rPr>
        <w:t>。</w:t>
      </w:r>
      <w:r>
        <w:rPr>
          <w:rFonts w:hint="eastAsia"/>
        </w:rPr>
        <w:t>午經</w:t>
      </w:r>
    </w:p>
    <w:p w:rsidR="00BB1D43" w:rsidRDefault="00BB1D43" w:rsidP="002766CC">
      <w:pPr>
        <w:pStyle w:val="a9"/>
        <w:kinsoku w:val="0"/>
      </w:pPr>
      <w:r>
        <w:rPr>
          <w:rFonts w:hint="eastAsia"/>
        </w:rPr>
        <w:t>仙師命吾授諸位大方</w:t>
      </w:r>
      <w:r w:rsidRPr="005C410E">
        <w:rPr>
          <w:rFonts w:hint="eastAsia"/>
          <w:spacing w:val="-180"/>
        </w:rPr>
        <w:t>士</w:t>
      </w:r>
      <w:r w:rsidRPr="005C410E">
        <w:rPr>
          <w:rFonts w:hint="eastAsia"/>
          <w:spacing w:val="-180"/>
          <w:position w:val="22"/>
        </w:rPr>
        <w:t>。</w:t>
      </w:r>
      <w:r>
        <w:rPr>
          <w:rFonts w:hint="eastAsia"/>
        </w:rPr>
        <w:t>明日東流</w:t>
      </w:r>
      <w:r w:rsidRPr="002766CC">
        <w:rPr>
          <w:rFonts w:hint="eastAsia"/>
          <w:spacing w:val="60"/>
        </w:rPr>
        <w:t>水</w:t>
      </w:r>
      <w:r w:rsidRPr="002766CC">
        <w:rPr>
          <w:rFonts w:hint="eastAsia"/>
          <w:spacing w:val="4"/>
          <w:position w:val="4"/>
          <w:sz w:val="48"/>
          <w:eastAsianLayout w:id="1718839040" w:combine="1"/>
        </w:rPr>
        <w:t>杜默靖寓在東流水西周公祠街。蓋指此也</w:t>
      </w:r>
      <w:r>
        <w:rPr>
          <w:rFonts w:hint="eastAsia"/>
        </w:rPr>
        <w:t>午刻開</w:t>
      </w:r>
      <w:r w:rsidRPr="005C410E">
        <w:rPr>
          <w:rFonts w:hint="eastAsia"/>
          <w:spacing w:val="-180"/>
        </w:rPr>
        <w:t>壇</w:t>
      </w:r>
      <w:r w:rsidRPr="005C410E">
        <w:rPr>
          <w:rFonts w:hint="eastAsia"/>
          <w:spacing w:val="-180"/>
          <w:position w:val="22"/>
        </w:rPr>
        <w:t>。</w:t>
      </w:r>
      <w:r>
        <w:rPr>
          <w:rFonts w:hint="eastAsia"/>
        </w:rPr>
        <w:t>在壇諸</w:t>
      </w:r>
      <w:r w:rsidRPr="005C410E">
        <w:rPr>
          <w:rFonts w:hint="eastAsia"/>
          <w:spacing w:val="-180"/>
        </w:rPr>
        <w:t>子</w:t>
      </w:r>
      <w:r w:rsidRPr="005C410E">
        <w:rPr>
          <w:rFonts w:hint="eastAsia"/>
          <w:spacing w:val="-180"/>
          <w:position w:val="22"/>
        </w:rPr>
        <w:t>。</w:t>
      </w:r>
      <w:r>
        <w:rPr>
          <w:rFonts w:hint="eastAsia"/>
        </w:rPr>
        <w:t>均要早</w:t>
      </w:r>
      <w:r w:rsidRPr="005C410E">
        <w:rPr>
          <w:rFonts w:hint="eastAsia"/>
          <w:spacing w:val="-180"/>
        </w:rPr>
        <w:t>到</w:t>
      </w:r>
      <w:r w:rsidRPr="005C410E">
        <w:rPr>
          <w:rFonts w:hint="eastAsia"/>
          <w:spacing w:val="-180"/>
          <w:position w:val="22"/>
        </w:rPr>
        <w:t>。</w:t>
      </w:r>
      <w:r>
        <w:rPr>
          <w:rFonts w:hint="eastAsia"/>
        </w:rPr>
        <w:t>聽我老大哥說</w:t>
      </w:r>
      <w:r w:rsidRPr="002766CC">
        <w:rPr>
          <w:rFonts w:hint="eastAsia"/>
          <w:spacing w:val="-220"/>
        </w:rPr>
        <w:t>經</w:t>
      </w:r>
      <w:r w:rsidRPr="002766CC">
        <w:rPr>
          <w:rFonts w:hint="eastAsia"/>
          <w:spacing w:val="-60"/>
          <w:position w:val="22"/>
        </w:rPr>
        <w:t>。</w:t>
      </w:r>
      <w:r w:rsidRPr="002766CC">
        <w:rPr>
          <w:rFonts w:hint="eastAsia"/>
          <w:position w:val="4"/>
          <w:sz w:val="48"/>
          <w:eastAsianLayout w:id="1718839040" w:combine="1"/>
        </w:rPr>
        <w:t>書至此在壇諸子。齊心以為前受爾魔。幾敗吾道。今又來此。憤不可遏。正在此際。忽乩筆平躍數尺。福解二子。身幾與之俱飛。忽又下擊。磞然作巨響。執乩之手被震麻木。乃急書云。</w:t>
      </w:r>
    </w:p>
    <w:p w:rsidR="00BB1D43" w:rsidRDefault="00BB1D43" w:rsidP="004535BC">
      <w:pPr>
        <w:pStyle w:val="a9"/>
      </w:pPr>
      <w:r>
        <w:rPr>
          <w:rFonts w:hint="eastAsia"/>
        </w:rPr>
        <w:t>仙師自南天門命吾回</w:t>
      </w:r>
      <w:r w:rsidRPr="005C410E">
        <w:rPr>
          <w:rFonts w:hint="eastAsia"/>
          <w:spacing w:val="-180"/>
        </w:rPr>
        <w:t>職</w:t>
      </w:r>
      <w:r w:rsidRPr="005C410E">
        <w:rPr>
          <w:rFonts w:hint="eastAsia"/>
          <w:spacing w:val="-180"/>
          <w:position w:val="22"/>
        </w:rPr>
        <w:t>。</w:t>
      </w:r>
      <w:r>
        <w:rPr>
          <w:rFonts w:hint="eastAsia"/>
        </w:rPr>
        <w:t>孚佑帝君繫魔</w:t>
      </w:r>
      <w:r w:rsidRPr="005C410E">
        <w:rPr>
          <w:rFonts w:hint="eastAsia"/>
          <w:spacing w:val="-180"/>
        </w:rPr>
        <w:t>去</w:t>
      </w:r>
      <w:r w:rsidRPr="005C410E">
        <w:rPr>
          <w:rFonts w:hint="eastAsia"/>
          <w:spacing w:val="-180"/>
          <w:position w:val="22"/>
        </w:rPr>
        <w:t>。</w:t>
      </w:r>
      <w:r>
        <w:rPr>
          <w:rFonts w:hint="eastAsia"/>
        </w:rPr>
        <w:t>明日濟子午壇開</w:t>
      </w:r>
      <w:r w:rsidRPr="005C410E">
        <w:rPr>
          <w:rFonts w:hint="eastAsia"/>
          <w:spacing w:val="-180"/>
        </w:rPr>
        <w:t>幕</w:t>
      </w:r>
      <w:r w:rsidRPr="005C410E">
        <w:rPr>
          <w:rFonts w:hint="eastAsia"/>
          <w:spacing w:val="-180"/>
          <w:position w:val="22"/>
        </w:rPr>
        <w:t>。</w:t>
      </w:r>
      <w:r w:rsidR="002766CC">
        <w:t xml:space="preserve">　</w:t>
      </w:r>
      <w:r>
        <w:rPr>
          <w:rFonts w:hint="eastAsia"/>
        </w:rPr>
        <w:t>師到親</w:t>
      </w:r>
      <w:r w:rsidRPr="005C410E">
        <w:rPr>
          <w:rFonts w:hint="eastAsia"/>
          <w:spacing w:val="-180"/>
        </w:rPr>
        <w:t>訓</w:t>
      </w:r>
      <w:r w:rsidRPr="005C410E">
        <w:rPr>
          <w:rFonts w:hint="eastAsia"/>
          <w:spacing w:val="-180"/>
          <w:position w:val="22"/>
        </w:rPr>
        <w:t>。</w:t>
      </w:r>
      <w:r>
        <w:rPr>
          <w:rFonts w:hint="eastAsia"/>
        </w:rPr>
        <w:t>三十</w:t>
      </w:r>
      <w:r w:rsidRPr="005C410E">
        <w:rPr>
          <w:rFonts w:hint="eastAsia"/>
          <w:spacing w:val="-180"/>
        </w:rPr>
        <w:t>度</w:t>
      </w:r>
      <w:r w:rsidRPr="005C410E">
        <w:rPr>
          <w:rFonts w:hint="eastAsia"/>
          <w:spacing w:val="-180"/>
          <w:position w:val="22"/>
        </w:rPr>
        <w:t>。</w:t>
      </w:r>
      <w:r>
        <w:rPr>
          <w:rFonts w:hint="eastAsia"/>
        </w:rPr>
        <w:t>劉仙臨</w:t>
      </w:r>
      <w:r w:rsidRPr="005C410E">
        <w:rPr>
          <w:rFonts w:hint="eastAsia"/>
          <w:spacing w:val="-180"/>
        </w:rPr>
        <w:t>壇</w:t>
      </w:r>
      <w:r w:rsidRPr="005C410E">
        <w:rPr>
          <w:rFonts w:hint="eastAsia"/>
          <w:spacing w:val="-180"/>
          <w:position w:val="22"/>
        </w:rPr>
        <w:t>。</w:t>
      </w:r>
      <w:r>
        <w:rPr>
          <w:rFonts w:hint="eastAsia"/>
        </w:rPr>
        <w:t>說經</w:t>
      </w:r>
      <w:r w:rsidRPr="005C410E">
        <w:rPr>
          <w:rFonts w:hint="eastAsia"/>
          <w:spacing w:val="-180"/>
        </w:rPr>
        <w:t>語</w:t>
      </w:r>
      <w:r w:rsidRPr="005C410E">
        <w:rPr>
          <w:rFonts w:hint="eastAsia"/>
          <w:spacing w:val="-180"/>
          <w:position w:val="22"/>
        </w:rPr>
        <w:t>。</w:t>
      </w:r>
      <w:r>
        <w:rPr>
          <w:rFonts w:hint="eastAsia"/>
        </w:rPr>
        <w:t>論乩</w:t>
      </w:r>
      <w:r w:rsidRPr="005C410E">
        <w:rPr>
          <w:rFonts w:hint="eastAsia"/>
          <w:spacing w:val="-180"/>
        </w:rPr>
        <w:t>道</w:t>
      </w:r>
      <w:r w:rsidRPr="005C410E">
        <w:rPr>
          <w:rFonts w:hint="eastAsia"/>
          <w:spacing w:val="-180"/>
          <w:position w:val="22"/>
        </w:rPr>
        <w:t>。</w:t>
      </w:r>
      <w:r>
        <w:rPr>
          <w:rFonts w:hint="eastAsia"/>
        </w:rPr>
        <w:t>候</w:t>
      </w:r>
      <w:r w:rsidRPr="005C410E">
        <w:rPr>
          <w:rFonts w:hint="eastAsia"/>
          <w:spacing w:val="-180"/>
        </w:rPr>
        <w:t>去</w:t>
      </w:r>
      <w:r w:rsidRPr="002766CC">
        <w:rPr>
          <w:rFonts w:hint="eastAsia"/>
          <w:spacing w:val="-60"/>
          <w:position w:val="22"/>
        </w:rPr>
        <w:t>。</w:t>
      </w:r>
      <w:r w:rsidRPr="002766CC">
        <w:rPr>
          <w:rFonts w:hint="eastAsia"/>
          <w:position w:val="4"/>
          <w:sz w:val="48"/>
          <w:eastAsianLayout w:id="1718839040" w:combine="1"/>
        </w:rPr>
        <w:t>此時停壇後。見　鎮壇將軍位。仍倒在案下矣。方知昨訓。鎮壇將軍職　師命消司。確已離職。今奉命復職。擊得此魔去也。福坦悔過述事。今得在此驅此大魔。以功得授經語。真幸事也。</w:t>
      </w:r>
      <w:r>
        <w:rPr>
          <w:rFonts w:hint="eastAsia"/>
        </w:rPr>
        <w:t>三十度</w:t>
      </w:r>
      <w:r w:rsidRPr="005C410E">
        <w:rPr>
          <w:rFonts w:hint="eastAsia"/>
          <w:spacing w:val="-180"/>
        </w:rPr>
        <w:t>後</w:t>
      </w:r>
      <w:r w:rsidRPr="005C410E">
        <w:rPr>
          <w:rFonts w:hint="eastAsia"/>
          <w:spacing w:val="-180"/>
          <w:position w:val="22"/>
        </w:rPr>
        <w:t>。</w:t>
      </w:r>
      <w:r>
        <w:rPr>
          <w:rFonts w:hint="eastAsia"/>
        </w:rPr>
        <w:t>遵示請</w:t>
      </w:r>
      <w:r w:rsidRPr="005C410E">
        <w:rPr>
          <w:rFonts w:hint="eastAsia"/>
          <w:spacing w:val="-180"/>
        </w:rPr>
        <w:t>乩</w:t>
      </w:r>
      <w:r w:rsidRPr="005C410E">
        <w:rPr>
          <w:rFonts w:hint="eastAsia"/>
          <w:spacing w:val="-180"/>
          <w:position w:val="22"/>
        </w:rPr>
        <w:t>。</w:t>
      </w:r>
    </w:p>
    <w:p w:rsidR="00BB1D43" w:rsidRDefault="001E46E5" w:rsidP="004535BC">
      <w:pPr>
        <w:pStyle w:val="a9"/>
      </w:pPr>
      <w:r w:rsidRPr="001E46E5">
        <w:rPr>
          <w:rFonts w:ascii="TYSymbols" w:eastAsia="TYSymbols" w:hAnsi="TYSymbols" w:hint="eastAsia"/>
          <w:position w:val="8"/>
          <w:sz w:val="48"/>
          <w:szCs w:val="48"/>
        </w:rPr>
        <w:lastRenderedPageBreak/>
        <w:t>󾐘</w:t>
      </w:r>
      <w:r w:rsidR="00BB1D43">
        <w:rPr>
          <w:rFonts w:hint="eastAsia"/>
        </w:rPr>
        <w:t>鎮經語</w:t>
      </w:r>
      <w:r w:rsidR="00BB1D43" w:rsidRPr="005C410E">
        <w:rPr>
          <w:rFonts w:hint="eastAsia"/>
          <w:spacing w:val="-180"/>
        </w:rPr>
        <w:t>寶</w:t>
      </w:r>
      <w:r w:rsidR="00BB1D43" w:rsidRPr="006F61DC">
        <w:rPr>
          <w:rFonts w:hint="eastAsia"/>
          <w:spacing w:val="-100"/>
          <w:position w:val="22"/>
        </w:rPr>
        <w:t>。</w:t>
      </w:r>
      <w:r w:rsidR="00BB1D43" w:rsidRPr="006F61DC">
        <w:rPr>
          <w:rFonts w:hint="eastAsia"/>
          <w:position w:val="4"/>
          <w:sz w:val="48"/>
          <w:eastAsianLayout w:id="1718839040" w:combine="1"/>
        </w:rPr>
        <w:t>經語不錄</w:t>
      </w:r>
      <w:r w:rsidR="00BB1D43">
        <w:rPr>
          <w:rFonts w:hint="eastAsia"/>
        </w:rPr>
        <w:t>慧仙</w:t>
      </w:r>
      <w:r w:rsidR="00BB1D43" w:rsidRPr="005C410E">
        <w:rPr>
          <w:rFonts w:hint="eastAsia"/>
          <w:spacing w:val="-180"/>
        </w:rPr>
        <w:t>授</w:t>
      </w:r>
      <w:r w:rsidR="00BB1D43" w:rsidRPr="005C410E">
        <w:rPr>
          <w:rFonts w:hint="eastAsia"/>
          <w:spacing w:val="-180"/>
          <w:position w:val="22"/>
        </w:rPr>
        <w:t>。</w:t>
      </w:r>
      <w:r w:rsidR="00BB1D43">
        <w:rPr>
          <w:rFonts w:hint="eastAsia"/>
        </w:rPr>
        <w:t>山精已</w:t>
      </w:r>
      <w:r w:rsidR="00BB1D43" w:rsidRPr="005C410E">
        <w:rPr>
          <w:rFonts w:hint="eastAsia"/>
          <w:spacing w:val="-180"/>
        </w:rPr>
        <w:t>去</w:t>
      </w:r>
      <w:r w:rsidR="00BB1D43" w:rsidRPr="005C410E">
        <w:rPr>
          <w:rFonts w:hint="eastAsia"/>
          <w:spacing w:val="-180"/>
          <w:position w:val="22"/>
        </w:rPr>
        <w:t>。</w:t>
      </w:r>
      <w:r w:rsidR="00BB1D43">
        <w:rPr>
          <w:rFonts w:hint="eastAsia"/>
        </w:rPr>
        <w:t>此地已成福</w:t>
      </w:r>
      <w:r w:rsidR="00BB1D43" w:rsidRPr="005C410E">
        <w:rPr>
          <w:rFonts w:hint="eastAsia"/>
          <w:spacing w:val="-180"/>
        </w:rPr>
        <w:t>地</w:t>
      </w:r>
      <w:r w:rsidR="00BB1D43" w:rsidRPr="005C410E">
        <w:rPr>
          <w:rFonts w:hint="eastAsia"/>
          <w:spacing w:val="-180"/>
          <w:position w:val="22"/>
        </w:rPr>
        <w:t>。</w:t>
      </w:r>
      <w:r w:rsidR="00BB1D43">
        <w:rPr>
          <w:rFonts w:hint="eastAsia"/>
        </w:rPr>
        <w:t>新幕初</w:t>
      </w:r>
      <w:r w:rsidR="00BB1D43" w:rsidRPr="005C410E">
        <w:rPr>
          <w:rFonts w:hint="eastAsia"/>
          <w:spacing w:val="-180"/>
        </w:rPr>
        <w:t>開</w:t>
      </w:r>
      <w:r w:rsidR="00BB1D43" w:rsidRPr="005C410E">
        <w:rPr>
          <w:rFonts w:hint="eastAsia"/>
          <w:spacing w:val="-180"/>
          <w:position w:val="22"/>
        </w:rPr>
        <w:t>。</w:t>
      </w:r>
      <w:r w:rsidR="00BB1D43">
        <w:rPr>
          <w:rFonts w:hint="eastAsia"/>
        </w:rPr>
        <w:t>不足驚</w:t>
      </w:r>
      <w:r w:rsidR="00BB1D43" w:rsidRPr="005C410E">
        <w:rPr>
          <w:rFonts w:hint="eastAsia"/>
          <w:spacing w:val="-180"/>
        </w:rPr>
        <w:t>怪</w:t>
      </w:r>
      <w:r w:rsidR="00BB1D43" w:rsidRPr="005C410E">
        <w:rPr>
          <w:rFonts w:hint="eastAsia"/>
          <w:spacing w:val="-180"/>
          <w:position w:val="22"/>
        </w:rPr>
        <w:t>。</w:t>
      </w:r>
      <w:r w:rsidR="00BB1D43">
        <w:rPr>
          <w:rFonts w:hint="eastAsia"/>
        </w:rPr>
        <w:t>本宅精</w:t>
      </w:r>
      <w:r w:rsidR="00BB1D43" w:rsidRPr="005C410E">
        <w:rPr>
          <w:rFonts w:hint="eastAsia"/>
          <w:spacing w:val="-180"/>
        </w:rPr>
        <w:t>魔</w:t>
      </w:r>
      <w:r w:rsidR="00BB1D43" w:rsidRPr="005C410E">
        <w:rPr>
          <w:rFonts w:hint="eastAsia"/>
          <w:spacing w:val="-180"/>
          <w:position w:val="22"/>
        </w:rPr>
        <w:t>。</w:t>
      </w:r>
      <w:r w:rsidR="00BB1D43">
        <w:rPr>
          <w:rFonts w:hint="eastAsia"/>
        </w:rPr>
        <w:t>從此蕩靖</w:t>
      </w:r>
      <w:r w:rsidR="00BB1D43" w:rsidRPr="005C410E">
        <w:rPr>
          <w:rFonts w:hint="eastAsia"/>
          <w:spacing w:val="-180"/>
        </w:rPr>
        <w:t>矣</w:t>
      </w:r>
      <w:r w:rsidR="00BB1D43" w:rsidRPr="005C410E">
        <w:rPr>
          <w:rFonts w:hint="eastAsia"/>
          <w:spacing w:val="-180"/>
          <w:position w:val="22"/>
        </w:rPr>
        <w:t>。</w:t>
      </w:r>
      <w:r w:rsidR="00BB1D43">
        <w:rPr>
          <w:rFonts w:hint="eastAsia"/>
        </w:rPr>
        <w:t>以後不可缺香火燈</w:t>
      </w:r>
      <w:r w:rsidR="00BB1D43" w:rsidRPr="005C410E">
        <w:rPr>
          <w:rFonts w:hint="eastAsia"/>
          <w:spacing w:val="-180"/>
        </w:rPr>
        <w:t>油</w:t>
      </w:r>
      <w:r w:rsidR="00BB1D43" w:rsidRPr="005C410E">
        <w:rPr>
          <w:rFonts w:hint="eastAsia"/>
          <w:spacing w:val="-180"/>
          <w:position w:val="22"/>
        </w:rPr>
        <w:t>。</w:t>
      </w:r>
      <w:r w:rsidR="00BB1D43">
        <w:rPr>
          <w:rFonts w:hint="eastAsia"/>
        </w:rPr>
        <w:t>自然無</w:t>
      </w:r>
      <w:r w:rsidR="00BB1D43" w:rsidRPr="005C410E">
        <w:rPr>
          <w:rFonts w:hint="eastAsia"/>
          <w:spacing w:val="-180"/>
        </w:rPr>
        <w:t>事</w:t>
      </w:r>
      <w:r w:rsidR="00BB1D43" w:rsidRPr="005C410E">
        <w:rPr>
          <w:rFonts w:hint="eastAsia"/>
          <w:spacing w:val="-180"/>
          <w:position w:val="22"/>
        </w:rPr>
        <w:t>。</w:t>
      </w:r>
    </w:p>
    <w:p w:rsidR="00BB1D43" w:rsidRDefault="00BB1D43" w:rsidP="004535BC">
      <w:pPr>
        <w:pStyle w:val="a9"/>
      </w:pPr>
      <w:r>
        <w:rPr>
          <w:rFonts w:hint="eastAsia"/>
        </w:rPr>
        <w:t>師諭至乩道</w:t>
      </w:r>
      <w:r w:rsidRPr="005C410E">
        <w:rPr>
          <w:rFonts w:hint="eastAsia"/>
          <w:spacing w:val="-180"/>
        </w:rPr>
        <w:t>論</w:t>
      </w:r>
      <w:r w:rsidRPr="005C410E">
        <w:rPr>
          <w:rFonts w:hint="eastAsia"/>
          <w:spacing w:val="-180"/>
          <w:position w:val="22"/>
        </w:rPr>
        <w:t>。</w:t>
      </w:r>
      <w:r>
        <w:rPr>
          <w:rFonts w:hint="eastAsia"/>
        </w:rPr>
        <w:t>午後鎮壇將軍立言圖說十二副經三</w:t>
      </w:r>
      <w:r w:rsidRPr="005C410E">
        <w:rPr>
          <w:rFonts w:hint="eastAsia"/>
          <w:spacing w:val="-180"/>
        </w:rPr>
        <w:t>節</w:t>
      </w:r>
      <w:r w:rsidRPr="005C410E">
        <w:rPr>
          <w:rFonts w:hint="eastAsia"/>
          <w:spacing w:val="-180"/>
          <w:position w:val="22"/>
        </w:rPr>
        <w:t>。</w:t>
      </w:r>
      <w:r>
        <w:rPr>
          <w:rFonts w:hint="eastAsia"/>
        </w:rPr>
        <w:t>可知大略</w:t>
      </w:r>
      <w:r w:rsidRPr="005C410E">
        <w:rPr>
          <w:rFonts w:hint="eastAsia"/>
          <w:spacing w:val="-180"/>
        </w:rPr>
        <w:t>已</w:t>
      </w:r>
      <w:r w:rsidRPr="005C410E">
        <w:rPr>
          <w:rFonts w:hint="eastAsia"/>
          <w:spacing w:val="-180"/>
          <w:position w:val="22"/>
        </w:rPr>
        <w:t>。</w:t>
      </w:r>
      <w:r>
        <w:rPr>
          <w:rFonts w:hint="eastAsia"/>
        </w:rPr>
        <w:t xml:space="preserve">午壇濟子像前候　</w:t>
      </w:r>
      <w:r w:rsidRPr="005C410E">
        <w:rPr>
          <w:rFonts w:hint="eastAsia"/>
          <w:spacing w:val="-180"/>
        </w:rPr>
        <w:t>訓</w:t>
      </w:r>
      <w:r w:rsidRPr="005C410E">
        <w:rPr>
          <w:rFonts w:hint="eastAsia"/>
          <w:spacing w:val="-180"/>
          <w:position w:val="22"/>
        </w:rPr>
        <w:t>。</w:t>
      </w:r>
      <w:r>
        <w:rPr>
          <w:rFonts w:hint="eastAsia"/>
        </w:rPr>
        <w:t>賜像仍在緣壇</w:t>
      </w:r>
      <w:r w:rsidRPr="005C410E">
        <w:rPr>
          <w:rFonts w:hint="eastAsia"/>
          <w:spacing w:val="-180"/>
        </w:rPr>
        <w:t>也</w:t>
      </w:r>
      <w:r w:rsidRPr="005C410E">
        <w:rPr>
          <w:rFonts w:hint="eastAsia"/>
          <w:spacing w:val="-180"/>
          <w:position w:val="22"/>
        </w:rPr>
        <w:t>。</w:t>
      </w:r>
      <w:r>
        <w:rPr>
          <w:rFonts w:hint="eastAsia"/>
        </w:rPr>
        <w:t>七子戌</w:t>
      </w:r>
      <w:r w:rsidRPr="006F61DC">
        <w:rPr>
          <w:rFonts w:hint="eastAsia"/>
        </w:rPr>
        <w:t>到</w:t>
      </w:r>
      <w:r w:rsidRPr="006F61DC">
        <w:rPr>
          <w:rFonts w:hint="eastAsia"/>
          <w:position w:val="4"/>
          <w:sz w:val="48"/>
          <w:eastAsianLayout w:id="1718839040" w:combine="1"/>
        </w:rPr>
        <w:t>七子指領像七人也</w:t>
      </w:r>
      <w:r>
        <w:rPr>
          <w:rFonts w:hint="eastAsia"/>
        </w:rPr>
        <w:t>午刻准緩三十</w:t>
      </w:r>
      <w:r w:rsidRPr="005C410E">
        <w:rPr>
          <w:rFonts w:hint="eastAsia"/>
          <w:spacing w:val="-180"/>
        </w:rPr>
        <w:t>度</w:t>
      </w:r>
      <w:r w:rsidRPr="006F61DC">
        <w:rPr>
          <w:rFonts w:hint="eastAsia"/>
          <w:spacing w:val="-100"/>
          <w:position w:val="22"/>
        </w:rPr>
        <w:t>。</w:t>
      </w:r>
      <w:r w:rsidRPr="006F61DC">
        <w:rPr>
          <w:rFonts w:hint="eastAsia"/>
          <w:position w:val="4"/>
          <w:sz w:val="48"/>
          <w:eastAsianLayout w:id="1718839040" w:combine="1"/>
        </w:rPr>
        <w:t>福緣有軍事會議請假</w:t>
      </w:r>
      <w:r>
        <w:rPr>
          <w:rFonts w:hint="eastAsia"/>
        </w:rPr>
        <w:t>不</w:t>
      </w:r>
      <w:r w:rsidRPr="005C410E">
        <w:rPr>
          <w:rFonts w:hint="eastAsia"/>
          <w:spacing w:val="-180"/>
        </w:rPr>
        <w:t>誤</w:t>
      </w:r>
      <w:r w:rsidRPr="005C410E">
        <w:rPr>
          <w:rFonts w:hint="eastAsia"/>
          <w:spacing w:val="-180"/>
          <w:position w:val="22"/>
        </w:rPr>
        <w:t>。</w:t>
      </w:r>
      <w:r>
        <w:rPr>
          <w:rFonts w:hint="eastAsia"/>
        </w:rPr>
        <w:t>吾回復命</w:t>
      </w:r>
      <w:r w:rsidRPr="005C410E">
        <w:rPr>
          <w:rFonts w:hint="eastAsia"/>
          <w:spacing w:val="-180"/>
        </w:rPr>
        <w:t>去</w:t>
      </w:r>
      <w:r w:rsidRPr="005C410E">
        <w:rPr>
          <w:rFonts w:hint="eastAsia"/>
          <w:spacing w:val="-180"/>
          <w:position w:val="22"/>
        </w:rPr>
        <w:t>。</w:t>
      </w:r>
    </w:p>
    <w:p w:rsidR="00BB1D43" w:rsidRDefault="00BB1D43" w:rsidP="00553F22">
      <w:pPr>
        <w:pStyle w:val="ae"/>
      </w:pPr>
      <w:r>
        <w:rPr>
          <w:rFonts w:hint="eastAsia"/>
        </w:rPr>
        <w:t>謹案庚申傳經</w:t>
      </w:r>
      <w:r w:rsidRPr="005C410E">
        <w:rPr>
          <w:rFonts w:hint="eastAsia"/>
          <w:spacing w:val="-180"/>
        </w:rPr>
        <w:t>時</w:t>
      </w:r>
      <w:r w:rsidRPr="005C410E">
        <w:rPr>
          <w:rFonts w:hint="eastAsia"/>
          <w:spacing w:val="-180"/>
          <w:position w:val="22"/>
        </w:rPr>
        <w:t>。</w:t>
      </w:r>
      <w:r>
        <w:rPr>
          <w:rFonts w:hint="eastAsia"/>
        </w:rPr>
        <w:t>午經正</w:t>
      </w:r>
      <w:r w:rsidRPr="005C410E">
        <w:rPr>
          <w:rFonts w:hint="eastAsia"/>
          <w:spacing w:val="-180"/>
        </w:rPr>
        <w:t>集</w:t>
      </w:r>
      <w:r w:rsidRPr="005C410E">
        <w:rPr>
          <w:rFonts w:hint="eastAsia"/>
          <w:spacing w:val="-180"/>
          <w:position w:val="22"/>
        </w:rPr>
        <w:t>。</w:t>
      </w:r>
      <w:r>
        <w:rPr>
          <w:rFonts w:hint="eastAsia"/>
        </w:rPr>
        <w:t>忽授忽止者屢</w:t>
      </w:r>
      <w:r w:rsidRPr="005C410E">
        <w:rPr>
          <w:rFonts w:hint="eastAsia"/>
          <w:spacing w:val="-180"/>
        </w:rPr>
        <w:t>矣</w:t>
      </w:r>
      <w:r w:rsidRPr="006F61DC">
        <w:rPr>
          <w:rFonts w:hint="eastAsia"/>
          <w:spacing w:val="-100"/>
          <w:position w:val="22"/>
        </w:rPr>
        <w:t>。</w:t>
      </w:r>
      <w:r w:rsidRPr="006F61DC">
        <w:rPr>
          <w:rFonts w:hint="eastAsia"/>
          <w:position w:val="4"/>
          <w:sz w:val="48"/>
          <w:eastAsianLayout w:id="1718839040" w:combine="1"/>
        </w:rPr>
        <w:t>見以上各訓。</w:t>
      </w:r>
      <w:r>
        <w:rPr>
          <w:rFonts w:hint="eastAsia"/>
        </w:rPr>
        <w:t>既而唐丁入</w:t>
      </w:r>
      <w:r w:rsidRPr="005C410E">
        <w:rPr>
          <w:rFonts w:hint="eastAsia"/>
          <w:spacing w:val="-180"/>
        </w:rPr>
        <w:t>壇</w:t>
      </w:r>
      <w:r w:rsidRPr="005C410E">
        <w:rPr>
          <w:rFonts w:hint="eastAsia"/>
          <w:spacing w:val="-180"/>
          <w:position w:val="22"/>
        </w:rPr>
        <w:t>。</w:t>
      </w:r>
      <w:r>
        <w:rPr>
          <w:rFonts w:hint="eastAsia"/>
        </w:rPr>
        <w:t>蒙准授午經圖</w:t>
      </w:r>
      <w:r w:rsidRPr="005C410E">
        <w:rPr>
          <w:rFonts w:hint="eastAsia"/>
          <w:spacing w:val="-180"/>
        </w:rPr>
        <w:t>說</w:t>
      </w:r>
      <w:r w:rsidRPr="005C410E">
        <w:rPr>
          <w:rFonts w:hint="eastAsia"/>
          <w:spacing w:val="-180"/>
          <w:position w:val="22"/>
        </w:rPr>
        <w:t>。</w:t>
      </w:r>
      <w:r>
        <w:rPr>
          <w:rFonts w:hint="eastAsia"/>
        </w:rPr>
        <w:t>嗣各弟子潔誠侮</w:t>
      </w:r>
      <w:r w:rsidRPr="005C410E">
        <w:rPr>
          <w:rFonts w:hint="eastAsia"/>
          <w:spacing w:val="-180"/>
        </w:rPr>
        <w:t>過</w:t>
      </w:r>
      <w:r w:rsidRPr="005C410E">
        <w:rPr>
          <w:rFonts w:hint="eastAsia"/>
          <w:spacing w:val="-180"/>
          <w:position w:val="22"/>
        </w:rPr>
        <w:t>。</w:t>
      </w:r>
      <w:r>
        <w:rPr>
          <w:rFonts w:hint="eastAsia"/>
        </w:rPr>
        <w:t>籲懇</w:t>
      </w:r>
      <w:r>
        <w:t xml:space="preserve">　</w:t>
      </w:r>
      <w:r>
        <w:rPr>
          <w:rFonts w:hint="eastAsia"/>
        </w:rPr>
        <w:t>天</w:t>
      </w:r>
      <w:r w:rsidRPr="005C410E">
        <w:rPr>
          <w:rFonts w:hint="eastAsia"/>
          <w:spacing w:val="-180"/>
        </w:rPr>
        <w:t>恩</w:t>
      </w:r>
      <w:r w:rsidRPr="005C410E">
        <w:rPr>
          <w:rFonts w:hint="eastAsia"/>
          <w:spacing w:val="-180"/>
          <w:position w:val="22"/>
        </w:rPr>
        <w:t>。</w:t>
      </w:r>
      <w:r>
        <w:rPr>
          <w:rFonts w:hint="eastAsia"/>
        </w:rPr>
        <w:t>猶有十餘萬言炁功</w:t>
      </w:r>
      <w:r w:rsidRPr="005C410E">
        <w:rPr>
          <w:rFonts w:hint="eastAsia"/>
          <w:spacing w:val="-180"/>
        </w:rPr>
        <w:t>篇</w:t>
      </w:r>
      <w:r w:rsidRPr="005C410E">
        <w:rPr>
          <w:rFonts w:hint="eastAsia"/>
          <w:spacing w:val="-180"/>
          <w:position w:val="22"/>
        </w:rPr>
        <w:t>。</w:t>
      </w:r>
      <w:r>
        <w:rPr>
          <w:rFonts w:hint="eastAsia"/>
        </w:rPr>
        <w:t>可邀</w:t>
      </w:r>
    </w:p>
    <w:p w:rsidR="00BB1D43" w:rsidRDefault="00BB1D43" w:rsidP="00553F22">
      <w:pPr>
        <w:pStyle w:val="ae"/>
      </w:pPr>
      <w:r>
        <w:rPr>
          <w:rFonts w:hint="eastAsia"/>
        </w:rPr>
        <w:t>仙師賞賜魯壇之</w:t>
      </w:r>
      <w:r w:rsidRPr="005C410E">
        <w:rPr>
          <w:rFonts w:hint="eastAsia"/>
          <w:spacing w:val="-180"/>
        </w:rPr>
        <w:t>訓</w:t>
      </w:r>
      <w:r w:rsidRPr="005C410E">
        <w:rPr>
          <w:rFonts w:hint="eastAsia"/>
          <w:spacing w:val="-180"/>
          <w:position w:val="22"/>
        </w:rPr>
        <w:t>。</w:t>
      </w:r>
      <w:r>
        <w:rPr>
          <w:rFonts w:hint="eastAsia"/>
        </w:rPr>
        <w:t>今日以諸弟子中有氣分道背之</w:t>
      </w:r>
      <w:r w:rsidRPr="005C410E">
        <w:rPr>
          <w:rFonts w:hint="eastAsia"/>
          <w:spacing w:val="-180"/>
        </w:rPr>
        <w:t>勢</w:t>
      </w:r>
      <w:r w:rsidRPr="005C410E">
        <w:rPr>
          <w:rFonts w:hint="eastAsia"/>
          <w:spacing w:val="-180"/>
          <w:position w:val="22"/>
        </w:rPr>
        <w:t>。</w:t>
      </w:r>
      <w:r>
        <w:rPr>
          <w:rFonts w:hint="eastAsia"/>
        </w:rPr>
        <w:t>不僅午經停</w:t>
      </w:r>
      <w:r w:rsidRPr="005C410E">
        <w:rPr>
          <w:rFonts w:hint="eastAsia"/>
          <w:spacing w:val="-180"/>
        </w:rPr>
        <w:t>授</w:t>
      </w:r>
      <w:r w:rsidRPr="005C410E">
        <w:rPr>
          <w:rFonts w:hint="eastAsia"/>
          <w:spacing w:val="-180"/>
          <w:position w:val="22"/>
        </w:rPr>
        <w:t>。</w:t>
      </w:r>
      <w:r>
        <w:rPr>
          <w:rFonts w:hint="eastAsia"/>
        </w:rPr>
        <w:t>並圖</w:t>
      </w:r>
      <w:r w:rsidRPr="005C410E">
        <w:rPr>
          <w:rFonts w:hint="eastAsia"/>
          <w:spacing w:val="-180"/>
        </w:rPr>
        <w:t>說</w:t>
      </w:r>
      <w:r w:rsidRPr="005C410E">
        <w:rPr>
          <w:rFonts w:hint="eastAsia"/>
          <w:spacing w:val="-180"/>
          <w:position w:val="22"/>
        </w:rPr>
        <w:t>。</w:t>
      </w:r>
      <w:r>
        <w:rPr>
          <w:rFonts w:hint="eastAsia"/>
        </w:rPr>
        <w:t>賜</w:t>
      </w:r>
      <w:r w:rsidRPr="005C410E">
        <w:rPr>
          <w:rFonts w:hint="eastAsia"/>
          <w:spacing w:val="-180"/>
        </w:rPr>
        <w:t>像</w:t>
      </w:r>
      <w:r w:rsidRPr="005C410E">
        <w:rPr>
          <w:rFonts w:hint="eastAsia"/>
          <w:spacing w:val="-180"/>
          <w:position w:val="22"/>
        </w:rPr>
        <w:t>。</w:t>
      </w:r>
      <w:r>
        <w:rPr>
          <w:rFonts w:hint="eastAsia"/>
        </w:rPr>
        <w:t>照</w:t>
      </w:r>
      <w:r w:rsidRPr="005C410E">
        <w:rPr>
          <w:rFonts w:hint="eastAsia"/>
          <w:spacing w:val="-180"/>
        </w:rPr>
        <w:t>像</w:t>
      </w:r>
      <w:r w:rsidRPr="005C410E">
        <w:rPr>
          <w:rFonts w:hint="eastAsia"/>
          <w:spacing w:val="-180"/>
          <w:position w:val="22"/>
        </w:rPr>
        <w:t>。</w:t>
      </w:r>
      <w:r>
        <w:rPr>
          <w:rFonts w:hint="eastAsia"/>
        </w:rPr>
        <w:t>賜經銘均不授</w:t>
      </w:r>
      <w:r w:rsidRPr="005C410E">
        <w:rPr>
          <w:rFonts w:hint="eastAsia"/>
          <w:spacing w:val="-180"/>
        </w:rPr>
        <w:t>矣</w:t>
      </w:r>
      <w:r w:rsidRPr="005C410E">
        <w:rPr>
          <w:rFonts w:hint="eastAsia"/>
          <w:spacing w:val="-180"/>
          <w:position w:val="22"/>
        </w:rPr>
        <w:t>。</w:t>
      </w:r>
      <w:r>
        <w:rPr>
          <w:rFonts w:hint="eastAsia"/>
        </w:rPr>
        <w:t>寶亦停製等</w:t>
      </w:r>
      <w:r w:rsidRPr="005C410E">
        <w:rPr>
          <w:rFonts w:hint="eastAsia"/>
          <w:spacing w:val="-180"/>
        </w:rPr>
        <w:t>諭</w:t>
      </w:r>
      <w:r w:rsidRPr="005C410E">
        <w:rPr>
          <w:rFonts w:hint="eastAsia"/>
          <w:spacing w:val="-180"/>
          <w:position w:val="22"/>
        </w:rPr>
        <w:t>。</w:t>
      </w:r>
      <w:r>
        <w:rPr>
          <w:rFonts w:hint="eastAsia"/>
        </w:rPr>
        <w:t>聆訓之</w:t>
      </w:r>
      <w:r w:rsidRPr="005C410E">
        <w:rPr>
          <w:rFonts w:hint="eastAsia"/>
          <w:spacing w:val="-180"/>
        </w:rPr>
        <w:t>下</w:t>
      </w:r>
      <w:r w:rsidRPr="005C410E">
        <w:rPr>
          <w:rFonts w:hint="eastAsia"/>
          <w:spacing w:val="-180"/>
          <w:position w:val="22"/>
        </w:rPr>
        <w:t>。</w:t>
      </w:r>
      <w:r>
        <w:rPr>
          <w:rFonts w:hint="eastAsia"/>
        </w:rPr>
        <w:t>諸弟子均惶悚莫名無可為</w:t>
      </w:r>
      <w:r w:rsidRPr="005C410E">
        <w:rPr>
          <w:rFonts w:hint="eastAsia"/>
          <w:spacing w:val="-180"/>
        </w:rPr>
        <w:t>計</w:t>
      </w:r>
      <w:r w:rsidRPr="005C410E">
        <w:rPr>
          <w:rFonts w:hint="eastAsia"/>
          <w:spacing w:val="-180"/>
          <w:position w:val="22"/>
        </w:rPr>
        <w:t>。</w:t>
      </w:r>
      <w:r>
        <w:rPr>
          <w:rFonts w:hint="eastAsia"/>
        </w:rPr>
        <w:t>默福二子以職責所</w:t>
      </w:r>
      <w:r w:rsidRPr="005C410E">
        <w:rPr>
          <w:rFonts w:hint="eastAsia"/>
          <w:spacing w:val="-180"/>
        </w:rPr>
        <w:t>在</w:t>
      </w:r>
      <w:r w:rsidRPr="005C410E">
        <w:rPr>
          <w:rFonts w:hint="eastAsia"/>
          <w:spacing w:val="-180"/>
          <w:position w:val="22"/>
        </w:rPr>
        <w:t>。</w:t>
      </w:r>
      <w:r>
        <w:rPr>
          <w:rFonts w:hint="eastAsia"/>
        </w:rPr>
        <w:t>不得已於無可為力之</w:t>
      </w:r>
      <w:r w:rsidRPr="005C410E">
        <w:rPr>
          <w:rFonts w:hint="eastAsia"/>
          <w:spacing w:val="-180"/>
        </w:rPr>
        <w:t>中</w:t>
      </w:r>
      <w:r w:rsidRPr="005C410E">
        <w:rPr>
          <w:rFonts w:hint="eastAsia"/>
          <w:spacing w:val="-180"/>
          <w:position w:val="22"/>
        </w:rPr>
        <w:t>。</w:t>
      </w:r>
      <w:r>
        <w:rPr>
          <w:rFonts w:hint="eastAsia"/>
        </w:rPr>
        <w:t>乃有四季花園之</w:t>
      </w:r>
      <w:r w:rsidRPr="005C410E">
        <w:rPr>
          <w:rFonts w:hint="eastAsia"/>
          <w:spacing w:val="-180"/>
        </w:rPr>
        <w:t>請</w:t>
      </w:r>
      <w:r w:rsidRPr="005C410E">
        <w:rPr>
          <w:rFonts w:hint="eastAsia"/>
          <w:spacing w:val="-180"/>
          <w:position w:val="22"/>
        </w:rPr>
        <w:t>。</w:t>
      </w:r>
      <w:r>
        <w:rPr>
          <w:rFonts w:hint="eastAsia"/>
        </w:rPr>
        <w:t>幸獲邀</w:t>
      </w:r>
      <w:r w:rsidRPr="005C410E">
        <w:rPr>
          <w:rFonts w:hint="eastAsia"/>
          <w:spacing w:val="-180"/>
        </w:rPr>
        <w:t>准</w:t>
      </w:r>
      <w:r w:rsidRPr="005C410E">
        <w:rPr>
          <w:rFonts w:hint="eastAsia"/>
          <w:spacing w:val="-180"/>
          <w:position w:val="22"/>
        </w:rPr>
        <w:t>。</w:t>
      </w:r>
      <w:r>
        <w:rPr>
          <w:rFonts w:hint="eastAsia"/>
        </w:rPr>
        <w:t>仍授圖</w:t>
      </w:r>
      <w:r w:rsidRPr="005C410E">
        <w:rPr>
          <w:rFonts w:hint="eastAsia"/>
          <w:spacing w:val="-180"/>
        </w:rPr>
        <w:t>說</w:t>
      </w:r>
      <w:r w:rsidRPr="005C410E">
        <w:rPr>
          <w:rFonts w:hint="eastAsia"/>
          <w:spacing w:val="-180"/>
          <w:position w:val="22"/>
        </w:rPr>
        <w:t>。</w:t>
      </w:r>
      <w:r>
        <w:rPr>
          <w:rFonts w:hint="eastAsia"/>
        </w:rPr>
        <w:t>以完全</w:t>
      </w:r>
      <w:r w:rsidRPr="005C410E">
        <w:rPr>
          <w:rFonts w:hint="eastAsia"/>
          <w:spacing w:val="-180"/>
        </w:rPr>
        <w:t>經</w:t>
      </w:r>
      <w:r w:rsidRPr="005C410E">
        <w:rPr>
          <w:rFonts w:hint="eastAsia"/>
          <w:spacing w:val="-180"/>
          <w:position w:val="22"/>
        </w:rPr>
        <w:t>。</w:t>
      </w:r>
      <w:r>
        <w:rPr>
          <w:rFonts w:hint="eastAsia"/>
        </w:rPr>
        <w:t>誠不幸中之大幸</w:t>
      </w:r>
      <w:r w:rsidRPr="005C410E">
        <w:rPr>
          <w:rFonts w:hint="eastAsia"/>
          <w:spacing w:val="-180"/>
        </w:rPr>
        <w:t>也</w:t>
      </w:r>
      <w:r w:rsidRPr="005C410E">
        <w:rPr>
          <w:rFonts w:hint="eastAsia"/>
          <w:spacing w:val="-180"/>
          <w:position w:val="22"/>
        </w:rPr>
        <w:t>。</w:t>
      </w:r>
      <w:r>
        <w:rPr>
          <w:rFonts w:hint="eastAsia"/>
        </w:rPr>
        <w:t>嗣於辛酉設院</w:t>
      </w:r>
      <w:r w:rsidRPr="005C410E">
        <w:rPr>
          <w:rFonts w:hint="eastAsia"/>
          <w:spacing w:val="-180"/>
        </w:rPr>
        <w:t>後</w:t>
      </w:r>
      <w:r w:rsidRPr="005C410E">
        <w:rPr>
          <w:rFonts w:hint="eastAsia"/>
          <w:spacing w:val="-180"/>
          <w:position w:val="22"/>
        </w:rPr>
        <w:t>。</w:t>
      </w:r>
      <w:r>
        <w:rPr>
          <w:rFonts w:hint="eastAsia"/>
        </w:rPr>
        <w:t>高華普於是年冬季在濟寧創</w:t>
      </w:r>
      <w:r w:rsidRPr="005C410E">
        <w:rPr>
          <w:rFonts w:hint="eastAsia"/>
          <w:spacing w:val="-180"/>
        </w:rPr>
        <w:t>院</w:t>
      </w:r>
      <w:r w:rsidRPr="005C410E">
        <w:rPr>
          <w:rFonts w:hint="eastAsia"/>
          <w:spacing w:val="-180"/>
          <w:position w:val="22"/>
        </w:rPr>
        <w:t>。</w:t>
      </w:r>
      <w:r>
        <w:rPr>
          <w:rFonts w:hint="eastAsia"/>
        </w:rPr>
        <w:t>和真時亦在</w:t>
      </w:r>
      <w:r w:rsidRPr="005C410E">
        <w:rPr>
          <w:rFonts w:hint="eastAsia"/>
          <w:spacing w:val="-180"/>
        </w:rPr>
        <w:t>寧</w:t>
      </w:r>
      <w:r w:rsidRPr="005C410E">
        <w:rPr>
          <w:rFonts w:hint="eastAsia"/>
          <w:spacing w:val="-180"/>
          <w:position w:val="22"/>
        </w:rPr>
        <w:t>。</w:t>
      </w:r>
      <w:r>
        <w:rPr>
          <w:rFonts w:hint="eastAsia"/>
        </w:rPr>
        <w:t>假小鄔家街查姓宅</w:t>
      </w:r>
      <w:r w:rsidRPr="005C410E">
        <w:rPr>
          <w:rFonts w:hint="eastAsia"/>
          <w:spacing w:val="-180"/>
        </w:rPr>
        <w:t>內</w:t>
      </w:r>
      <w:r w:rsidRPr="005C410E">
        <w:rPr>
          <w:rFonts w:hint="eastAsia"/>
          <w:spacing w:val="-180"/>
          <w:position w:val="22"/>
        </w:rPr>
        <w:t>。</w:t>
      </w:r>
      <w:r>
        <w:rPr>
          <w:rFonts w:hint="eastAsia"/>
        </w:rPr>
        <w:t>成立道</w:t>
      </w:r>
      <w:r w:rsidRPr="005C410E">
        <w:rPr>
          <w:rFonts w:hint="eastAsia"/>
          <w:spacing w:val="-180"/>
        </w:rPr>
        <w:t>院</w:t>
      </w:r>
      <w:r w:rsidRPr="005C410E">
        <w:rPr>
          <w:rFonts w:hint="eastAsia"/>
          <w:spacing w:val="-180"/>
          <w:position w:val="22"/>
        </w:rPr>
        <w:t>。</w:t>
      </w:r>
      <w:r>
        <w:rPr>
          <w:rFonts w:hint="eastAsia"/>
        </w:rPr>
        <w:lastRenderedPageBreak/>
        <w:t>該宅花園中有屋三</w:t>
      </w:r>
      <w:r w:rsidRPr="005C410E">
        <w:rPr>
          <w:rFonts w:hint="eastAsia"/>
          <w:spacing w:val="-180"/>
        </w:rPr>
        <w:t>間</w:t>
      </w:r>
      <w:r w:rsidRPr="005C410E">
        <w:rPr>
          <w:rFonts w:hint="eastAsia"/>
          <w:spacing w:val="-180"/>
          <w:position w:val="22"/>
        </w:rPr>
        <w:t>。</w:t>
      </w:r>
      <w:r>
        <w:rPr>
          <w:rFonts w:hint="eastAsia"/>
        </w:rPr>
        <w:t>顏曰三間舊草</w:t>
      </w:r>
      <w:r w:rsidRPr="005C410E">
        <w:rPr>
          <w:rFonts w:hint="eastAsia"/>
          <w:spacing w:val="-180"/>
        </w:rPr>
        <w:t>堂</w:t>
      </w:r>
      <w:r w:rsidRPr="005C410E">
        <w:rPr>
          <w:rFonts w:hint="eastAsia"/>
          <w:spacing w:val="-180"/>
          <w:position w:val="22"/>
        </w:rPr>
        <w:t>。</w:t>
      </w:r>
      <w:r>
        <w:rPr>
          <w:rFonts w:hint="eastAsia"/>
        </w:rPr>
        <w:t>嗣十二月二十四</w:t>
      </w:r>
      <w:r w:rsidRPr="005C410E">
        <w:rPr>
          <w:rFonts w:hint="eastAsia"/>
          <w:spacing w:val="-180"/>
        </w:rPr>
        <w:t>日</w:t>
      </w:r>
      <w:r w:rsidRPr="005C410E">
        <w:rPr>
          <w:rFonts w:hint="eastAsia"/>
          <w:spacing w:val="-180"/>
          <w:position w:val="22"/>
        </w:rPr>
        <w:t>。</w:t>
      </w:r>
    </w:p>
    <w:p w:rsidR="00BB1D43" w:rsidRDefault="00BB1D43" w:rsidP="004535BC">
      <w:pPr>
        <w:pStyle w:val="a9"/>
      </w:pPr>
      <w:r>
        <w:rPr>
          <w:rFonts w:hint="eastAsia"/>
        </w:rPr>
        <w:t>老祖在母院訓</w:t>
      </w:r>
      <w:r w:rsidRPr="005C410E">
        <w:rPr>
          <w:rFonts w:hint="eastAsia"/>
          <w:spacing w:val="-180"/>
        </w:rPr>
        <w:t>云</w:t>
      </w:r>
      <w:r w:rsidRPr="005C410E">
        <w:rPr>
          <w:rFonts w:hint="eastAsia"/>
          <w:spacing w:val="-180"/>
          <w:position w:val="22"/>
        </w:rPr>
        <w:t>。</w:t>
      </w:r>
      <w:r w:rsidR="005E7F74" w:rsidRPr="005E7F74">
        <w:rPr>
          <w:rFonts w:ascii="TYSymbols" w:eastAsia="TYSymbols" w:hAnsi="TYSymbols" w:hint="eastAsia"/>
          <w:color w:val="FF0000"/>
        </w:rPr>
        <w:t>󾒚󾒛</w:t>
      </w:r>
      <w:r>
        <w:rPr>
          <w:rFonts w:hint="eastAsia"/>
        </w:rPr>
        <w:t>自草屋</w:t>
      </w:r>
      <w:r w:rsidRPr="005C410E">
        <w:rPr>
          <w:rFonts w:hint="eastAsia"/>
          <w:spacing w:val="-180"/>
        </w:rPr>
        <w:t>來</w:t>
      </w:r>
      <w:r w:rsidRPr="005C410E">
        <w:rPr>
          <w:rFonts w:hint="eastAsia"/>
          <w:spacing w:val="-180"/>
          <w:position w:val="22"/>
        </w:rPr>
        <w:t>。</w:t>
      </w:r>
      <w:r>
        <w:rPr>
          <w:rFonts w:hint="eastAsia"/>
        </w:rPr>
        <w:t>今日正</w:t>
      </w:r>
      <w:r w:rsidRPr="005C410E">
        <w:rPr>
          <w:rFonts w:hint="eastAsia"/>
          <w:spacing w:val="-180"/>
        </w:rPr>
        <w:t>期</w:t>
      </w:r>
      <w:r w:rsidRPr="005C410E">
        <w:rPr>
          <w:rFonts w:hint="eastAsia"/>
          <w:spacing w:val="-180"/>
          <w:position w:val="22"/>
        </w:rPr>
        <w:t>。</w:t>
      </w:r>
      <w:r>
        <w:rPr>
          <w:rFonts w:hint="eastAsia"/>
        </w:rPr>
        <w:t>又是去年大經告成之</w:t>
      </w:r>
      <w:r w:rsidRPr="005C410E">
        <w:rPr>
          <w:rFonts w:hint="eastAsia"/>
          <w:spacing w:val="-180"/>
        </w:rPr>
        <w:t>日</w:t>
      </w:r>
      <w:r w:rsidRPr="005C410E">
        <w:rPr>
          <w:rFonts w:hint="eastAsia"/>
          <w:spacing w:val="-180"/>
          <w:position w:val="22"/>
        </w:rPr>
        <w:t>。</w:t>
      </w:r>
      <w:r>
        <w:rPr>
          <w:rFonts w:hint="eastAsia"/>
        </w:rPr>
        <w:t>明年春日後真經正</w:t>
      </w:r>
      <w:r w:rsidRPr="005C410E">
        <w:rPr>
          <w:rFonts w:hint="eastAsia"/>
          <w:spacing w:val="-180"/>
        </w:rPr>
        <w:t>篇</w:t>
      </w:r>
      <w:r w:rsidRPr="005C410E">
        <w:rPr>
          <w:rFonts w:hint="eastAsia"/>
          <w:spacing w:val="-180"/>
          <w:position w:val="22"/>
        </w:rPr>
        <w:t>。</w:t>
      </w:r>
      <w:r>
        <w:rPr>
          <w:rFonts w:hint="eastAsia"/>
        </w:rPr>
        <w:t>有基可悟</w:t>
      </w:r>
      <w:r w:rsidRPr="005C410E">
        <w:rPr>
          <w:rFonts w:hint="eastAsia"/>
          <w:spacing w:val="-180"/>
        </w:rPr>
        <w:t>已</w:t>
      </w:r>
      <w:r w:rsidRPr="005C410E">
        <w:rPr>
          <w:rFonts w:hint="eastAsia"/>
          <w:spacing w:val="-180"/>
          <w:position w:val="22"/>
        </w:rPr>
        <w:t>。</w:t>
      </w:r>
      <w:r>
        <w:rPr>
          <w:rFonts w:hint="eastAsia"/>
        </w:rPr>
        <w:t>三間草屋早無</w:t>
      </w:r>
      <w:r w:rsidRPr="005C410E">
        <w:rPr>
          <w:rFonts w:hint="eastAsia"/>
          <w:spacing w:val="-180"/>
        </w:rPr>
        <w:t>形</w:t>
      </w:r>
      <w:r w:rsidRPr="005C410E">
        <w:rPr>
          <w:rFonts w:hint="eastAsia"/>
          <w:spacing w:val="-180"/>
          <w:position w:val="22"/>
        </w:rPr>
        <w:t>。</w:t>
      </w:r>
      <w:r>
        <w:rPr>
          <w:rFonts w:hint="eastAsia"/>
        </w:rPr>
        <w:t>博得橫檐五字</w:t>
      </w:r>
      <w:r w:rsidRPr="005C410E">
        <w:rPr>
          <w:rFonts w:hint="eastAsia"/>
          <w:spacing w:val="-180"/>
        </w:rPr>
        <w:t>馨</w:t>
      </w:r>
      <w:r w:rsidRPr="005C410E">
        <w:rPr>
          <w:rFonts w:hint="eastAsia"/>
          <w:spacing w:val="-180"/>
          <w:position w:val="22"/>
        </w:rPr>
        <w:t>。</w:t>
      </w:r>
      <w:r>
        <w:rPr>
          <w:rFonts w:hint="eastAsia"/>
        </w:rPr>
        <w:t>不是楊家春四</w:t>
      </w:r>
      <w:r w:rsidRPr="005C410E">
        <w:rPr>
          <w:rFonts w:hint="eastAsia"/>
          <w:spacing w:val="-180"/>
        </w:rPr>
        <w:t>季</w:t>
      </w:r>
      <w:r w:rsidRPr="005C410E">
        <w:rPr>
          <w:rFonts w:hint="eastAsia"/>
          <w:spacing w:val="-180"/>
          <w:position w:val="22"/>
        </w:rPr>
        <w:t>。</w:t>
      </w:r>
      <w:r>
        <w:rPr>
          <w:rFonts w:hint="eastAsia"/>
        </w:rPr>
        <w:t>原來去勿萬年</w:t>
      </w:r>
      <w:r w:rsidRPr="005C410E">
        <w:rPr>
          <w:rFonts w:hint="eastAsia"/>
          <w:spacing w:val="-180"/>
        </w:rPr>
        <w:t>青</w:t>
      </w:r>
      <w:r w:rsidRPr="005C410E">
        <w:rPr>
          <w:rFonts w:hint="eastAsia"/>
          <w:spacing w:val="-180"/>
          <w:position w:val="22"/>
        </w:rPr>
        <w:t>。</w:t>
      </w:r>
      <w:r>
        <w:rPr>
          <w:rFonts w:hint="eastAsia"/>
        </w:rPr>
        <w:t>此日不知之新修方甚</w:t>
      </w:r>
      <w:r w:rsidRPr="005C410E">
        <w:rPr>
          <w:rFonts w:hint="eastAsia"/>
          <w:spacing w:val="-180"/>
        </w:rPr>
        <w:t>多</w:t>
      </w:r>
      <w:r w:rsidRPr="005C410E">
        <w:rPr>
          <w:rFonts w:hint="eastAsia"/>
          <w:spacing w:val="-180"/>
          <w:position w:val="22"/>
        </w:rPr>
        <w:t>。</w:t>
      </w:r>
      <w:r>
        <w:rPr>
          <w:rFonts w:hint="eastAsia"/>
        </w:rPr>
        <w:t>明乎此者和真可想見</w:t>
      </w:r>
      <w:r w:rsidRPr="005C410E">
        <w:rPr>
          <w:rFonts w:hint="eastAsia"/>
          <w:spacing w:val="-180"/>
        </w:rPr>
        <w:t>矣</w:t>
      </w:r>
      <w:r w:rsidRPr="005C410E">
        <w:rPr>
          <w:rFonts w:hint="eastAsia"/>
          <w:spacing w:val="-180"/>
          <w:position w:val="22"/>
        </w:rPr>
        <w:t>。</w:t>
      </w:r>
      <w:r>
        <w:rPr>
          <w:rFonts w:hint="eastAsia"/>
        </w:rPr>
        <w:t>去歲披蓆尋</w:t>
      </w:r>
      <w:r w:rsidRPr="005C410E">
        <w:rPr>
          <w:rFonts w:hint="eastAsia"/>
          <w:spacing w:val="-180"/>
        </w:rPr>
        <w:t>吾</w:t>
      </w:r>
      <w:r w:rsidRPr="005C410E">
        <w:rPr>
          <w:rFonts w:hint="eastAsia"/>
          <w:spacing w:val="-180"/>
          <w:position w:val="22"/>
        </w:rPr>
        <w:t>。</w:t>
      </w:r>
      <w:r>
        <w:rPr>
          <w:rFonts w:hint="eastAsia"/>
        </w:rPr>
        <w:t>將來</w:t>
      </w:r>
      <w:r w:rsidRPr="006F61DC">
        <w:rPr>
          <w:rFonts w:hint="eastAsia"/>
          <w:spacing w:val="40"/>
        </w:rPr>
        <w:t>靜</w:t>
      </w:r>
      <w:r w:rsidRPr="006F61DC">
        <w:rPr>
          <w:rFonts w:hint="eastAsia"/>
          <w:spacing w:val="60"/>
          <w:sz w:val="24"/>
          <w:szCs w:val="24"/>
        </w:rPr>
        <w:t>存</w:t>
      </w:r>
      <w:r w:rsidRPr="006F61DC">
        <w:rPr>
          <w:rFonts w:hint="eastAsia"/>
          <w:spacing w:val="40"/>
        </w:rPr>
        <w:t>普</w:t>
      </w:r>
      <w:r w:rsidRPr="006F61DC">
        <w:rPr>
          <w:rFonts w:hint="eastAsia"/>
          <w:position w:val="4"/>
          <w:sz w:val="48"/>
          <w:eastAsianLayout w:id="1718839040" w:combine="1"/>
        </w:rPr>
        <w:t>華普也</w:t>
      </w:r>
      <w:r>
        <w:rPr>
          <w:rFonts w:hint="eastAsia"/>
        </w:rPr>
        <w:t>斯願皆可從此地見</w:t>
      </w:r>
      <w:r w:rsidRPr="005C410E">
        <w:rPr>
          <w:rFonts w:hint="eastAsia"/>
          <w:spacing w:val="-180"/>
        </w:rPr>
        <w:t>耳</w:t>
      </w:r>
      <w:r w:rsidRPr="006F61DC">
        <w:rPr>
          <w:rFonts w:hint="eastAsia"/>
          <w:spacing w:val="-100"/>
          <w:position w:val="22"/>
        </w:rPr>
        <w:t>。</w:t>
      </w:r>
      <w:r w:rsidRPr="006F61DC">
        <w:rPr>
          <w:rFonts w:hint="eastAsia"/>
          <w:position w:val="4"/>
          <w:sz w:val="48"/>
          <w:eastAsianLayout w:id="1718839040" w:combine="1"/>
        </w:rPr>
        <w:t>去年靜存在春谿寓。見另求天耳道人口授。須冬日衣一蓆乞丐求食至天台山麓。訪天耳道人之訓。有一人獨往之概。華普亦有此志惜皆未能耳。</w:t>
      </w:r>
      <w:r>
        <w:rPr>
          <w:rFonts w:hint="eastAsia"/>
        </w:rPr>
        <w:t>不再詳言等</w:t>
      </w:r>
      <w:r w:rsidRPr="005C410E">
        <w:rPr>
          <w:rFonts w:hint="eastAsia"/>
          <w:spacing w:val="-180"/>
        </w:rPr>
        <w:t>諭</w:t>
      </w:r>
      <w:r w:rsidRPr="005C410E">
        <w:rPr>
          <w:rFonts w:hint="eastAsia"/>
          <w:spacing w:val="-180"/>
          <w:position w:val="22"/>
        </w:rPr>
        <w:t>。</w:t>
      </w:r>
    </w:p>
    <w:p w:rsidR="00BB1D43" w:rsidRDefault="00BB1D43" w:rsidP="00553F22">
      <w:pPr>
        <w:pStyle w:val="ae"/>
      </w:pPr>
      <w:r>
        <w:rPr>
          <w:rFonts w:hint="eastAsia"/>
        </w:rPr>
        <w:t>茲將詩意略</w:t>
      </w:r>
      <w:r w:rsidRPr="005C410E">
        <w:rPr>
          <w:rFonts w:hint="eastAsia"/>
          <w:spacing w:val="-180"/>
        </w:rPr>
        <w:t>釋</w:t>
      </w:r>
      <w:r w:rsidRPr="005C410E">
        <w:rPr>
          <w:rFonts w:hint="eastAsia"/>
          <w:spacing w:val="-180"/>
          <w:position w:val="22"/>
        </w:rPr>
        <w:t>。</w:t>
      </w:r>
      <w:r>
        <w:rPr>
          <w:rFonts w:hint="eastAsia"/>
        </w:rPr>
        <w:t>以明先後傳經有由來</w:t>
      </w:r>
      <w:r w:rsidRPr="005C410E">
        <w:rPr>
          <w:rFonts w:hint="eastAsia"/>
          <w:spacing w:val="-180"/>
        </w:rPr>
        <w:t>也</w:t>
      </w:r>
      <w:r w:rsidRPr="005C410E">
        <w:rPr>
          <w:rFonts w:hint="eastAsia"/>
          <w:spacing w:val="-180"/>
          <w:position w:val="22"/>
        </w:rPr>
        <w:t>。</w:t>
      </w:r>
      <w:r>
        <w:rPr>
          <w:rFonts w:hint="eastAsia"/>
        </w:rPr>
        <w:t>首二句係謂去年十二月十二</w:t>
      </w:r>
      <w:r w:rsidRPr="005C410E">
        <w:rPr>
          <w:rFonts w:hint="eastAsia"/>
          <w:spacing w:val="-180"/>
        </w:rPr>
        <w:t>日</w:t>
      </w:r>
      <w:r w:rsidRPr="005C410E">
        <w:rPr>
          <w:rFonts w:hint="eastAsia"/>
          <w:spacing w:val="-180"/>
          <w:position w:val="22"/>
        </w:rPr>
        <w:t>。</w:t>
      </w:r>
      <w:r>
        <w:rPr>
          <w:rFonts w:hint="eastAsia"/>
        </w:rPr>
        <w:t xml:space="preserve">　慧仙訓</w:t>
      </w:r>
      <w:r w:rsidRPr="005C410E">
        <w:rPr>
          <w:rFonts w:hint="eastAsia"/>
          <w:spacing w:val="-180"/>
        </w:rPr>
        <w:t>云</w:t>
      </w:r>
      <w:r w:rsidRPr="005C410E">
        <w:rPr>
          <w:rFonts w:hint="eastAsia"/>
          <w:spacing w:val="-180"/>
          <w:position w:val="22"/>
        </w:rPr>
        <w:t>。</w:t>
      </w:r>
      <w:r>
        <w:rPr>
          <w:rFonts w:hint="eastAsia"/>
        </w:rPr>
        <w:t>諸方虔</w:t>
      </w:r>
      <w:r w:rsidRPr="005C410E">
        <w:rPr>
          <w:rFonts w:hint="eastAsia"/>
          <w:spacing w:val="-180"/>
        </w:rPr>
        <w:t>求</w:t>
      </w:r>
      <w:r w:rsidRPr="005C410E">
        <w:rPr>
          <w:rFonts w:hint="eastAsia"/>
          <w:spacing w:val="-180"/>
          <w:position w:val="22"/>
        </w:rPr>
        <w:t>。</w:t>
      </w:r>
      <w:r>
        <w:rPr>
          <w:rFonts w:hint="eastAsia"/>
        </w:rPr>
        <w:t>蒙准授正</w:t>
      </w:r>
      <w:r w:rsidRPr="005C410E">
        <w:rPr>
          <w:rFonts w:hint="eastAsia"/>
          <w:spacing w:val="-180"/>
        </w:rPr>
        <w:t>經</w:t>
      </w:r>
      <w:r w:rsidRPr="005C410E">
        <w:rPr>
          <w:rFonts w:hint="eastAsia"/>
          <w:spacing w:val="-180"/>
          <w:position w:val="22"/>
        </w:rPr>
        <w:t>。</w:t>
      </w:r>
      <w:r>
        <w:rPr>
          <w:rFonts w:hint="eastAsia"/>
        </w:rPr>
        <w:t>時到自</w:t>
      </w:r>
      <w:r w:rsidRPr="005C410E">
        <w:rPr>
          <w:rFonts w:hint="eastAsia"/>
          <w:spacing w:val="-180"/>
        </w:rPr>
        <w:t>授</w:t>
      </w:r>
      <w:r w:rsidRPr="005C410E">
        <w:rPr>
          <w:rFonts w:hint="eastAsia"/>
          <w:spacing w:val="-180"/>
          <w:position w:val="22"/>
        </w:rPr>
        <w:t>。</w:t>
      </w:r>
      <w:r>
        <w:rPr>
          <w:rFonts w:hint="eastAsia"/>
        </w:rPr>
        <w:t>地在茅屋三間</w:t>
      </w:r>
      <w:r w:rsidRPr="005C410E">
        <w:rPr>
          <w:rFonts w:hint="eastAsia"/>
          <w:spacing w:val="-180"/>
        </w:rPr>
        <w:t>中</w:t>
      </w:r>
      <w:r w:rsidRPr="005C410E">
        <w:rPr>
          <w:rFonts w:hint="eastAsia"/>
          <w:spacing w:val="-180"/>
          <w:position w:val="22"/>
        </w:rPr>
        <w:t>。</w:t>
      </w:r>
      <w:r w:rsidR="000E0CB6" w:rsidRPr="000E0CB6">
        <w:rPr>
          <w:rFonts w:hint="eastAsia"/>
          <w:color w:val="FF0000"/>
        </w:rPr>
        <w:t>惟茅屋早已無</w:t>
      </w:r>
      <w:r w:rsidR="000E0CB6" w:rsidRPr="000E0CB6">
        <w:rPr>
          <w:rFonts w:hint="eastAsia"/>
          <w:color w:val="FF0000"/>
          <w:spacing w:val="-180"/>
        </w:rPr>
        <w:t>形</w:t>
      </w:r>
      <w:r w:rsidR="000E0CB6" w:rsidRPr="000E0CB6">
        <w:rPr>
          <w:rFonts w:hint="eastAsia"/>
          <w:color w:val="FF0000"/>
          <w:spacing w:val="-180"/>
          <w:position w:val="22"/>
        </w:rPr>
        <w:t>。</w:t>
      </w:r>
      <w:r w:rsidR="000E0CB6" w:rsidRPr="000E0CB6">
        <w:rPr>
          <w:rFonts w:hint="eastAsia"/>
          <w:color w:val="FF0000"/>
        </w:rPr>
        <w:t>只博得橫檐五字</w:t>
      </w:r>
      <w:r w:rsidR="000E0CB6" w:rsidRPr="000E0CB6">
        <w:rPr>
          <w:rFonts w:hint="eastAsia"/>
          <w:color w:val="FF0000"/>
          <w:spacing w:val="-180"/>
        </w:rPr>
        <w:t>耳</w:t>
      </w:r>
      <w:r w:rsidR="000E0CB6" w:rsidRPr="000E0CB6">
        <w:rPr>
          <w:rFonts w:hint="eastAsia"/>
          <w:color w:val="FF0000"/>
          <w:spacing w:val="-180"/>
          <w:position w:val="22"/>
        </w:rPr>
        <w:t>。</w:t>
      </w:r>
      <w:r w:rsidR="000E0CB6">
        <w:rPr>
          <w:rFonts w:hint="eastAsia"/>
        </w:rPr>
        <w:t>第</w:t>
      </w:r>
      <w:r>
        <w:rPr>
          <w:rFonts w:hint="eastAsia"/>
        </w:rPr>
        <w:t>三句言不是楊福坦之四季花</w:t>
      </w:r>
      <w:r w:rsidRPr="005C410E">
        <w:rPr>
          <w:rFonts w:hint="eastAsia"/>
          <w:spacing w:val="-180"/>
        </w:rPr>
        <w:t>園</w:t>
      </w:r>
      <w:r w:rsidRPr="005C410E">
        <w:rPr>
          <w:rFonts w:hint="eastAsia"/>
          <w:spacing w:val="-180"/>
          <w:position w:val="22"/>
        </w:rPr>
        <w:t>。</w:t>
      </w:r>
      <w:r>
        <w:rPr>
          <w:rFonts w:hint="eastAsia"/>
        </w:rPr>
        <w:t>所以闢魔求</w:t>
      </w:r>
      <w:r w:rsidRPr="005C410E">
        <w:rPr>
          <w:rFonts w:hint="eastAsia"/>
          <w:spacing w:val="-180"/>
        </w:rPr>
        <w:t>經</w:t>
      </w:r>
      <w:r w:rsidRPr="005C410E">
        <w:rPr>
          <w:rFonts w:hint="eastAsia"/>
          <w:spacing w:val="-180"/>
          <w:position w:val="22"/>
        </w:rPr>
        <w:t>。</w:t>
      </w:r>
      <w:r>
        <w:rPr>
          <w:rFonts w:hint="eastAsia"/>
        </w:rPr>
        <w:t>只能授圖</w:t>
      </w:r>
      <w:r w:rsidRPr="005C410E">
        <w:rPr>
          <w:rFonts w:hint="eastAsia"/>
          <w:spacing w:val="-180"/>
        </w:rPr>
        <w:t>說</w:t>
      </w:r>
      <w:r w:rsidRPr="005C410E">
        <w:rPr>
          <w:rFonts w:hint="eastAsia"/>
          <w:spacing w:val="-180"/>
          <w:position w:val="22"/>
        </w:rPr>
        <w:t>。</w:t>
      </w:r>
      <w:r>
        <w:rPr>
          <w:rFonts w:hint="eastAsia"/>
        </w:rPr>
        <w:t>不能授正經</w:t>
      </w:r>
      <w:r w:rsidRPr="005C410E">
        <w:rPr>
          <w:rFonts w:hint="eastAsia"/>
          <w:spacing w:val="-180"/>
        </w:rPr>
        <w:t>也</w:t>
      </w:r>
      <w:r w:rsidRPr="005C410E">
        <w:rPr>
          <w:rFonts w:hint="eastAsia"/>
          <w:spacing w:val="-180"/>
          <w:position w:val="22"/>
        </w:rPr>
        <w:t>。</w:t>
      </w:r>
      <w:r>
        <w:rPr>
          <w:rFonts w:hint="eastAsia"/>
        </w:rPr>
        <w:t>第四句是指查宅之三間茅</w:t>
      </w:r>
      <w:r w:rsidRPr="005C410E">
        <w:rPr>
          <w:rFonts w:hint="eastAsia"/>
          <w:spacing w:val="-180"/>
        </w:rPr>
        <w:t>屋</w:t>
      </w:r>
      <w:r w:rsidRPr="005C410E">
        <w:rPr>
          <w:rFonts w:hint="eastAsia"/>
          <w:spacing w:val="-180"/>
          <w:position w:val="22"/>
        </w:rPr>
        <w:t>。</w:t>
      </w:r>
      <w:r>
        <w:rPr>
          <w:rFonts w:hint="eastAsia"/>
        </w:rPr>
        <w:t>楊字去下勿</w:t>
      </w:r>
      <w:r w:rsidRPr="005C410E">
        <w:rPr>
          <w:rFonts w:hint="eastAsia"/>
          <w:spacing w:val="-180"/>
        </w:rPr>
        <w:t>仔</w:t>
      </w:r>
      <w:r w:rsidRPr="005C410E">
        <w:rPr>
          <w:rFonts w:hint="eastAsia"/>
          <w:spacing w:val="-180"/>
          <w:position w:val="22"/>
        </w:rPr>
        <w:t>。</w:t>
      </w:r>
      <w:r>
        <w:rPr>
          <w:rFonts w:hint="eastAsia"/>
        </w:rPr>
        <w:t>將木旁移在旦字之</w:t>
      </w:r>
      <w:r w:rsidRPr="005C410E">
        <w:rPr>
          <w:rFonts w:hint="eastAsia"/>
          <w:spacing w:val="-180"/>
        </w:rPr>
        <w:t>上</w:t>
      </w:r>
      <w:r w:rsidRPr="005C410E">
        <w:rPr>
          <w:rFonts w:hint="eastAsia"/>
          <w:spacing w:val="-180"/>
          <w:position w:val="22"/>
        </w:rPr>
        <w:t>。</w:t>
      </w:r>
      <w:r>
        <w:rPr>
          <w:rFonts w:hint="eastAsia"/>
        </w:rPr>
        <w:t>非查字而</w:t>
      </w:r>
      <w:r w:rsidRPr="005C410E">
        <w:rPr>
          <w:rFonts w:hint="eastAsia"/>
          <w:spacing w:val="-180"/>
        </w:rPr>
        <w:t>何</w:t>
      </w:r>
      <w:r w:rsidRPr="005C410E">
        <w:rPr>
          <w:rFonts w:hint="eastAsia"/>
          <w:spacing w:val="-180"/>
          <w:position w:val="22"/>
        </w:rPr>
        <w:t>。</w:t>
      </w:r>
      <w:r>
        <w:rPr>
          <w:rFonts w:hint="eastAsia"/>
        </w:rPr>
        <w:t>萬年青三</w:t>
      </w:r>
      <w:r w:rsidRPr="005C410E">
        <w:rPr>
          <w:rFonts w:hint="eastAsia"/>
          <w:spacing w:val="-180"/>
        </w:rPr>
        <w:t>字</w:t>
      </w:r>
      <w:r w:rsidRPr="005C410E">
        <w:rPr>
          <w:rFonts w:hint="eastAsia"/>
          <w:spacing w:val="-180"/>
          <w:position w:val="22"/>
        </w:rPr>
        <w:t>。</w:t>
      </w:r>
      <w:r>
        <w:rPr>
          <w:rFonts w:hint="eastAsia"/>
        </w:rPr>
        <w:t>雖是陪</w:t>
      </w:r>
      <w:r w:rsidRPr="005C410E">
        <w:rPr>
          <w:rFonts w:hint="eastAsia"/>
          <w:spacing w:val="-180"/>
        </w:rPr>
        <w:t>詞</w:t>
      </w:r>
      <w:r w:rsidRPr="005C410E">
        <w:rPr>
          <w:rFonts w:hint="eastAsia"/>
          <w:spacing w:val="-180"/>
          <w:position w:val="22"/>
        </w:rPr>
        <w:t>。</w:t>
      </w:r>
      <w:r>
        <w:rPr>
          <w:rFonts w:hint="eastAsia"/>
        </w:rPr>
        <w:t>乃謂大道萬年長春之意</w:t>
      </w:r>
      <w:r w:rsidR="000E0CB6" w:rsidRPr="000E0CB6">
        <w:rPr>
          <w:rFonts w:hint="eastAsia"/>
          <w:color w:val="FF0000"/>
          <w:spacing w:val="-180"/>
        </w:rPr>
        <w:t>也</w:t>
      </w:r>
      <w:r w:rsidRPr="005C410E">
        <w:rPr>
          <w:rFonts w:hint="eastAsia"/>
          <w:spacing w:val="-180"/>
          <w:position w:val="22"/>
        </w:rPr>
        <w:t>。</w:t>
      </w:r>
      <w:r>
        <w:rPr>
          <w:rFonts w:hint="eastAsia"/>
        </w:rPr>
        <w:t>後經濟寧道院吳統掌性空與查宅主人磋</w:t>
      </w:r>
      <w:r w:rsidRPr="005C410E">
        <w:rPr>
          <w:rFonts w:hint="eastAsia"/>
          <w:spacing w:val="-180"/>
        </w:rPr>
        <w:t>商</w:t>
      </w:r>
      <w:r w:rsidRPr="005C410E">
        <w:rPr>
          <w:rFonts w:hint="eastAsia"/>
          <w:spacing w:val="-180"/>
          <w:position w:val="22"/>
        </w:rPr>
        <w:t>。</w:t>
      </w:r>
      <w:r>
        <w:rPr>
          <w:rFonts w:hint="eastAsia"/>
        </w:rPr>
        <w:t>讓與道</w:t>
      </w:r>
      <w:r w:rsidRPr="005C410E">
        <w:rPr>
          <w:rFonts w:hint="eastAsia"/>
          <w:spacing w:val="-180"/>
        </w:rPr>
        <w:t>院</w:t>
      </w:r>
      <w:r w:rsidRPr="005C410E">
        <w:rPr>
          <w:rFonts w:hint="eastAsia"/>
          <w:spacing w:val="-180"/>
          <w:position w:val="22"/>
        </w:rPr>
        <w:t>。</w:t>
      </w:r>
      <w:r>
        <w:rPr>
          <w:rFonts w:hint="eastAsia"/>
        </w:rPr>
        <w:t>而手續未能辦</w:t>
      </w:r>
      <w:r>
        <w:rPr>
          <w:rFonts w:hint="eastAsia"/>
        </w:rPr>
        <w:lastRenderedPageBreak/>
        <w:t>理確</w:t>
      </w:r>
      <w:r w:rsidRPr="005C410E">
        <w:rPr>
          <w:rFonts w:hint="eastAsia"/>
          <w:spacing w:val="-180"/>
        </w:rPr>
        <w:t>定</w:t>
      </w:r>
      <w:r w:rsidRPr="005C410E">
        <w:rPr>
          <w:rFonts w:hint="eastAsia"/>
          <w:spacing w:val="-180"/>
          <w:position w:val="22"/>
        </w:rPr>
        <w:t>。</w:t>
      </w:r>
      <w:r>
        <w:rPr>
          <w:rFonts w:hint="eastAsia"/>
        </w:rPr>
        <w:t>迨至癸亥傳授午經正集</w:t>
      </w:r>
      <w:r w:rsidRPr="005C410E">
        <w:rPr>
          <w:rFonts w:hint="eastAsia"/>
          <w:spacing w:val="-180"/>
        </w:rPr>
        <w:t>時</w:t>
      </w:r>
      <w:r w:rsidRPr="005C410E">
        <w:rPr>
          <w:rFonts w:hint="eastAsia"/>
          <w:spacing w:val="-180"/>
          <w:position w:val="22"/>
        </w:rPr>
        <w:t>。</w:t>
      </w:r>
      <w:r>
        <w:rPr>
          <w:rFonts w:hint="eastAsia"/>
        </w:rPr>
        <w:t>以該地為第二母</w:t>
      </w:r>
      <w:r w:rsidRPr="005C410E">
        <w:rPr>
          <w:rFonts w:hint="eastAsia"/>
          <w:spacing w:val="-180"/>
        </w:rPr>
        <w:t>壇</w:t>
      </w:r>
      <w:r w:rsidRPr="005C410E">
        <w:rPr>
          <w:rFonts w:hint="eastAsia"/>
          <w:spacing w:val="-180"/>
          <w:position w:val="22"/>
        </w:rPr>
        <w:t>。</w:t>
      </w:r>
      <w:r>
        <w:rPr>
          <w:rFonts w:hint="eastAsia"/>
        </w:rPr>
        <w:t>將第二母壇之二</w:t>
      </w:r>
      <w:r w:rsidRPr="005C410E">
        <w:rPr>
          <w:rFonts w:hint="eastAsia"/>
          <w:spacing w:val="-180"/>
        </w:rPr>
        <w:t>字</w:t>
      </w:r>
      <w:r w:rsidRPr="005C410E">
        <w:rPr>
          <w:rFonts w:hint="eastAsia"/>
          <w:spacing w:val="-180"/>
          <w:position w:val="22"/>
        </w:rPr>
        <w:t>。</w:t>
      </w:r>
      <w:r>
        <w:rPr>
          <w:rFonts w:hint="eastAsia"/>
        </w:rPr>
        <w:t>下橫短於上</w:t>
      </w:r>
      <w:r w:rsidRPr="005C410E">
        <w:rPr>
          <w:rFonts w:hint="eastAsia"/>
          <w:spacing w:val="-180"/>
        </w:rPr>
        <w:t>橫</w:t>
      </w:r>
      <w:r w:rsidRPr="005C410E">
        <w:rPr>
          <w:rFonts w:hint="eastAsia"/>
          <w:spacing w:val="-180"/>
          <w:position w:val="22"/>
        </w:rPr>
        <w:t>。</w:t>
      </w:r>
      <w:r>
        <w:rPr>
          <w:rFonts w:hint="eastAsia"/>
        </w:rPr>
        <w:t>以示基礎未能鞏固之</w:t>
      </w:r>
      <w:r w:rsidRPr="005C410E">
        <w:rPr>
          <w:rFonts w:hint="eastAsia"/>
          <w:spacing w:val="-180"/>
        </w:rPr>
        <w:t>意</w:t>
      </w:r>
      <w:r w:rsidRPr="005C410E">
        <w:rPr>
          <w:rFonts w:hint="eastAsia"/>
          <w:spacing w:val="-180"/>
          <w:position w:val="22"/>
        </w:rPr>
        <w:t>。</w:t>
      </w:r>
      <w:r>
        <w:rPr>
          <w:rFonts w:hint="eastAsia"/>
        </w:rPr>
        <w:t>既在母壇傳午</w:t>
      </w:r>
      <w:r w:rsidRPr="005C410E">
        <w:rPr>
          <w:rFonts w:hint="eastAsia"/>
          <w:spacing w:val="-180"/>
        </w:rPr>
        <w:t>經</w:t>
      </w:r>
      <w:r w:rsidRPr="005C410E">
        <w:rPr>
          <w:rFonts w:hint="eastAsia"/>
          <w:spacing w:val="-180"/>
          <w:position w:val="22"/>
        </w:rPr>
        <w:t>。</w:t>
      </w:r>
      <w:r>
        <w:rPr>
          <w:rFonts w:hint="eastAsia"/>
        </w:rPr>
        <w:t>第一二三三卷</w:t>
      </w:r>
      <w:r w:rsidRPr="005C410E">
        <w:rPr>
          <w:rFonts w:hint="eastAsia"/>
          <w:spacing w:val="-180"/>
        </w:rPr>
        <w:t>後</w:t>
      </w:r>
      <w:r w:rsidRPr="005C410E">
        <w:rPr>
          <w:rFonts w:hint="eastAsia"/>
          <w:spacing w:val="-180"/>
          <w:position w:val="22"/>
        </w:rPr>
        <w:t>。</w:t>
      </w:r>
      <w:r>
        <w:rPr>
          <w:rFonts w:hint="eastAsia"/>
        </w:rPr>
        <w:t>遂越第二母</w:t>
      </w:r>
      <w:r w:rsidRPr="005C410E">
        <w:rPr>
          <w:rFonts w:hint="eastAsia"/>
          <w:spacing w:val="-180"/>
        </w:rPr>
        <w:t>壇</w:t>
      </w:r>
      <w:r w:rsidRPr="005C410E">
        <w:rPr>
          <w:rFonts w:hint="eastAsia"/>
          <w:spacing w:val="-180"/>
          <w:position w:val="22"/>
        </w:rPr>
        <w:t>。</w:t>
      </w:r>
      <w:r>
        <w:rPr>
          <w:rFonts w:hint="eastAsia"/>
        </w:rPr>
        <w:t>即逕往南京第三母壇傳第五</w:t>
      </w:r>
      <w:r w:rsidRPr="005C410E">
        <w:rPr>
          <w:rFonts w:hint="eastAsia"/>
          <w:spacing w:val="-180"/>
        </w:rPr>
        <w:t>卷</w:t>
      </w:r>
      <w:r w:rsidRPr="005C410E">
        <w:rPr>
          <w:rFonts w:hint="eastAsia"/>
          <w:spacing w:val="-180"/>
          <w:position w:val="22"/>
        </w:rPr>
        <w:t>。</w:t>
      </w:r>
      <w:r>
        <w:rPr>
          <w:rFonts w:hint="eastAsia"/>
        </w:rPr>
        <w:t>又往北京第四母壇傳第六</w:t>
      </w:r>
      <w:r w:rsidRPr="005C410E">
        <w:rPr>
          <w:rFonts w:hint="eastAsia"/>
          <w:spacing w:val="-180"/>
        </w:rPr>
        <w:t>卷</w:t>
      </w:r>
      <w:r w:rsidRPr="005C410E">
        <w:rPr>
          <w:rFonts w:hint="eastAsia"/>
          <w:spacing w:val="-180"/>
          <w:position w:val="22"/>
        </w:rPr>
        <w:t>。</w:t>
      </w:r>
      <w:r>
        <w:rPr>
          <w:rFonts w:hint="eastAsia"/>
        </w:rPr>
        <w:t>其第二母壇應傳之第四卷正</w:t>
      </w:r>
      <w:r w:rsidRPr="005C410E">
        <w:rPr>
          <w:rFonts w:hint="eastAsia"/>
          <w:spacing w:val="-180"/>
        </w:rPr>
        <w:t>經</w:t>
      </w:r>
      <w:r w:rsidRPr="005C410E">
        <w:rPr>
          <w:rFonts w:hint="eastAsia"/>
          <w:spacing w:val="-180"/>
          <w:position w:val="22"/>
        </w:rPr>
        <w:t>。</w:t>
      </w:r>
      <w:r>
        <w:rPr>
          <w:rFonts w:hint="eastAsia"/>
        </w:rPr>
        <w:t>乃在第四母壇代授之</w:t>
      </w:r>
      <w:r w:rsidRPr="005C410E">
        <w:rPr>
          <w:rFonts w:hint="eastAsia"/>
          <w:spacing w:val="-180"/>
        </w:rPr>
        <w:t>也</w:t>
      </w:r>
      <w:r w:rsidRPr="005C410E">
        <w:rPr>
          <w:rFonts w:hint="eastAsia"/>
          <w:spacing w:val="-180"/>
          <w:position w:val="22"/>
        </w:rPr>
        <w:t>。</w:t>
      </w:r>
      <w:r>
        <w:rPr>
          <w:rFonts w:hint="eastAsia"/>
        </w:rPr>
        <w:t>因彼時第二母壇基立未</w:t>
      </w:r>
      <w:r w:rsidRPr="005C410E">
        <w:rPr>
          <w:rFonts w:hint="eastAsia"/>
          <w:spacing w:val="-180"/>
        </w:rPr>
        <w:t>固</w:t>
      </w:r>
      <w:r w:rsidRPr="005C410E">
        <w:rPr>
          <w:rFonts w:hint="eastAsia"/>
          <w:spacing w:val="-180"/>
          <w:position w:val="22"/>
        </w:rPr>
        <w:t>。</w:t>
      </w:r>
      <w:r w:rsidR="00553F22">
        <w:t xml:space="preserve">　</w:t>
      </w:r>
      <w:r>
        <w:rPr>
          <w:rFonts w:hint="eastAsia"/>
        </w:rPr>
        <w:t>老祖不能親臨授</w:t>
      </w:r>
      <w:r w:rsidRPr="005C410E">
        <w:rPr>
          <w:rFonts w:hint="eastAsia"/>
          <w:spacing w:val="-180"/>
        </w:rPr>
        <w:t>經</w:t>
      </w:r>
      <w:r w:rsidRPr="005C410E">
        <w:rPr>
          <w:rFonts w:hint="eastAsia"/>
          <w:spacing w:val="-180"/>
          <w:position w:val="22"/>
        </w:rPr>
        <w:t>。</w:t>
      </w:r>
      <w:r>
        <w:rPr>
          <w:rFonts w:hint="eastAsia"/>
        </w:rPr>
        <w:t>以致三十七萬餘言之午</w:t>
      </w:r>
      <w:r w:rsidRPr="005C410E">
        <w:rPr>
          <w:rFonts w:hint="eastAsia"/>
          <w:spacing w:val="-180"/>
        </w:rPr>
        <w:t>經</w:t>
      </w:r>
      <w:r w:rsidRPr="005C410E">
        <w:rPr>
          <w:rFonts w:hint="eastAsia"/>
          <w:spacing w:val="-180"/>
          <w:position w:val="22"/>
        </w:rPr>
        <w:t>。</w:t>
      </w:r>
      <w:r>
        <w:rPr>
          <w:rFonts w:hint="eastAsia"/>
        </w:rPr>
        <w:t>祇授十餘萬</w:t>
      </w:r>
      <w:r w:rsidRPr="005C410E">
        <w:rPr>
          <w:rFonts w:hint="eastAsia"/>
          <w:spacing w:val="-180"/>
        </w:rPr>
        <w:t>言</w:t>
      </w:r>
      <w:r w:rsidRPr="005C410E">
        <w:rPr>
          <w:rFonts w:hint="eastAsia"/>
          <w:spacing w:val="-180"/>
          <w:position w:val="22"/>
        </w:rPr>
        <w:t>。</w:t>
      </w:r>
      <w:r>
        <w:rPr>
          <w:rFonts w:hint="eastAsia"/>
        </w:rPr>
        <w:t>或此之故</w:t>
      </w:r>
      <w:r w:rsidRPr="005C410E">
        <w:rPr>
          <w:rFonts w:hint="eastAsia"/>
          <w:spacing w:val="-180"/>
        </w:rPr>
        <w:t>歟</w:t>
      </w:r>
      <w:r w:rsidRPr="005C410E">
        <w:rPr>
          <w:rFonts w:hint="eastAsia"/>
          <w:spacing w:val="-180"/>
          <w:position w:val="22"/>
        </w:rPr>
        <w:t>。</w:t>
      </w:r>
      <w:r w:rsidRPr="003B296E">
        <w:rPr>
          <w:rFonts w:hint="eastAsia"/>
          <w:color w:val="FF0000"/>
        </w:rPr>
        <w:t>謹</w:t>
      </w:r>
      <w:r w:rsidR="003B296E" w:rsidRPr="003B296E">
        <w:rPr>
          <w:rFonts w:hint="eastAsia"/>
          <w:color w:val="FF0000"/>
        </w:rPr>
        <w:t>誌</w:t>
      </w:r>
    </w:p>
    <w:p w:rsidR="00BB1D43" w:rsidRDefault="00BB1D43" w:rsidP="004535BC">
      <w:pPr>
        <w:pStyle w:val="a9"/>
      </w:pPr>
      <w:r>
        <w:rPr>
          <w:rFonts w:hint="eastAsia"/>
        </w:rPr>
        <w:t>十二月十五日午後在濟真寓開幕</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鎮壇將軍過壇</w:t>
      </w:r>
      <w:r w:rsidRPr="00D46116">
        <w:rPr>
          <w:rFonts w:hint="eastAsia"/>
          <w:spacing w:val="-220"/>
        </w:rPr>
        <w:t>去</w:t>
      </w:r>
      <w:r w:rsidRPr="00D46116">
        <w:rPr>
          <w:rFonts w:hint="eastAsia"/>
          <w:spacing w:val="-100"/>
          <w:position w:val="22"/>
        </w:rPr>
        <w:t>。</w:t>
      </w:r>
      <w:r w:rsidRPr="00D46116">
        <w:rPr>
          <w:rFonts w:hint="eastAsia"/>
          <w:position w:val="4"/>
          <w:sz w:val="48"/>
          <w:eastAsianLayout w:id="1718839040" w:combine="1"/>
        </w:rPr>
        <w:t>乩語不全錄</w:t>
      </w:r>
      <w:r>
        <w:rPr>
          <w:rFonts w:hint="eastAsia"/>
        </w:rPr>
        <w:t>誰畔誰</w:t>
      </w:r>
      <w:r w:rsidRPr="005C410E">
        <w:rPr>
          <w:rFonts w:hint="eastAsia"/>
          <w:spacing w:val="-180"/>
        </w:rPr>
        <w:t>離</w:t>
      </w:r>
      <w:r w:rsidRPr="005C410E">
        <w:rPr>
          <w:rFonts w:hint="eastAsia"/>
          <w:spacing w:val="-180"/>
          <w:position w:val="22"/>
        </w:rPr>
        <w:t>。</w:t>
      </w:r>
      <w:r>
        <w:rPr>
          <w:rFonts w:hint="eastAsia"/>
        </w:rPr>
        <w:t>夜壇驅</w:t>
      </w:r>
      <w:r w:rsidRPr="005C410E">
        <w:rPr>
          <w:rFonts w:hint="eastAsia"/>
          <w:spacing w:val="-180"/>
        </w:rPr>
        <w:t>魔</w:t>
      </w:r>
      <w:r w:rsidRPr="005C410E">
        <w:rPr>
          <w:rFonts w:hint="eastAsia"/>
          <w:spacing w:val="-180"/>
          <w:position w:val="22"/>
        </w:rPr>
        <w:t>。</w:t>
      </w:r>
      <w:r>
        <w:rPr>
          <w:rFonts w:hint="eastAsia"/>
        </w:rPr>
        <w:t>諸子有功吾</w:t>
      </w:r>
      <w:r w:rsidRPr="005C410E">
        <w:rPr>
          <w:rFonts w:hint="eastAsia"/>
          <w:spacing w:val="-180"/>
        </w:rPr>
        <w:t>道</w:t>
      </w:r>
      <w:r w:rsidRPr="005C410E">
        <w:rPr>
          <w:rFonts w:hint="eastAsia"/>
          <w:spacing w:val="-180"/>
          <w:position w:val="22"/>
        </w:rPr>
        <w:t>。</w:t>
      </w:r>
      <w:r>
        <w:rPr>
          <w:rFonts w:hint="eastAsia"/>
        </w:rPr>
        <w:t>前愆自</w:t>
      </w:r>
      <w:r w:rsidRPr="005C410E">
        <w:rPr>
          <w:rFonts w:hint="eastAsia"/>
          <w:spacing w:val="-180"/>
        </w:rPr>
        <w:t>懺</w:t>
      </w:r>
      <w:r w:rsidRPr="005C410E">
        <w:rPr>
          <w:rFonts w:hint="eastAsia"/>
          <w:spacing w:val="-180"/>
          <w:position w:val="22"/>
        </w:rPr>
        <w:t>。</w:t>
      </w:r>
      <w:r>
        <w:rPr>
          <w:rFonts w:hint="eastAsia"/>
        </w:rPr>
        <w:t>口免心</w:t>
      </w:r>
      <w:r w:rsidRPr="005C410E">
        <w:rPr>
          <w:rFonts w:hint="eastAsia"/>
          <w:spacing w:val="-180"/>
        </w:rPr>
        <w:t>儆</w:t>
      </w:r>
      <w:r w:rsidRPr="005C410E">
        <w:rPr>
          <w:rFonts w:hint="eastAsia"/>
          <w:spacing w:val="-180"/>
          <w:position w:val="22"/>
        </w:rPr>
        <w:t>。</w:t>
      </w:r>
      <w:r>
        <w:rPr>
          <w:rFonts w:hint="eastAsia"/>
        </w:rPr>
        <w:t>各知所</w:t>
      </w:r>
      <w:r w:rsidRPr="005C410E">
        <w:rPr>
          <w:rFonts w:hint="eastAsia"/>
          <w:spacing w:val="-180"/>
        </w:rPr>
        <w:t>惕</w:t>
      </w:r>
      <w:r w:rsidRPr="005C410E">
        <w:rPr>
          <w:rFonts w:hint="eastAsia"/>
          <w:spacing w:val="-180"/>
          <w:position w:val="22"/>
        </w:rPr>
        <w:t>。</w:t>
      </w:r>
      <w:r>
        <w:rPr>
          <w:rFonts w:hint="eastAsia"/>
        </w:rPr>
        <w:t>仍宜合而不宜分</w:t>
      </w:r>
      <w:r w:rsidRPr="00D46116">
        <w:rPr>
          <w:rFonts w:hint="eastAsia"/>
          <w:spacing w:val="-220"/>
        </w:rPr>
        <w:t>也</w:t>
      </w:r>
      <w:r w:rsidRPr="00D46116">
        <w:rPr>
          <w:rFonts w:hint="eastAsia"/>
          <w:spacing w:val="-100"/>
          <w:position w:val="22"/>
        </w:rPr>
        <w:t>。</w:t>
      </w:r>
      <w:r w:rsidRPr="00D46116">
        <w:rPr>
          <w:rFonts w:hint="eastAsia"/>
          <w:position w:val="4"/>
          <w:sz w:val="48"/>
          <w:eastAsianLayout w:id="1718839040" w:combine="1"/>
        </w:rPr>
        <w:t>昨夜因求經心切。不得已三五同志。到四季花園請乩。今訓云仍宜合不宜分。可見神秉大公之心也。今將寅初壇事告知諸方。均為懍然。</w:t>
      </w:r>
      <w:r>
        <w:rPr>
          <w:rFonts w:hint="eastAsia"/>
        </w:rPr>
        <w:t>授圖</w:t>
      </w:r>
      <w:r w:rsidRPr="005C410E">
        <w:rPr>
          <w:rFonts w:hint="eastAsia"/>
          <w:spacing w:val="-180"/>
        </w:rPr>
        <w:t>說</w:t>
      </w:r>
      <w:r w:rsidRPr="005C410E">
        <w:rPr>
          <w:rFonts w:hint="eastAsia"/>
          <w:spacing w:val="-180"/>
          <w:position w:val="22"/>
        </w:rPr>
        <w:t>。</w:t>
      </w:r>
      <w:r>
        <w:rPr>
          <w:rFonts w:hint="eastAsia"/>
        </w:rPr>
        <w:t>停十五</w:t>
      </w:r>
      <w:r w:rsidRPr="005C410E">
        <w:rPr>
          <w:rFonts w:hint="eastAsia"/>
          <w:spacing w:val="-180"/>
        </w:rPr>
        <w:t>度</w:t>
      </w:r>
      <w:r w:rsidRPr="005C410E">
        <w:rPr>
          <w:rFonts w:hint="eastAsia"/>
          <w:spacing w:val="-180"/>
          <w:position w:val="22"/>
        </w:rPr>
        <w:t>。</w:t>
      </w:r>
      <w:r>
        <w:rPr>
          <w:rFonts w:hint="eastAsia"/>
        </w:rPr>
        <w:t>筆硃紙</w:t>
      </w:r>
      <w:r w:rsidRPr="005C410E">
        <w:rPr>
          <w:rFonts w:hint="eastAsia"/>
          <w:spacing w:val="-180"/>
        </w:rPr>
        <w:t>授</w:t>
      </w:r>
      <w:r w:rsidRPr="005C410E">
        <w:rPr>
          <w:rFonts w:hint="eastAsia"/>
          <w:spacing w:val="-180"/>
          <w:position w:val="22"/>
        </w:rPr>
        <w:t>。</w:t>
      </w:r>
      <w:r>
        <w:rPr>
          <w:rFonts w:hint="eastAsia"/>
        </w:rPr>
        <w:t>沙注</w:t>
      </w:r>
      <w:r w:rsidRPr="005C410E">
        <w:rPr>
          <w:rFonts w:hint="eastAsia"/>
          <w:spacing w:val="-180"/>
        </w:rPr>
        <w:t>說</w:t>
      </w:r>
      <w:r w:rsidRPr="005C410E">
        <w:rPr>
          <w:rFonts w:hint="eastAsia"/>
          <w:spacing w:val="-180"/>
          <w:position w:val="22"/>
        </w:rPr>
        <w:t>。</w:t>
      </w:r>
      <w:r>
        <w:rPr>
          <w:rFonts w:hint="eastAsia"/>
        </w:rPr>
        <w:t>解空華普疏和真</w:t>
      </w:r>
      <w:r w:rsidRPr="005C410E">
        <w:rPr>
          <w:rFonts w:hint="eastAsia"/>
          <w:spacing w:val="-180"/>
        </w:rPr>
        <w:t>懺</w:t>
      </w:r>
      <w:r w:rsidRPr="005C410E">
        <w:rPr>
          <w:rFonts w:hint="eastAsia"/>
          <w:spacing w:val="-180"/>
          <w:position w:val="22"/>
        </w:rPr>
        <w:t>。</w:t>
      </w:r>
      <w:r>
        <w:rPr>
          <w:rFonts w:hint="eastAsia"/>
        </w:rPr>
        <w:t>均明</w:t>
      </w:r>
      <w:r w:rsidRPr="005C410E">
        <w:rPr>
          <w:rFonts w:hint="eastAsia"/>
          <w:spacing w:val="-180"/>
        </w:rPr>
        <w:t>了</w:t>
      </w:r>
      <w:r w:rsidRPr="005C410E">
        <w:rPr>
          <w:rFonts w:hint="eastAsia"/>
          <w:spacing w:val="-180"/>
          <w:position w:val="22"/>
        </w:rPr>
        <w:t>。</w:t>
      </w:r>
      <w:r>
        <w:rPr>
          <w:rFonts w:hint="eastAsia"/>
        </w:rPr>
        <w:t>無疏未懺諸</w:t>
      </w:r>
      <w:r w:rsidRPr="005C410E">
        <w:rPr>
          <w:rFonts w:hint="eastAsia"/>
          <w:spacing w:val="-180"/>
        </w:rPr>
        <w:t>子</w:t>
      </w:r>
      <w:r w:rsidRPr="005C410E">
        <w:rPr>
          <w:rFonts w:hint="eastAsia"/>
          <w:spacing w:val="-180"/>
          <w:position w:val="22"/>
        </w:rPr>
        <w:t>。</w:t>
      </w:r>
      <w:r>
        <w:rPr>
          <w:rFonts w:hint="eastAsia"/>
        </w:rPr>
        <w:t>審過今日</w:t>
      </w:r>
      <w:r w:rsidRPr="00D46116">
        <w:rPr>
          <w:rFonts w:hint="eastAsia"/>
          <w:spacing w:val="-220"/>
        </w:rPr>
        <w:t>起</w:t>
      </w:r>
      <w:r w:rsidRPr="00D46116">
        <w:rPr>
          <w:rFonts w:hint="eastAsia"/>
          <w:spacing w:val="-100"/>
          <w:position w:val="22"/>
        </w:rPr>
        <w:t>。</w:t>
      </w:r>
      <w:r w:rsidRPr="00D46116">
        <w:rPr>
          <w:rFonts w:hint="eastAsia"/>
          <w:position w:val="4"/>
          <w:sz w:val="48"/>
          <w:eastAsianLayout w:id="1718839040" w:combine="1"/>
        </w:rPr>
        <w:t>今星期日起</w:t>
      </w:r>
      <w:r>
        <w:rPr>
          <w:rFonts w:hint="eastAsia"/>
        </w:rPr>
        <w:t>實行自</w:t>
      </w:r>
      <w:r w:rsidRPr="005C410E">
        <w:rPr>
          <w:rFonts w:hint="eastAsia"/>
          <w:spacing w:val="-180"/>
        </w:rPr>
        <w:t>坐</w:t>
      </w:r>
      <w:r w:rsidRPr="005C410E">
        <w:rPr>
          <w:rFonts w:hint="eastAsia"/>
          <w:spacing w:val="-180"/>
          <w:position w:val="22"/>
        </w:rPr>
        <w:t>。</w:t>
      </w:r>
      <w:r>
        <w:rPr>
          <w:rFonts w:hint="eastAsia"/>
        </w:rPr>
        <w:t>一一先訴於主</w:t>
      </w:r>
      <w:r w:rsidRPr="005C410E">
        <w:rPr>
          <w:rFonts w:hint="eastAsia"/>
          <w:spacing w:val="-180"/>
        </w:rPr>
        <w:t>壇</w:t>
      </w:r>
      <w:r w:rsidRPr="005C410E">
        <w:rPr>
          <w:rFonts w:hint="eastAsia"/>
          <w:spacing w:val="-180"/>
          <w:position w:val="22"/>
        </w:rPr>
        <w:t>。</w:t>
      </w:r>
      <w:r>
        <w:rPr>
          <w:rFonts w:hint="eastAsia"/>
        </w:rPr>
        <w:t>主壇自</w:t>
      </w:r>
      <w:r w:rsidRPr="005C410E">
        <w:rPr>
          <w:rFonts w:hint="eastAsia"/>
          <w:spacing w:val="-180"/>
        </w:rPr>
        <w:t>審</w:t>
      </w:r>
      <w:r w:rsidRPr="005C410E">
        <w:rPr>
          <w:rFonts w:hint="eastAsia"/>
          <w:spacing w:val="-180"/>
          <w:position w:val="22"/>
        </w:rPr>
        <w:t>。</w:t>
      </w:r>
      <w:r>
        <w:rPr>
          <w:rFonts w:hint="eastAsia"/>
        </w:rPr>
        <w:t>先訴先</w:t>
      </w:r>
      <w:r w:rsidRPr="005C410E">
        <w:rPr>
          <w:rFonts w:hint="eastAsia"/>
          <w:spacing w:val="-180"/>
        </w:rPr>
        <w:t>坐</w:t>
      </w:r>
      <w:r w:rsidRPr="005C410E">
        <w:rPr>
          <w:rFonts w:hint="eastAsia"/>
          <w:spacing w:val="-180"/>
          <w:position w:val="22"/>
        </w:rPr>
        <w:t>。</w:t>
      </w:r>
      <w:r>
        <w:rPr>
          <w:rFonts w:hint="eastAsia"/>
        </w:rPr>
        <w:t>過則速</w:t>
      </w:r>
      <w:r w:rsidRPr="005C410E">
        <w:rPr>
          <w:rFonts w:hint="eastAsia"/>
          <w:spacing w:val="-180"/>
        </w:rPr>
        <w:t>訂</w:t>
      </w:r>
      <w:r w:rsidRPr="005C410E">
        <w:rPr>
          <w:rFonts w:hint="eastAsia"/>
          <w:spacing w:val="-180"/>
          <w:position w:val="22"/>
        </w:rPr>
        <w:t>。</w:t>
      </w:r>
      <w:r>
        <w:rPr>
          <w:rFonts w:hint="eastAsia"/>
        </w:rPr>
        <w:t>圖說明日</w:t>
      </w:r>
      <w:r w:rsidRPr="00D46116">
        <w:rPr>
          <w:rFonts w:hint="eastAsia"/>
          <w:spacing w:val="-220"/>
        </w:rPr>
        <w:t>授</w:t>
      </w:r>
      <w:r w:rsidRPr="00D46116">
        <w:rPr>
          <w:rFonts w:hint="eastAsia"/>
          <w:spacing w:val="-100"/>
          <w:position w:val="22"/>
        </w:rPr>
        <w:t>。</w:t>
      </w:r>
      <w:r w:rsidRPr="00D46116">
        <w:rPr>
          <w:rFonts w:hint="eastAsia"/>
          <w:position w:val="4"/>
          <w:sz w:val="48"/>
          <w:eastAsianLayout w:id="1718839040" w:combine="1"/>
        </w:rPr>
        <w:t>仙師有玉府年終察人功過善惡要事。</w:t>
      </w:r>
      <w:r>
        <w:rPr>
          <w:rFonts w:hint="eastAsia"/>
        </w:rPr>
        <w:t>○</w:t>
      </w:r>
      <w:r w:rsidRPr="00D46116">
        <w:rPr>
          <w:rFonts w:hint="eastAsia"/>
          <w:position w:val="4"/>
          <w:sz w:val="48"/>
          <w:eastAsianLayout w:id="1718839040" w:combine="1"/>
        </w:rPr>
        <w:t>乩注</w:t>
      </w:r>
      <w:r>
        <w:rPr>
          <w:rFonts w:hint="eastAsia"/>
        </w:rPr>
        <w:t>福緣</w:t>
      </w:r>
      <w:r w:rsidRPr="005C410E">
        <w:rPr>
          <w:rFonts w:hint="eastAsia"/>
          <w:spacing w:val="-180"/>
        </w:rPr>
        <w:t>壇</w:t>
      </w:r>
      <w:r w:rsidRPr="005C410E">
        <w:rPr>
          <w:rFonts w:hint="eastAsia"/>
          <w:spacing w:val="-180"/>
          <w:position w:val="22"/>
        </w:rPr>
        <w:t>。</w:t>
      </w:r>
      <w:r>
        <w:rPr>
          <w:rFonts w:hint="eastAsia"/>
        </w:rPr>
        <w:t>今晚先賜</w:t>
      </w:r>
      <w:r w:rsidRPr="005C410E">
        <w:rPr>
          <w:rFonts w:hint="eastAsia"/>
          <w:spacing w:val="-180"/>
        </w:rPr>
        <w:t>像</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r>
        <w:rPr>
          <w:rFonts w:hint="eastAsia"/>
        </w:rPr>
        <w:t>慧留</w:t>
      </w:r>
      <w:r w:rsidRPr="005C410E">
        <w:rPr>
          <w:rFonts w:hint="eastAsia"/>
          <w:spacing w:val="-180"/>
        </w:rPr>
        <w:t>語</w:t>
      </w:r>
      <w:r w:rsidRPr="005C410E">
        <w:rPr>
          <w:rFonts w:hint="eastAsia"/>
          <w:spacing w:val="-180"/>
          <w:position w:val="22"/>
        </w:rPr>
        <w:t>。</w:t>
      </w:r>
    </w:p>
    <w:p w:rsidR="00BB1D43" w:rsidRDefault="00BB1D43" w:rsidP="004535BC">
      <w:pPr>
        <w:pStyle w:val="a9"/>
      </w:pPr>
      <w:r>
        <w:rPr>
          <w:rFonts w:hint="eastAsia"/>
        </w:rPr>
        <w:lastRenderedPageBreak/>
        <w:t>十五日晚福緣壇賜七子像</w:t>
      </w:r>
    </w:p>
    <w:p w:rsidR="00BB1D43" w:rsidRDefault="005E7F74" w:rsidP="004535BC">
      <w:pPr>
        <w:pStyle w:val="a9"/>
      </w:pPr>
      <w:r w:rsidRPr="005E7F74">
        <w:rPr>
          <w:rFonts w:ascii="TYSymbols" w:eastAsia="TYSymbols" w:hAnsi="TYSymbols" w:hint="eastAsia"/>
          <w:color w:val="FF0000"/>
        </w:rPr>
        <w:t>󾒚󾒛</w:t>
      </w:r>
      <w:r w:rsidR="00BB1D43">
        <w:rPr>
          <w:rFonts w:hint="eastAsia"/>
        </w:rPr>
        <w:t>目壇像幕</w:t>
      </w:r>
      <w:r w:rsidR="00BB1D43" w:rsidRPr="005C410E">
        <w:rPr>
          <w:rFonts w:hint="eastAsia"/>
          <w:spacing w:val="-180"/>
        </w:rPr>
        <w:t>回</w:t>
      </w:r>
      <w:r w:rsidR="00BB1D43" w:rsidRPr="005C410E">
        <w:rPr>
          <w:rFonts w:hint="eastAsia"/>
          <w:spacing w:val="-180"/>
          <w:position w:val="22"/>
        </w:rPr>
        <w:t>。</w:t>
      </w:r>
      <w:r w:rsidR="00BB1D43">
        <w:rPr>
          <w:rFonts w:hint="eastAsia"/>
        </w:rPr>
        <w:t>訓諸子</w:t>
      </w:r>
      <w:r w:rsidR="00BB1D43" w:rsidRPr="005C410E">
        <w:rPr>
          <w:rFonts w:hint="eastAsia"/>
          <w:spacing w:val="-180"/>
        </w:rPr>
        <w:t>中</w:t>
      </w:r>
      <w:r w:rsidR="00BB1D43" w:rsidRPr="005C410E">
        <w:rPr>
          <w:rFonts w:hint="eastAsia"/>
          <w:spacing w:val="-180"/>
          <w:position w:val="22"/>
        </w:rPr>
        <w:t>。</w:t>
      </w:r>
      <w:r w:rsidR="00BB1D43">
        <w:rPr>
          <w:rFonts w:hint="eastAsia"/>
        </w:rPr>
        <w:t>修如准與仁性同列外</w:t>
      </w:r>
      <w:r w:rsidR="00BB1D43" w:rsidRPr="005C410E">
        <w:rPr>
          <w:rFonts w:hint="eastAsia"/>
          <w:spacing w:val="-180"/>
        </w:rPr>
        <w:t>修</w:t>
      </w:r>
      <w:r w:rsidR="00BB1D43" w:rsidRPr="005C410E">
        <w:rPr>
          <w:rFonts w:hint="eastAsia"/>
          <w:spacing w:val="-180"/>
          <w:position w:val="22"/>
        </w:rPr>
        <w:t>。</w:t>
      </w:r>
      <w:r w:rsidR="00BB1D43">
        <w:rPr>
          <w:rFonts w:hint="eastAsia"/>
        </w:rPr>
        <w:t>吾賜登山諸子像</w:t>
      </w:r>
      <w:r w:rsidR="00BB1D43" w:rsidRPr="005C410E">
        <w:rPr>
          <w:rFonts w:hint="eastAsia"/>
          <w:spacing w:val="-180"/>
        </w:rPr>
        <w:t>畢</w:t>
      </w:r>
      <w:r w:rsidR="00BB1D43" w:rsidRPr="006B76FE">
        <w:rPr>
          <w:rFonts w:hint="eastAsia"/>
          <w:spacing w:val="-60"/>
          <w:position w:val="22"/>
        </w:rPr>
        <w:t>。</w:t>
      </w:r>
      <w:r w:rsidR="00BB1D43" w:rsidRPr="00CA4B37">
        <w:rPr>
          <w:rFonts w:hint="eastAsia"/>
          <w:position w:val="4"/>
          <w:sz w:val="48"/>
          <w:eastAsianLayout w:id="1718839040" w:combine="1"/>
        </w:rPr>
        <w:t>定寧明日未刻開幕</w:t>
      </w:r>
      <w:r w:rsidR="008907FD">
        <w:rPr>
          <w:rFonts w:hint="eastAsia"/>
        </w:rPr>
        <w:t>○</w:t>
      </w:r>
      <w:r w:rsidR="00BB1D43">
        <w:rPr>
          <w:rFonts w:hint="eastAsia"/>
        </w:rPr>
        <w:t>乩</w:t>
      </w:r>
      <w:r w:rsidR="00BB1D43" w:rsidRPr="005C410E">
        <w:rPr>
          <w:rFonts w:hint="eastAsia"/>
          <w:spacing w:val="-180"/>
        </w:rPr>
        <w:t>注</w:t>
      </w:r>
      <w:r w:rsidR="00BB1D43" w:rsidRPr="005C410E">
        <w:rPr>
          <w:rFonts w:hint="eastAsia"/>
          <w:spacing w:val="-180"/>
          <w:position w:val="22"/>
        </w:rPr>
        <w:t>。</w:t>
      </w:r>
      <w:r w:rsidR="00BB1D43">
        <w:rPr>
          <w:rFonts w:hint="eastAsia"/>
        </w:rPr>
        <w:t>赴</w:t>
      </w:r>
      <w:r w:rsidR="00EA3519" w:rsidRPr="006B76FE">
        <w:rPr>
          <w:rFonts w:ascii="TYKai" w:eastAsia="TYKai" w:hAnsi="TYKai" w:cs="新細明體" w:hint="eastAsia"/>
        </w:rPr>
        <w:t>㟙</w:t>
      </w:r>
      <w:r w:rsidR="00BB1D43">
        <w:rPr>
          <w:rFonts w:hint="eastAsia"/>
        </w:rPr>
        <w:t>山賞</w:t>
      </w:r>
      <w:r w:rsidR="00BB1D43" w:rsidRPr="005C410E">
        <w:rPr>
          <w:rFonts w:hint="eastAsia"/>
          <w:spacing w:val="-180"/>
        </w:rPr>
        <w:t>月</w:t>
      </w:r>
      <w:r w:rsidR="00BB1D43" w:rsidRPr="005C410E">
        <w:rPr>
          <w:rFonts w:hint="eastAsia"/>
          <w:spacing w:val="-180"/>
          <w:position w:val="22"/>
        </w:rPr>
        <w:t>。</w:t>
      </w:r>
      <w:r w:rsidR="00BB1D43">
        <w:rPr>
          <w:rFonts w:hint="eastAsia"/>
        </w:rPr>
        <w:t>諸子有能夜半見吾月下</w:t>
      </w:r>
      <w:r w:rsidR="00BB1D43" w:rsidRPr="005C410E">
        <w:rPr>
          <w:rFonts w:hint="eastAsia"/>
          <w:spacing w:val="-180"/>
        </w:rPr>
        <w:t>乎</w:t>
      </w:r>
      <w:r w:rsidR="00BB1D43" w:rsidRPr="005C410E">
        <w:rPr>
          <w:rFonts w:hint="eastAsia"/>
          <w:spacing w:val="-180"/>
          <w:position w:val="22"/>
        </w:rPr>
        <w:t>。</w:t>
      </w:r>
      <w:r w:rsidR="00BB1D43">
        <w:rPr>
          <w:rFonts w:hint="eastAsia"/>
        </w:rPr>
        <w:t>午經本是今日授圖</w:t>
      </w:r>
      <w:r w:rsidR="00BB1D43" w:rsidRPr="005C410E">
        <w:rPr>
          <w:rFonts w:hint="eastAsia"/>
          <w:spacing w:val="-180"/>
        </w:rPr>
        <w:t>說</w:t>
      </w:r>
      <w:r w:rsidR="00BB1D43" w:rsidRPr="005C410E">
        <w:rPr>
          <w:rFonts w:hint="eastAsia"/>
          <w:spacing w:val="-180"/>
          <w:position w:val="22"/>
        </w:rPr>
        <w:t>。</w:t>
      </w:r>
      <w:r w:rsidR="00BB1D43">
        <w:rPr>
          <w:rFonts w:hint="eastAsia"/>
        </w:rPr>
        <w:t>能者自</w:t>
      </w:r>
      <w:r w:rsidR="00BB1D43" w:rsidRPr="005C410E">
        <w:rPr>
          <w:rFonts w:hint="eastAsia"/>
          <w:spacing w:val="-180"/>
        </w:rPr>
        <w:t>去</w:t>
      </w:r>
      <w:r w:rsidR="00BB1D43" w:rsidRPr="005C410E">
        <w:rPr>
          <w:rFonts w:hint="eastAsia"/>
          <w:spacing w:val="-180"/>
          <w:position w:val="22"/>
        </w:rPr>
        <w:t>。</w:t>
      </w:r>
      <w:r w:rsidR="00BB1D43">
        <w:rPr>
          <w:rFonts w:hint="eastAsia"/>
        </w:rPr>
        <w:t>不可不</w:t>
      </w:r>
      <w:r w:rsidR="00BB1D43" w:rsidRPr="005C410E">
        <w:rPr>
          <w:rFonts w:hint="eastAsia"/>
          <w:spacing w:val="-180"/>
        </w:rPr>
        <w:t>默</w:t>
      </w:r>
      <w:r w:rsidR="00BB1D43" w:rsidRPr="005C410E">
        <w:rPr>
          <w:rFonts w:hint="eastAsia"/>
          <w:spacing w:val="-180"/>
          <w:position w:val="22"/>
        </w:rPr>
        <w:t>。</w:t>
      </w:r>
      <w:r w:rsidR="00BB1D43">
        <w:rPr>
          <w:rFonts w:hint="eastAsia"/>
        </w:rPr>
        <w:t>不可不</w:t>
      </w:r>
      <w:r w:rsidR="00BB1D43" w:rsidRPr="005C410E">
        <w:rPr>
          <w:rFonts w:hint="eastAsia"/>
          <w:spacing w:val="-180"/>
        </w:rPr>
        <w:t>凝</w:t>
      </w:r>
      <w:r w:rsidR="00BB1D43" w:rsidRPr="005C410E">
        <w:rPr>
          <w:rFonts w:hint="eastAsia"/>
          <w:spacing w:val="-180"/>
          <w:position w:val="22"/>
        </w:rPr>
        <w:t>。</w:t>
      </w:r>
      <w:r w:rsidR="00BB1D43">
        <w:rPr>
          <w:rFonts w:hint="eastAsia"/>
        </w:rPr>
        <w:t>退盤賜</w:t>
      </w:r>
      <w:r w:rsidR="00BB1D43" w:rsidRPr="005C410E">
        <w:rPr>
          <w:rFonts w:hint="eastAsia"/>
          <w:spacing w:val="-180"/>
        </w:rPr>
        <w:t>像</w:t>
      </w:r>
      <w:r w:rsidR="00BB1D43" w:rsidRPr="005C410E">
        <w:rPr>
          <w:rFonts w:hint="eastAsia"/>
          <w:spacing w:val="-180"/>
          <w:position w:val="22"/>
        </w:rPr>
        <w:t>。</w:t>
      </w:r>
      <w:r w:rsidR="00BB1D43">
        <w:rPr>
          <w:rFonts w:hint="eastAsia"/>
        </w:rPr>
        <w:t>圖說定寧壇</w:t>
      </w:r>
      <w:r w:rsidR="00BB1D43" w:rsidRPr="005C410E">
        <w:rPr>
          <w:rFonts w:hint="eastAsia"/>
          <w:spacing w:val="-180"/>
        </w:rPr>
        <w:t>授</w:t>
      </w:r>
      <w:r w:rsidR="00BB1D43" w:rsidRPr="005C410E">
        <w:rPr>
          <w:rFonts w:hint="eastAsia"/>
          <w:spacing w:val="-180"/>
          <w:position w:val="22"/>
        </w:rPr>
        <w:t>。</w:t>
      </w:r>
      <w:r w:rsidR="00BB1D43">
        <w:rPr>
          <w:rFonts w:hint="eastAsia"/>
        </w:rPr>
        <w:t>去</w:t>
      </w:r>
      <w:r w:rsidR="00BB1D43" w:rsidRPr="005C410E">
        <w:rPr>
          <w:rFonts w:hint="eastAsia"/>
          <w:spacing w:val="-180"/>
        </w:rPr>
        <w:t>沙</w:t>
      </w:r>
      <w:r w:rsidR="00BB1D43" w:rsidRPr="005C410E">
        <w:rPr>
          <w:rFonts w:hint="eastAsia"/>
          <w:spacing w:val="-180"/>
          <w:position w:val="22"/>
        </w:rPr>
        <w:t>。</w:t>
      </w:r>
      <w:r w:rsidR="00BB1D43">
        <w:rPr>
          <w:rFonts w:hint="eastAsia"/>
        </w:rPr>
        <w:t>賜七子像</w:t>
      </w:r>
      <w:r w:rsidR="00BB1D43" w:rsidRPr="005C410E">
        <w:rPr>
          <w:rFonts w:hint="eastAsia"/>
          <w:spacing w:val="-180"/>
        </w:rPr>
        <w:t>畢</w:t>
      </w:r>
      <w:r w:rsidR="00BB1D43" w:rsidRPr="006B76FE">
        <w:rPr>
          <w:rFonts w:hint="eastAsia"/>
          <w:spacing w:val="-60"/>
          <w:position w:val="22"/>
        </w:rPr>
        <w:t>。</w:t>
      </w:r>
      <w:r w:rsidR="00BB1D43" w:rsidRPr="00CA4B37">
        <w:rPr>
          <w:rFonts w:hint="eastAsia"/>
          <w:position w:val="4"/>
          <w:sz w:val="48"/>
          <w:eastAsianLayout w:id="1718839040" w:combine="1"/>
        </w:rPr>
        <w:t>賜七子像為書源慈修善濟麓雲福燁潔慈無凡等</w:t>
      </w:r>
    </w:p>
    <w:p w:rsidR="00BB1D43" w:rsidRDefault="00BB1D43" w:rsidP="004535BC">
      <w:pPr>
        <w:pStyle w:val="a9"/>
      </w:pPr>
      <w:r>
        <w:rPr>
          <w:rFonts w:hint="eastAsia"/>
        </w:rPr>
        <w:t>鶴神劉</w:t>
      </w:r>
      <w:r w:rsidR="008907FD">
        <w:rPr>
          <w:rFonts w:hint="eastAsia"/>
        </w:rPr>
        <w:t>○</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仙師回玉</w:t>
      </w:r>
      <w:r w:rsidRPr="005C410E">
        <w:rPr>
          <w:rFonts w:hint="eastAsia"/>
          <w:spacing w:val="-180"/>
        </w:rPr>
        <w:t>宮</w:t>
      </w:r>
      <w:r w:rsidRPr="005C410E">
        <w:rPr>
          <w:rFonts w:hint="eastAsia"/>
          <w:spacing w:val="-180"/>
          <w:position w:val="22"/>
        </w:rPr>
        <w:t>。</w:t>
      </w:r>
      <w:r>
        <w:rPr>
          <w:rFonts w:hint="eastAsia"/>
        </w:rPr>
        <w:t>今夜丑</w:t>
      </w:r>
      <w:r w:rsidRPr="005C410E">
        <w:rPr>
          <w:rFonts w:hint="eastAsia"/>
          <w:spacing w:val="-180"/>
        </w:rPr>
        <w:t>初</w:t>
      </w:r>
      <w:r w:rsidRPr="005C410E">
        <w:rPr>
          <w:rFonts w:hint="eastAsia"/>
          <w:spacing w:val="-180"/>
          <w:position w:val="22"/>
        </w:rPr>
        <w:t>。</w:t>
      </w:r>
      <w:r>
        <w:rPr>
          <w:rFonts w:hint="eastAsia"/>
        </w:rPr>
        <w:t>至</w:t>
      </w:r>
      <w:r w:rsidR="00EA3519" w:rsidRPr="006B76FE">
        <w:rPr>
          <w:rFonts w:ascii="TYKai" w:eastAsia="TYKai" w:hAnsi="TYKai" w:cs="新細明體" w:hint="eastAsia"/>
        </w:rPr>
        <w:t>㟙</w:t>
      </w:r>
      <w:r>
        <w:rPr>
          <w:rFonts w:hint="eastAsia"/>
        </w:rPr>
        <w:t>華兩巔賞</w:t>
      </w:r>
      <w:r w:rsidRPr="005C410E">
        <w:rPr>
          <w:rFonts w:hint="eastAsia"/>
          <w:spacing w:val="-180"/>
        </w:rPr>
        <w:t>月</w:t>
      </w:r>
      <w:r w:rsidRPr="005C410E">
        <w:rPr>
          <w:rFonts w:hint="eastAsia"/>
          <w:spacing w:val="-180"/>
          <w:position w:val="22"/>
        </w:rPr>
        <w:t>。</w:t>
      </w:r>
      <w:r>
        <w:rPr>
          <w:rFonts w:hint="eastAsia"/>
        </w:rPr>
        <w:t>未語照</w:t>
      </w:r>
      <w:r w:rsidRPr="005C410E">
        <w:rPr>
          <w:rFonts w:hint="eastAsia"/>
          <w:spacing w:val="-180"/>
        </w:rPr>
        <w:t>像</w:t>
      </w:r>
      <w:r w:rsidRPr="005C410E">
        <w:rPr>
          <w:rFonts w:hint="eastAsia"/>
          <w:spacing w:val="-180"/>
          <w:position w:val="22"/>
        </w:rPr>
        <w:t>。</w:t>
      </w:r>
      <w:r>
        <w:rPr>
          <w:rFonts w:hint="eastAsia"/>
        </w:rPr>
        <w:t>諸子香</w:t>
      </w:r>
      <w:r w:rsidRPr="005C410E">
        <w:rPr>
          <w:rFonts w:hint="eastAsia"/>
          <w:spacing w:val="-180"/>
        </w:rPr>
        <w:t>供</w:t>
      </w:r>
      <w:r w:rsidRPr="005C410E">
        <w:rPr>
          <w:rFonts w:hint="eastAsia"/>
          <w:spacing w:val="-180"/>
          <w:position w:val="22"/>
        </w:rPr>
        <w:t>。</w:t>
      </w:r>
      <w:r>
        <w:rPr>
          <w:rFonts w:hint="eastAsia"/>
        </w:rPr>
        <w:t>在李祠北臨城閣頂</w:t>
      </w:r>
      <w:r w:rsidRPr="005C410E">
        <w:rPr>
          <w:rFonts w:hint="eastAsia"/>
          <w:spacing w:val="-180"/>
        </w:rPr>
        <w:t>上</w:t>
      </w:r>
      <w:r w:rsidRPr="005C410E">
        <w:rPr>
          <w:rFonts w:hint="eastAsia"/>
          <w:spacing w:val="-180"/>
          <w:position w:val="22"/>
        </w:rPr>
        <w:t>。</w:t>
      </w:r>
      <w:r>
        <w:rPr>
          <w:rFonts w:hint="eastAsia"/>
        </w:rPr>
        <w:t>空中月</w:t>
      </w:r>
      <w:r w:rsidRPr="005C410E">
        <w:rPr>
          <w:rFonts w:hint="eastAsia"/>
          <w:spacing w:val="-180"/>
        </w:rPr>
        <w:t>色</w:t>
      </w:r>
      <w:r w:rsidRPr="005C410E">
        <w:rPr>
          <w:rFonts w:hint="eastAsia"/>
          <w:spacing w:val="-180"/>
          <w:position w:val="22"/>
        </w:rPr>
        <w:t>。</w:t>
      </w:r>
      <w:r>
        <w:rPr>
          <w:rFonts w:hint="eastAsia"/>
        </w:rPr>
        <w:t>可見</w:t>
      </w:r>
    </w:p>
    <w:p w:rsidR="00BB1D43" w:rsidRDefault="00BB1D43" w:rsidP="004535BC">
      <w:pPr>
        <w:pStyle w:val="a9"/>
      </w:pPr>
      <w:r>
        <w:rPr>
          <w:rFonts w:hint="eastAsia"/>
        </w:rPr>
        <w:t>仙</w:t>
      </w:r>
      <w:r w:rsidRPr="005C410E">
        <w:rPr>
          <w:rFonts w:hint="eastAsia"/>
          <w:spacing w:val="-180"/>
        </w:rPr>
        <w:t>師</w:t>
      </w:r>
      <w:r w:rsidRPr="005C410E">
        <w:rPr>
          <w:rFonts w:hint="eastAsia"/>
          <w:spacing w:val="-180"/>
          <w:position w:val="22"/>
        </w:rPr>
        <w:t>。</w:t>
      </w:r>
      <w:r>
        <w:rPr>
          <w:rFonts w:hint="eastAsia"/>
        </w:rPr>
        <w:t>不必多</w:t>
      </w:r>
      <w:r w:rsidRPr="005C410E">
        <w:rPr>
          <w:rFonts w:hint="eastAsia"/>
          <w:spacing w:val="-180"/>
        </w:rPr>
        <w:t>人</w:t>
      </w:r>
      <w:r w:rsidRPr="005C410E">
        <w:rPr>
          <w:rFonts w:hint="eastAsia"/>
          <w:spacing w:val="-180"/>
          <w:position w:val="22"/>
        </w:rPr>
        <w:t>。</w:t>
      </w:r>
      <w:r>
        <w:rPr>
          <w:rFonts w:hint="eastAsia"/>
        </w:rPr>
        <w:t>在湖上觀</w:t>
      </w:r>
      <w:r w:rsidRPr="005C410E">
        <w:rPr>
          <w:rFonts w:hint="eastAsia"/>
          <w:spacing w:val="-180"/>
        </w:rPr>
        <w:t>月</w:t>
      </w:r>
      <w:r w:rsidRPr="005C410E">
        <w:rPr>
          <w:rFonts w:hint="eastAsia"/>
          <w:spacing w:val="-180"/>
          <w:position w:val="22"/>
        </w:rPr>
        <w:t>。</w:t>
      </w:r>
      <w:r>
        <w:rPr>
          <w:rFonts w:hint="eastAsia"/>
        </w:rPr>
        <w:t>吾</w:t>
      </w:r>
      <w:r w:rsidRPr="005C410E">
        <w:rPr>
          <w:rFonts w:hint="eastAsia"/>
          <w:spacing w:val="-180"/>
        </w:rPr>
        <w:t>去</w:t>
      </w:r>
      <w:r w:rsidRPr="006B76FE">
        <w:rPr>
          <w:rFonts w:hint="eastAsia"/>
          <w:spacing w:val="-60"/>
          <w:position w:val="22"/>
        </w:rPr>
        <w:t>。</w:t>
      </w:r>
      <w:r w:rsidRPr="00CA4B37">
        <w:rPr>
          <w:rFonts w:hint="eastAsia"/>
          <w:position w:val="4"/>
          <w:sz w:val="48"/>
          <w:eastAsianLayout w:id="1718839040" w:combine="1"/>
        </w:rPr>
        <w:t>是夜遵訓於十二點。到宣望所轄之軍械分庫。在城北北極閣下。布置一切。照像器具。皆用表面面表光之。然後登閣。在城頭平</w:t>
      </w:r>
      <w:r w:rsidR="00CA4B37">
        <w:rPr>
          <w:position w:val="4"/>
          <w:sz w:val="48"/>
          <w:eastAsianLayout w:id="1718839040" w:combine="1"/>
        </w:rPr>
        <w:br/>
      </w:r>
      <w:r w:rsidRPr="00CA4B37">
        <w:rPr>
          <w:rFonts w:hint="eastAsia"/>
          <w:position w:val="4"/>
          <w:sz w:val="48"/>
          <w:eastAsianLayout w:id="1718839040" w:combine="1"/>
        </w:rPr>
        <w:t>坦處設鏡。向　華兩山之間。默靖坐鏡頭左側看錶。議定以一點時大針直指十二點掀蓋。福緣在右側正立。餘均一志凝神。向　華兩間注視。靜候時到。由慈修掀蓋。後回福緣壇恭洗。仍未現像。遂請乩示。</w:t>
      </w:r>
    </w:p>
    <w:p w:rsidR="00BB1D43" w:rsidRDefault="00BB1D43" w:rsidP="004535BC">
      <w:pPr>
        <w:pStyle w:val="a9"/>
      </w:pPr>
      <w:r>
        <w:rPr>
          <w:rFonts w:hint="eastAsia"/>
        </w:rPr>
        <w:t>十五日夜壇照像請乩</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鎮壇將軍</w:t>
      </w:r>
      <w:r w:rsidRPr="005C410E">
        <w:rPr>
          <w:rFonts w:hint="eastAsia"/>
          <w:spacing w:val="-180"/>
        </w:rPr>
        <w:t>到</w:t>
      </w:r>
      <w:r w:rsidRPr="005C410E">
        <w:rPr>
          <w:rFonts w:hint="eastAsia"/>
          <w:spacing w:val="-180"/>
          <w:position w:val="22"/>
        </w:rPr>
        <w:t>。</w:t>
      </w:r>
      <w:r>
        <w:rPr>
          <w:rFonts w:hint="eastAsia"/>
        </w:rPr>
        <w:t>能者未</w:t>
      </w:r>
      <w:r w:rsidRPr="005C410E">
        <w:rPr>
          <w:rFonts w:hint="eastAsia"/>
          <w:spacing w:val="-180"/>
        </w:rPr>
        <w:t>來</w:t>
      </w:r>
      <w:r w:rsidRPr="005C410E">
        <w:rPr>
          <w:rFonts w:hint="eastAsia"/>
          <w:spacing w:val="-180"/>
          <w:position w:val="22"/>
        </w:rPr>
        <w:t>。</w:t>
      </w:r>
      <w:r>
        <w:rPr>
          <w:rFonts w:hint="eastAsia"/>
        </w:rPr>
        <w:t>雖有虔</w:t>
      </w:r>
      <w:r w:rsidRPr="005C410E">
        <w:rPr>
          <w:rFonts w:hint="eastAsia"/>
          <w:spacing w:val="-180"/>
        </w:rPr>
        <w:t>忱</w:t>
      </w:r>
      <w:r w:rsidRPr="005C410E">
        <w:rPr>
          <w:rFonts w:hint="eastAsia"/>
          <w:spacing w:val="-180"/>
          <w:position w:val="22"/>
        </w:rPr>
        <w:t>。</w:t>
      </w:r>
      <w:r>
        <w:rPr>
          <w:rFonts w:hint="eastAsia"/>
        </w:rPr>
        <w:t>器潔神</w:t>
      </w:r>
      <w:r w:rsidRPr="005C410E">
        <w:rPr>
          <w:rFonts w:hint="eastAsia"/>
          <w:spacing w:val="-180"/>
        </w:rPr>
        <w:t>凝</w:t>
      </w:r>
      <w:r w:rsidRPr="005C410E">
        <w:rPr>
          <w:rFonts w:hint="eastAsia"/>
          <w:spacing w:val="-180"/>
          <w:position w:val="22"/>
        </w:rPr>
        <w:t>。</w:t>
      </w:r>
      <w:r>
        <w:rPr>
          <w:rFonts w:hint="eastAsia"/>
        </w:rPr>
        <w:t>萬不能</w:t>
      </w:r>
      <w:r w:rsidRPr="005C410E">
        <w:rPr>
          <w:rFonts w:hint="eastAsia"/>
          <w:spacing w:val="-180"/>
        </w:rPr>
        <w:t>現</w:t>
      </w:r>
      <w:r w:rsidRPr="005C410E">
        <w:rPr>
          <w:rFonts w:hint="eastAsia"/>
          <w:spacing w:val="-180"/>
          <w:position w:val="22"/>
        </w:rPr>
        <w:t>。</w:t>
      </w:r>
      <w:r>
        <w:rPr>
          <w:rFonts w:hint="eastAsia"/>
        </w:rPr>
        <w:t>以後各坐三</w:t>
      </w:r>
      <w:r w:rsidRPr="005C410E">
        <w:rPr>
          <w:rFonts w:hint="eastAsia"/>
          <w:spacing w:val="-180"/>
        </w:rPr>
        <w:t>庚</w:t>
      </w:r>
      <w:r w:rsidRPr="005C410E">
        <w:rPr>
          <w:rFonts w:hint="eastAsia"/>
          <w:spacing w:val="-180"/>
          <w:position w:val="22"/>
        </w:rPr>
        <w:t>。</w:t>
      </w:r>
      <w:r>
        <w:rPr>
          <w:rFonts w:hint="eastAsia"/>
        </w:rPr>
        <w:t>去</w:t>
      </w:r>
      <w:r w:rsidRPr="005C410E">
        <w:rPr>
          <w:rFonts w:hint="eastAsia"/>
          <w:spacing w:val="-180"/>
        </w:rPr>
        <w:t>矜</w:t>
      </w:r>
      <w:r w:rsidRPr="005C410E">
        <w:rPr>
          <w:rFonts w:hint="eastAsia"/>
          <w:spacing w:val="-180"/>
          <w:position w:val="22"/>
        </w:rPr>
        <w:t>。</w:t>
      </w:r>
      <w:r>
        <w:rPr>
          <w:rFonts w:hint="eastAsia"/>
        </w:rPr>
        <w:t>去</w:t>
      </w:r>
      <w:r w:rsidRPr="005C410E">
        <w:rPr>
          <w:rFonts w:hint="eastAsia"/>
          <w:spacing w:val="-180"/>
        </w:rPr>
        <w:t>躁</w:t>
      </w:r>
      <w:r w:rsidRPr="005C410E">
        <w:rPr>
          <w:rFonts w:hint="eastAsia"/>
          <w:spacing w:val="-180"/>
          <w:position w:val="22"/>
        </w:rPr>
        <w:t>。</w:t>
      </w:r>
      <w:r>
        <w:rPr>
          <w:rFonts w:hint="eastAsia"/>
        </w:rPr>
        <w:t>去</w:t>
      </w:r>
      <w:r w:rsidRPr="005C410E">
        <w:rPr>
          <w:rFonts w:hint="eastAsia"/>
          <w:spacing w:val="-180"/>
        </w:rPr>
        <w:t>偏</w:t>
      </w:r>
      <w:r w:rsidRPr="005C410E">
        <w:rPr>
          <w:rFonts w:hint="eastAsia"/>
          <w:spacing w:val="-180"/>
          <w:position w:val="22"/>
        </w:rPr>
        <w:t>。</w:t>
      </w:r>
      <w:r>
        <w:rPr>
          <w:rFonts w:hint="eastAsia"/>
        </w:rPr>
        <w:t>去</w:t>
      </w:r>
      <w:r w:rsidRPr="005C410E">
        <w:rPr>
          <w:rFonts w:hint="eastAsia"/>
          <w:spacing w:val="-180"/>
        </w:rPr>
        <w:t>急</w:t>
      </w:r>
      <w:r w:rsidRPr="005C410E">
        <w:rPr>
          <w:rFonts w:hint="eastAsia"/>
          <w:spacing w:val="-180"/>
          <w:position w:val="22"/>
        </w:rPr>
        <w:t>。</w:t>
      </w:r>
      <w:r>
        <w:rPr>
          <w:rFonts w:hint="eastAsia"/>
        </w:rPr>
        <w:t>只要三五職</w:t>
      </w:r>
      <w:r w:rsidRPr="005C410E">
        <w:rPr>
          <w:rFonts w:hint="eastAsia"/>
          <w:spacing w:val="-180"/>
        </w:rPr>
        <w:t>方</w:t>
      </w:r>
      <w:r w:rsidRPr="005C410E">
        <w:rPr>
          <w:rFonts w:hint="eastAsia"/>
          <w:spacing w:val="-180"/>
          <w:position w:val="22"/>
        </w:rPr>
        <w:t>。</w:t>
      </w:r>
      <w:r>
        <w:rPr>
          <w:rFonts w:hint="eastAsia"/>
        </w:rPr>
        <w:t>近鏡默</w:t>
      </w:r>
      <w:r w:rsidRPr="005C410E">
        <w:rPr>
          <w:rFonts w:hint="eastAsia"/>
          <w:spacing w:val="-180"/>
        </w:rPr>
        <w:t>坐</w:t>
      </w:r>
      <w:r w:rsidRPr="005C410E">
        <w:rPr>
          <w:rFonts w:hint="eastAsia"/>
          <w:spacing w:val="-180"/>
          <w:position w:val="22"/>
        </w:rPr>
        <w:t>。</w:t>
      </w:r>
      <w:r>
        <w:rPr>
          <w:rFonts w:hint="eastAsia"/>
        </w:rPr>
        <w:t>一人掀</w:t>
      </w:r>
      <w:r w:rsidRPr="005C410E">
        <w:rPr>
          <w:rFonts w:hint="eastAsia"/>
          <w:spacing w:val="-180"/>
        </w:rPr>
        <w:t>蓋</w:t>
      </w:r>
      <w:r w:rsidRPr="005C410E">
        <w:rPr>
          <w:rFonts w:hint="eastAsia"/>
          <w:spacing w:val="-180"/>
          <w:position w:val="22"/>
        </w:rPr>
        <w:t>。</w:t>
      </w:r>
      <w:r>
        <w:rPr>
          <w:rFonts w:hint="eastAsia"/>
        </w:rPr>
        <w:t>即可照</w:t>
      </w:r>
      <w:r w:rsidRPr="005C410E">
        <w:rPr>
          <w:rFonts w:hint="eastAsia"/>
          <w:spacing w:val="-180"/>
        </w:rPr>
        <w:t>見</w:t>
      </w:r>
      <w:r w:rsidRPr="005C410E">
        <w:rPr>
          <w:rFonts w:hint="eastAsia"/>
          <w:spacing w:val="-180"/>
          <w:position w:val="22"/>
        </w:rPr>
        <w:t>。</w:t>
      </w:r>
      <w:r>
        <w:rPr>
          <w:rFonts w:hint="eastAsia"/>
        </w:rPr>
        <w:t>惟布幕不可不</w:t>
      </w:r>
      <w:r w:rsidRPr="005C410E">
        <w:rPr>
          <w:rFonts w:hint="eastAsia"/>
          <w:spacing w:val="-180"/>
        </w:rPr>
        <w:t>用</w:t>
      </w:r>
      <w:r w:rsidRPr="005C410E">
        <w:rPr>
          <w:rFonts w:hint="eastAsia"/>
          <w:spacing w:val="-180"/>
          <w:position w:val="22"/>
        </w:rPr>
        <w:t>。</w:t>
      </w:r>
      <w:r>
        <w:rPr>
          <w:rFonts w:hint="eastAsia"/>
        </w:rPr>
        <w:t>是壇亦能</w:t>
      </w:r>
      <w:r>
        <w:rPr>
          <w:rFonts w:hint="eastAsia"/>
        </w:rPr>
        <w:lastRenderedPageBreak/>
        <w:t>照</w:t>
      </w:r>
      <w:r w:rsidRPr="005C410E">
        <w:rPr>
          <w:rFonts w:hint="eastAsia"/>
          <w:spacing w:val="-180"/>
        </w:rPr>
        <w:t>出</w:t>
      </w:r>
      <w:r w:rsidRPr="005C410E">
        <w:rPr>
          <w:rFonts w:hint="eastAsia"/>
          <w:spacing w:val="-180"/>
          <w:position w:val="22"/>
        </w:rPr>
        <w:t>。</w:t>
      </w:r>
      <w:r>
        <w:rPr>
          <w:rFonts w:hint="eastAsia"/>
        </w:rPr>
        <w:t>將來合經之</w:t>
      </w:r>
      <w:r w:rsidRPr="005C410E">
        <w:rPr>
          <w:rFonts w:hint="eastAsia"/>
          <w:spacing w:val="-180"/>
        </w:rPr>
        <w:t>時</w:t>
      </w:r>
      <w:r w:rsidRPr="005C410E">
        <w:rPr>
          <w:rFonts w:hint="eastAsia"/>
          <w:spacing w:val="-180"/>
          <w:position w:val="22"/>
        </w:rPr>
        <w:t>。</w:t>
      </w:r>
      <w:r>
        <w:rPr>
          <w:rFonts w:hint="eastAsia"/>
        </w:rPr>
        <w:t>首頁非</w:t>
      </w:r>
      <w:r w:rsidR="00CA4B37">
        <w:rPr>
          <w:rFonts w:hint="eastAsia"/>
        </w:rPr>
        <w:t xml:space="preserve">　</w:t>
      </w:r>
      <w:r>
        <w:rPr>
          <w:rFonts w:hint="eastAsia"/>
        </w:rPr>
        <w:t>師親像不</w:t>
      </w:r>
      <w:r w:rsidRPr="005C410E">
        <w:rPr>
          <w:rFonts w:hint="eastAsia"/>
          <w:spacing w:val="-180"/>
        </w:rPr>
        <w:t>可</w:t>
      </w:r>
      <w:r w:rsidRPr="005C410E">
        <w:rPr>
          <w:rFonts w:hint="eastAsia"/>
          <w:spacing w:val="-180"/>
          <w:position w:val="22"/>
        </w:rPr>
        <w:t>。</w:t>
      </w:r>
      <w:r>
        <w:rPr>
          <w:rFonts w:hint="eastAsia"/>
        </w:rPr>
        <w:t>今夕諸子虔</w:t>
      </w:r>
      <w:r w:rsidRPr="005C410E">
        <w:rPr>
          <w:rFonts w:hint="eastAsia"/>
          <w:spacing w:val="-180"/>
        </w:rPr>
        <w:t>誠</w:t>
      </w:r>
      <w:r w:rsidRPr="005C410E">
        <w:rPr>
          <w:rFonts w:hint="eastAsia"/>
          <w:spacing w:val="-180"/>
          <w:position w:val="22"/>
        </w:rPr>
        <w:t>。</w:t>
      </w:r>
      <w:r>
        <w:rPr>
          <w:rFonts w:hint="eastAsia"/>
        </w:rPr>
        <w:t>可定知</w:t>
      </w:r>
      <w:r w:rsidR="00CA4B37">
        <w:rPr>
          <w:rFonts w:hint="eastAsia"/>
        </w:rPr>
        <w:t xml:space="preserve">　</w:t>
      </w:r>
      <w:r>
        <w:rPr>
          <w:rFonts w:hint="eastAsia"/>
        </w:rPr>
        <w:t>仙師必不爾棄</w:t>
      </w:r>
      <w:r w:rsidRPr="005C410E">
        <w:rPr>
          <w:rFonts w:hint="eastAsia"/>
          <w:spacing w:val="-180"/>
        </w:rPr>
        <w:t>也</w:t>
      </w:r>
      <w:r w:rsidRPr="005C410E">
        <w:rPr>
          <w:rFonts w:hint="eastAsia"/>
          <w:spacing w:val="-180"/>
          <w:position w:val="22"/>
        </w:rPr>
        <w:t>。</w:t>
      </w:r>
      <w:r>
        <w:rPr>
          <w:rFonts w:hint="eastAsia"/>
        </w:rPr>
        <w:t>三鎮均出鎮</w:t>
      </w:r>
      <w:r w:rsidRPr="005C410E">
        <w:rPr>
          <w:rFonts w:hint="eastAsia"/>
          <w:spacing w:val="-180"/>
        </w:rPr>
        <w:t>名</w:t>
      </w:r>
      <w:r w:rsidRPr="005C410E">
        <w:rPr>
          <w:rFonts w:hint="eastAsia"/>
          <w:spacing w:val="-180"/>
          <w:position w:val="22"/>
        </w:rPr>
        <w:t>。</w:t>
      </w:r>
      <w:r>
        <w:rPr>
          <w:rFonts w:hint="eastAsia"/>
        </w:rPr>
        <w:t>自後用賜名與原</w:t>
      </w:r>
      <w:r w:rsidRPr="005C410E">
        <w:rPr>
          <w:rFonts w:hint="eastAsia"/>
          <w:spacing w:val="-180"/>
        </w:rPr>
        <w:t>名</w:t>
      </w:r>
      <w:r w:rsidRPr="005C410E">
        <w:rPr>
          <w:rFonts w:hint="eastAsia"/>
          <w:spacing w:val="-180"/>
          <w:position w:val="22"/>
        </w:rPr>
        <w:t>。</w:t>
      </w:r>
      <w:r>
        <w:rPr>
          <w:rFonts w:hint="eastAsia"/>
        </w:rPr>
        <w:t>此壇鎮</w:t>
      </w:r>
      <w:r w:rsidRPr="005C410E">
        <w:rPr>
          <w:rFonts w:hint="eastAsia"/>
          <w:spacing w:val="-180"/>
        </w:rPr>
        <w:t>經</w:t>
      </w:r>
      <w:r w:rsidRPr="005C410E">
        <w:rPr>
          <w:rFonts w:hint="eastAsia"/>
          <w:spacing w:val="-180"/>
          <w:position w:val="22"/>
        </w:rPr>
        <w:t>。</w:t>
      </w:r>
      <w:r>
        <w:rPr>
          <w:rFonts w:hint="eastAsia"/>
        </w:rPr>
        <w:t>已無惡無魔無非</w:t>
      </w:r>
      <w:r w:rsidRPr="005C410E">
        <w:rPr>
          <w:rFonts w:hint="eastAsia"/>
          <w:spacing w:val="-180"/>
        </w:rPr>
        <w:t>矣</w:t>
      </w:r>
      <w:r w:rsidRPr="005C410E">
        <w:rPr>
          <w:rFonts w:hint="eastAsia"/>
          <w:spacing w:val="-180"/>
          <w:position w:val="22"/>
        </w:rPr>
        <w:t>。</w:t>
      </w:r>
      <w:r>
        <w:rPr>
          <w:rFonts w:hint="eastAsia"/>
        </w:rPr>
        <w:t>明年正月望日上元開</w:t>
      </w:r>
      <w:r w:rsidRPr="005C410E">
        <w:rPr>
          <w:rFonts w:hint="eastAsia"/>
          <w:spacing w:val="-180"/>
        </w:rPr>
        <w:t>始</w:t>
      </w:r>
      <w:r w:rsidRPr="005C410E">
        <w:rPr>
          <w:rFonts w:hint="eastAsia"/>
          <w:spacing w:val="-180"/>
          <w:position w:val="22"/>
        </w:rPr>
        <w:t>。</w:t>
      </w:r>
      <w:r>
        <w:rPr>
          <w:rFonts w:hint="eastAsia"/>
        </w:rPr>
        <w:t>此日萬不可錯</w:t>
      </w:r>
      <w:r w:rsidRPr="005C410E">
        <w:rPr>
          <w:rFonts w:hint="eastAsia"/>
          <w:spacing w:val="-180"/>
        </w:rPr>
        <w:t>過</w:t>
      </w:r>
      <w:r w:rsidRPr="005C410E">
        <w:rPr>
          <w:rFonts w:hint="eastAsia"/>
          <w:spacing w:val="-180"/>
          <w:position w:val="22"/>
        </w:rPr>
        <w:t>。</w:t>
      </w:r>
      <w:r>
        <w:rPr>
          <w:rFonts w:hint="eastAsia"/>
        </w:rPr>
        <w:t>當午一聲</w:t>
      </w:r>
      <w:r w:rsidRPr="005C410E">
        <w:rPr>
          <w:rFonts w:hint="eastAsia"/>
          <w:spacing w:val="-180"/>
        </w:rPr>
        <w:t>鐘</w:t>
      </w:r>
      <w:r w:rsidRPr="005C410E">
        <w:rPr>
          <w:rFonts w:hint="eastAsia"/>
          <w:spacing w:val="-180"/>
          <w:position w:val="22"/>
        </w:rPr>
        <w:t>。</w:t>
      </w:r>
      <w:r>
        <w:rPr>
          <w:rFonts w:hint="eastAsia"/>
        </w:rPr>
        <w:t>炁功開</w:t>
      </w:r>
      <w:r w:rsidRPr="005C410E">
        <w:rPr>
          <w:rFonts w:hint="eastAsia"/>
          <w:spacing w:val="-180"/>
        </w:rPr>
        <w:t>授</w:t>
      </w:r>
      <w:r w:rsidRPr="005C410E">
        <w:rPr>
          <w:rFonts w:hint="eastAsia"/>
          <w:spacing w:val="-180"/>
          <w:position w:val="22"/>
        </w:rPr>
        <w:t>。</w:t>
      </w:r>
      <w:r>
        <w:rPr>
          <w:rFonts w:hint="eastAsia"/>
        </w:rPr>
        <w:t>非</w:t>
      </w:r>
    </w:p>
    <w:p w:rsidR="00BB1D43" w:rsidRDefault="00BB1D43" w:rsidP="004535BC">
      <w:pPr>
        <w:pStyle w:val="a9"/>
      </w:pPr>
      <w:r>
        <w:rPr>
          <w:rFonts w:hint="eastAsia"/>
        </w:rPr>
        <w:t>師真</w:t>
      </w:r>
      <w:r w:rsidRPr="005C410E">
        <w:rPr>
          <w:rFonts w:hint="eastAsia"/>
          <w:spacing w:val="-180"/>
        </w:rPr>
        <w:t>像</w:t>
      </w:r>
      <w:r w:rsidRPr="005C410E">
        <w:rPr>
          <w:rFonts w:hint="eastAsia"/>
          <w:spacing w:val="-180"/>
          <w:position w:val="22"/>
        </w:rPr>
        <w:t>。</w:t>
      </w:r>
      <w:r>
        <w:rPr>
          <w:rFonts w:hint="eastAsia"/>
        </w:rPr>
        <w:t>不能鎮</w:t>
      </w:r>
      <w:r w:rsidRPr="005C410E">
        <w:rPr>
          <w:rFonts w:hint="eastAsia"/>
          <w:spacing w:val="-180"/>
        </w:rPr>
        <w:t>壇</w:t>
      </w:r>
      <w:r w:rsidRPr="00C4419F">
        <w:rPr>
          <w:rFonts w:hint="eastAsia"/>
          <w:spacing w:val="-60"/>
          <w:position w:val="22"/>
        </w:rPr>
        <w:t>。</w:t>
      </w:r>
      <w:r w:rsidRPr="00C4419F">
        <w:rPr>
          <w:rFonts w:hint="eastAsia"/>
          <w:position w:val="4"/>
          <w:sz w:val="48"/>
          <w:eastAsianLayout w:id="1718839040" w:combine="1"/>
        </w:rPr>
        <w:t>上元十五日也</w:t>
      </w:r>
      <w:r>
        <w:rPr>
          <w:rFonts w:hint="eastAsia"/>
        </w:rPr>
        <w:t>各進一</w:t>
      </w:r>
      <w:r w:rsidRPr="005C410E">
        <w:rPr>
          <w:rFonts w:hint="eastAsia"/>
          <w:spacing w:val="-180"/>
        </w:rPr>
        <w:t>級</w:t>
      </w:r>
      <w:r w:rsidRPr="005C410E">
        <w:rPr>
          <w:rFonts w:hint="eastAsia"/>
          <w:spacing w:val="-180"/>
          <w:position w:val="22"/>
        </w:rPr>
        <w:t>。</w:t>
      </w:r>
      <w:r>
        <w:rPr>
          <w:rFonts w:hint="eastAsia"/>
        </w:rPr>
        <w:t>去者領</w:t>
      </w:r>
      <w:r w:rsidRPr="005C410E">
        <w:rPr>
          <w:rFonts w:hint="eastAsia"/>
          <w:spacing w:val="-180"/>
        </w:rPr>
        <w:t>之</w:t>
      </w:r>
      <w:r w:rsidRPr="005C410E">
        <w:rPr>
          <w:rFonts w:hint="eastAsia"/>
          <w:spacing w:val="-180"/>
          <w:position w:val="22"/>
        </w:rPr>
        <w:t>。</w:t>
      </w:r>
      <w:r>
        <w:rPr>
          <w:rFonts w:hint="eastAsia"/>
        </w:rPr>
        <w:t>復命</w:t>
      </w:r>
      <w:r w:rsidRPr="005C410E">
        <w:rPr>
          <w:rFonts w:hint="eastAsia"/>
          <w:spacing w:val="-180"/>
        </w:rPr>
        <w:t>去</w:t>
      </w:r>
      <w:r w:rsidRPr="00C4419F">
        <w:rPr>
          <w:rFonts w:hint="eastAsia"/>
          <w:spacing w:val="-60"/>
          <w:position w:val="22"/>
        </w:rPr>
        <w:t>。</w:t>
      </w:r>
      <w:r w:rsidRPr="00C4419F">
        <w:rPr>
          <w:rFonts w:hint="eastAsia"/>
          <w:position w:val="4"/>
          <w:sz w:val="48"/>
          <w:eastAsianLayout w:id="1718839040" w:combine="1"/>
        </w:rPr>
        <w:t>此為第二次照像。仍未能得。是諸子之炁靈未到耳。</w:t>
      </w:r>
    </w:p>
    <w:p w:rsidR="00BB1D43" w:rsidRDefault="00BB1D43" w:rsidP="004535BC">
      <w:pPr>
        <w:pStyle w:val="a9"/>
      </w:pPr>
      <w:r>
        <w:rPr>
          <w:rFonts w:hint="eastAsia"/>
        </w:rPr>
        <w:t>十二月十六日丁亥賜</w:t>
      </w:r>
      <w:r w:rsidRPr="00D34B15">
        <w:rPr>
          <w:rFonts w:hint="eastAsia"/>
          <w:spacing w:val="40"/>
        </w:rPr>
        <w:t>像</w:t>
      </w:r>
      <w:r w:rsidRPr="00D34B15">
        <w:rPr>
          <w:rFonts w:hint="eastAsia"/>
          <w:spacing w:val="60"/>
          <w:sz w:val="24"/>
          <w:szCs w:val="24"/>
        </w:rPr>
        <w:t>在福緣壇</w:t>
      </w:r>
      <w:r w:rsidR="00E01F47" w:rsidRPr="00203877">
        <w:rPr>
          <w:rFonts w:ascii="MS Gothic" w:eastAsia="MS Gothic" w:hAnsi="MS Gothic" w:cs="MS Gothic" w:hint="eastAsia"/>
          <w:position w:val="18"/>
        </w:rPr>
        <w:t> </w:t>
      </w:r>
    </w:p>
    <w:p w:rsidR="00BB1D43" w:rsidRDefault="001E46E5" w:rsidP="004535BC">
      <w:pPr>
        <w:pStyle w:val="a9"/>
      </w:pPr>
      <w:r w:rsidRPr="001E46E5">
        <w:rPr>
          <w:rFonts w:ascii="TYSymbols" w:eastAsia="TYSymbols" w:hAnsi="TYSymbols" w:hint="eastAsia"/>
          <w:position w:val="10"/>
          <w:sz w:val="44"/>
        </w:rPr>
        <w:t>󾐙</w:t>
      </w:r>
      <w:r w:rsidR="00BB1D43" w:rsidRPr="001E46E5">
        <w:rPr>
          <w:rFonts w:hint="eastAsia"/>
          <w:sz w:val="28"/>
        </w:rPr>
        <w:t xml:space="preserve">　</w:t>
      </w:r>
      <w:r w:rsidR="00BB1D43">
        <w:rPr>
          <w:rFonts w:hint="eastAsia"/>
        </w:rPr>
        <w:t xml:space="preserve">光明佛寶　　</w:t>
      </w:r>
      <w:r w:rsidR="00C4419F" w:rsidRPr="00D34B15">
        <w:rPr>
          <w:rFonts w:hint="eastAsia"/>
          <w:sz w:val="28"/>
        </w:rPr>
        <w:t xml:space="preserve">　</w:t>
      </w:r>
      <w:r w:rsidR="00D34B15" w:rsidRPr="00D34B15">
        <w:rPr>
          <w:rFonts w:ascii="TYSymbols" w:eastAsia="TYSymbols" w:hAnsi="TYSymbols" w:hint="eastAsia"/>
          <w:position w:val="10"/>
          <w:sz w:val="44"/>
        </w:rPr>
        <w:t>󾑒</w:t>
      </w:r>
      <w:r w:rsidR="00C4419F">
        <w:rPr>
          <w:rFonts w:hint="eastAsia"/>
        </w:rPr>
        <w:t xml:space="preserve">　</w:t>
      </w:r>
      <w:r w:rsidR="00BB1D43">
        <w:rPr>
          <w:rFonts w:hint="eastAsia"/>
        </w:rPr>
        <w:t xml:space="preserve">老君寶　　</w:t>
      </w:r>
      <w:r w:rsidR="00BB1D43" w:rsidRPr="00D34B15">
        <w:rPr>
          <w:rFonts w:hint="eastAsia"/>
          <w:sz w:val="28"/>
        </w:rPr>
        <w:t xml:space="preserve">　</w:t>
      </w:r>
      <w:r w:rsidR="00D34B15" w:rsidRPr="00D34B15">
        <w:rPr>
          <w:rFonts w:ascii="TYSymbols" w:eastAsia="TYSymbols" w:hAnsi="TYSymbols" w:hint="eastAsia"/>
          <w:position w:val="10"/>
          <w:sz w:val="44"/>
        </w:rPr>
        <w:t>󾐤</w:t>
      </w:r>
      <w:r w:rsidR="00C4419F">
        <w:rPr>
          <w:rFonts w:hint="eastAsia"/>
        </w:rPr>
        <w:t xml:space="preserve">　</w:t>
      </w:r>
      <w:r w:rsidR="00BB1D43">
        <w:rPr>
          <w:rFonts w:hint="eastAsia"/>
        </w:rPr>
        <w:t xml:space="preserve">耶祖寶　　</w:t>
      </w:r>
      <w:r w:rsidR="00C4419F" w:rsidRPr="00D34B15">
        <w:rPr>
          <w:rFonts w:hint="eastAsia"/>
          <w:sz w:val="28"/>
        </w:rPr>
        <w:t xml:space="preserve">　</w:t>
      </w:r>
      <w:r w:rsidR="00D34B15" w:rsidRPr="00D34B15">
        <w:rPr>
          <w:rFonts w:ascii="TYSymbols" w:eastAsia="TYSymbols" w:hAnsi="TYSymbols" w:hint="eastAsia"/>
          <w:position w:val="10"/>
          <w:sz w:val="44"/>
        </w:rPr>
        <w:t>󾐡</w:t>
      </w:r>
      <w:r w:rsidR="00C4419F">
        <w:rPr>
          <w:rFonts w:hint="eastAsia"/>
        </w:rPr>
        <w:t xml:space="preserve">　</w:t>
      </w:r>
      <w:r w:rsidR="00BB1D43">
        <w:rPr>
          <w:rFonts w:hint="eastAsia"/>
        </w:rPr>
        <w:t>謨祖寶</w:t>
      </w:r>
    </w:p>
    <w:p w:rsidR="00BB1D43" w:rsidRDefault="001E46E5" w:rsidP="004535BC">
      <w:pPr>
        <w:pStyle w:val="a9"/>
      </w:pPr>
      <w:r w:rsidRPr="001E46E5">
        <w:rPr>
          <w:rFonts w:ascii="TYSymbols" w:eastAsia="TYSymbols" w:hAnsi="TYSymbols" w:hint="eastAsia"/>
          <w:position w:val="10"/>
          <w:sz w:val="44"/>
        </w:rPr>
        <w:t>󾐚</w:t>
      </w:r>
      <w:r w:rsidR="00C4419F" w:rsidRPr="001E46E5">
        <w:rPr>
          <w:rFonts w:hint="eastAsia"/>
          <w:sz w:val="24"/>
        </w:rPr>
        <w:t xml:space="preserve">　</w:t>
      </w:r>
      <w:r w:rsidR="00BB1D43">
        <w:rPr>
          <w:rFonts w:hint="eastAsia"/>
        </w:rPr>
        <w:t>奉</w:t>
      </w:r>
      <w:r w:rsidR="00C4419F">
        <w:rPr>
          <w:rFonts w:hint="eastAsia"/>
        </w:rPr>
        <w:t xml:space="preserve">　</w:t>
      </w:r>
      <w:r w:rsidR="00BB1D43">
        <w:rPr>
          <w:rFonts w:hint="eastAsia"/>
        </w:rPr>
        <w:t>師命冉有叩幕去</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鶴神劉</w:t>
      </w:r>
      <w:r w:rsidR="003B296E" w:rsidRPr="003B296E">
        <w:rPr>
          <w:rFonts w:hint="eastAsia"/>
          <w:color w:val="FF0000"/>
        </w:rPr>
        <w:t>晏</w:t>
      </w:r>
      <w:r>
        <w:rPr>
          <w:rFonts w:hint="eastAsia"/>
        </w:rPr>
        <w:t>叩隨南極叩幕去</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孚佑帝君到</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仙師收幕禮</w:t>
      </w:r>
      <w:r w:rsidRPr="005C410E">
        <w:rPr>
          <w:rFonts w:hint="eastAsia"/>
          <w:spacing w:val="-180"/>
        </w:rPr>
        <w:t>去</w:t>
      </w:r>
      <w:r w:rsidRPr="005C410E">
        <w:rPr>
          <w:rFonts w:hint="eastAsia"/>
          <w:spacing w:val="-180"/>
          <w:position w:val="22"/>
        </w:rPr>
        <w:t>。</w:t>
      </w:r>
      <w:r>
        <w:rPr>
          <w:rFonts w:hint="eastAsia"/>
        </w:rPr>
        <w:t>覆幕後</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仙師展四十</w:t>
      </w:r>
      <w:r w:rsidRPr="005C410E">
        <w:rPr>
          <w:rFonts w:hint="eastAsia"/>
          <w:spacing w:val="-180"/>
        </w:rPr>
        <w:t>度</w:t>
      </w:r>
      <w:r w:rsidRPr="005C410E">
        <w:rPr>
          <w:rFonts w:hint="eastAsia"/>
          <w:spacing w:val="-180"/>
          <w:position w:val="22"/>
        </w:rPr>
        <w:t>。</w:t>
      </w:r>
      <w:r>
        <w:rPr>
          <w:rFonts w:hint="eastAsia"/>
        </w:rPr>
        <w:t>來授定</w:t>
      </w:r>
      <w:r w:rsidRPr="00C4419F">
        <w:rPr>
          <w:rFonts w:hint="eastAsia"/>
          <w:spacing w:val="40"/>
        </w:rPr>
        <w:t>子</w:t>
      </w:r>
      <w:r w:rsidRPr="00C4419F">
        <w:rPr>
          <w:rFonts w:hint="eastAsia"/>
          <w:position w:val="4"/>
          <w:sz w:val="48"/>
          <w:eastAsianLayout w:id="1718839040" w:combine="1"/>
        </w:rPr>
        <w:t>定寧也</w:t>
      </w:r>
      <w:r w:rsidRPr="005C410E">
        <w:rPr>
          <w:rFonts w:hint="eastAsia"/>
          <w:spacing w:val="-180"/>
          <w:position w:val="22"/>
        </w:rPr>
        <w:t>。</w:t>
      </w:r>
      <w:r>
        <w:rPr>
          <w:rFonts w:hint="eastAsia"/>
        </w:rPr>
        <w:t>濟真圖</w:t>
      </w:r>
      <w:r w:rsidRPr="005C410E">
        <w:rPr>
          <w:rFonts w:hint="eastAsia"/>
          <w:spacing w:val="-180"/>
        </w:rPr>
        <w:t>說</w:t>
      </w:r>
      <w:r w:rsidRPr="005C410E">
        <w:rPr>
          <w:rFonts w:hint="eastAsia"/>
          <w:spacing w:val="-180"/>
          <w:position w:val="22"/>
        </w:rPr>
        <w:t>。</w:t>
      </w:r>
      <w:r>
        <w:rPr>
          <w:rFonts w:hint="eastAsia"/>
        </w:rPr>
        <w:t>無像未登山諸</w:t>
      </w:r>
      <w:r w:rsidRPr="005C410E">
        <w:rPr>
          <w:rFonts w:hint="eastAsia"/>
          <w:spacing w:val="-180"/>
        </w:rPr>
        <w:t>子</w:t>
      </w:r>
      <w:r w:rsidRPr="005C410E">
        <w:rPr>
          <w:rFonts w:hint="eastAsia"/>
          <w:spacing w:val="-180"/>
          <w:position w:val="22"/>
        </w:rPr>
        <w:t>。</w:t>
      </w:r>
      <w:r>
        <w:rPr>
          <w:rFonts w:hint="eastAsia"/>
        </w:rPr>
        <w:t>先十五度領</w:t>
      </w:r>
      <w:r w:rsidRPr="005C410E">
        <w:rPr>
          <w:rFonts w:hint="eastAsia"/>
          <w:spacing w:val="-180"/>
        </w:rPr>
        <w:t>像</w:t>
      </w:r>
      <w:r w:rsidRPr="005C410E">
        <w:rPr>
          <w:rFonts w:hint="eastAsia"/>
          <w:spacing w:val="-180"/>
          <w:position w:val="22"/>
        </w:rPr>
        <w:t>。</w:t>
      </w:r>
      <w:r>
        <w:rPr>
          <w:rFonts w:hint="eastAsia"/>
        </w:rPr>
        <w:t>唐丁二子</w:t>
      </w:r>
      <w:r w:rsidRPr="005C410E">
        <w:rPr>
          <w:rFonts w:hint="eastAsia"/>
          <w:spacing w:val="-180"/>
        </w:rPr>
        <w:t>領</w:t>
      </w:r>
      <w:r w:rsidRPr="005C410E">
        <w:rPr>
          <w:rFonts w:hint="eastAsia"/>
          <w:spacing w:val="-180"/>
          <w:position w:val="22"/>
        </w:rPr>
        <w:t>。</w:t>
      </w:r>
      <w:r>
        <w:rPr>
          <w:rFonts w:hint="eastAsia"/>
        </w:rPr>
        <w:t>無名諸子領</w:t>
      </w:r>
      <w:r w:rsidRPr="005C410E">
        <w:rPr>
          <w:rFonts w:hint="eastAsia"/>
          <w:spacing w:val="-180"/>
        </w:rPr>
        <w:t>名</w:t>
      </w:r>
      <w:r w:rsidRPr="005C410E">
        <w:rPr>
          <w:rFonts w:hint="eastAsia"/>
          <w:spacing w:val="-180"/>
          <w:position w:val="22"/>
        </w:rPr>
        <w:t>。</w:t>
      </w:r>
      <w:r>
        <w:rPr>
          <w:rFonts w:hint="eastAsia"/>
        </w:rPr>
        <w:t>明日</w:t>
      </w:r>
      <w:r w:rsidRPr="00C4419F">
        <w:rPr>
          <w:rFonts w:hint="eastAsia"/>
          <w:spacing w:val="40"/>
        </w:rPr>
        <w:t>福</w:t>
      </w:r>
      <w:r w:rsidRPr="00C4419F">
        <w:rPr>
          <w:rFonts w:hint="eastAsia"/>
          <w:spacing w:val="60"/>
          <w:sz w:val="24"/>
          <w:szCs w:val="24"/>
        </w:rPr>
        <w:t>燁</w:t>
      </w:r>
      <w:r w:rsidRPr="00C4419F">
        <w:rPr>
          <w:rFonts w:hint="eastAsia"/>
          <w:spacing w:val="40"/>
        </w:rPr>
        <w:t>法</w:t>
      </w:r>
      <w:r w:rsidRPr="00C4419F">
        <w:rPr>
          <w:rFonts w:hint="eastAsia"/>
          <w:spacing w:val="60"/>
          <w:sz w:val="24"/>
          <w:szCs w:val="24"/>
        </w:rPr>
        <w:t>源</w:t>
      </w:r>
      <w:r w:rsidRPr="00C4419F">
        <w:rPr>
          <w:rFonts w:hint="eastAsia"/>
          <w:spacing w:val="40"/>
        </w:rPr>
        <w:t>解</w:t>
      </w:r>
      <w:r w:rsidRPr="00C4419F">
        <w:rPr>
          <w:rFonts w:hint="eastAsia"/>
          <w:spacing w:val="60"/>
          <w:sz w:val="24"/>
          <w:szCs w:val="24"/>
        </w:rPr>
        <w:t>空</w:t>
      </w:r>
      <w:r w:rsidRPr="00C4419F">
        <w:rPr>
          <w:rFonts w:hint="eastAsia"/>
          <w:spacing w:val="40"/>
        </w:rPr>
        <w:t>善</w:t>
      </w:r>
      <w:r w:rsidRPr="00C4419F">
        <w:rPr>
          <w:rFonts w:hint="eastAsia"/>
          <w:spacing w:val="60"/>
          <w:sz w:val="24"/>
          <w:szCs w:val="24"/>
        </w:rPr>
        <w:t>濟</w:t>
      </w:r>
      <w:r>
        <w:rPr>
          <w:rFonts w:hint="eastAsia"/>
        </w:rPr>
        <w:t>同日開幕領圓說六</w:t>
      </w:r>
      <w:r w:rsidRPr="005C410E">
        <w:rPr>
          <w:rFonts w:hint="eastAsia"/>
          <w:spacing w:val="-180"/>
        </w:rPr>
        <w:t>圜</w:t>
      </w:r>
      <w:r w:rsidRPr="005C410E">
        <w:rPr>
          <w:rFonts w:hint="eastAsia"/>
          <w:spacing w:val="-180"/>
          <w:position w:val="22"/>
        </w:rPr>
        <w:t>。</w:t>
      </w:r>
      <w:r>
        <w:rPr>
          <w:rFonts w:hint="eastAsia"/>
        </w:rPr>
        <w:t>今日授一</w:t>
      </w:r>
      <w:r w:rsidRPr="005C410E">
        <w:rPr>
          <w:rFonts w:hint="eastAsia"/>
          <w:spacing w:val="-180"/>
        </w:rPr>
        <w:t>半</w:t>
      </w:r>
      <w:r w:rsidRPr="005C410E">
        <w:rPr>
          <w:rFonts w:hint="eastAsia"/>
          <w:spacing w:val="-180"/>
          <w:position w:val="22"/>
        </w:rPr>
        <w:t>。</w:t>
      </w:r>
      <w:r w:rsidRPr="005C410E">
        <w:rPr>
          <w:rFonts w:hint="eastAsia"/>
          <w:spacing w:val="-180"/>
        </w:rPr>
        <w:lastRenderedPageBreak/>
        <w:t>銘</w:t>
      </w:r>
      <w:r w:rsidRPr="005C410E">
        <w:rPr>
          <w:rFonts w:hint="eastAsia"/>
          <w:spacing w:val="-180"/>
          <w:position w:val="22"/>
        </w:rPr>
        <w:t>。</w:t>
      </w:r>
      <w:r w:rsidRPr="005C410E">
        <w:rPr>
          <w:rFonts w:hint="eastAsia"/>
          <w:spacing w:val="-180"/>
        </w:rPr>
        <w:t>誡</w:t>
      </w:r>
      <w:r w:rsidRPr="005C410E">
        <w:rPr>
          <w:rFonts w:hint="eastAsia"/>
          <w:spacing w:val="-180"/>
          <w:position w:val="22"/>
        </w:rPr>
        <w:t>。</w:t>
      </w:r>
      <w:r w:rsidRPr="005C410E">
        <w:rPr>
          <w:rFonts w:hint="eastAsia"/>
          <w:spacing w:val="-180"/>
        </w:rPr>
        <w:t>訓</w:t>
      </w:r>
      <w:r w:rsidRPr="005C410E">
        <w:rPr>
          <w:rFonts w:hint="eastAsia"/>
          <w:spacing w:val="-180"/>
          <w:position w:val="22"/>
        </w:rPr>
        <w:t>。</w:t>
      </w:r>
      <w:r>
        <w:rPr>
          <w:rFonts w:hint="eastAsia"/>
        </w:rPr>
        <w:t>明日閉</w:t>
      </w:r>
      <w:r w:rsidRPr="005C410E">
        <w:rPr>
          <w:rFonts w:hint="eastAsia"/>
          <w:spacing w:val="-180"/>
        </w:rPr>
        <w:t>幕</w:t>
      </w:r>
      <w:r w:rsidRPr="005C410E">
        <w:rPr>
          <w:rFonts w:hint="eastAsia"/>
          <w:spacing w:val="-180"/>
          <w:position w:val="22"/>
        </w:rPr>
        <w:t>。</w:t>
      </w:r>
      <w:r>
        <w:rPr>
          <w:rFonts w:hint="eastAsia"/>
        </w:rPr>
        <w:t>休三</w:t>
      </w:r>
      <w:r w:rsidRPr="005C410E">
        <w:rPr>
          <w:rFonts w:hint="eastAsia"/>
          <w:spacing w:val="-180"/>
        </w:rPr>
        <w:t>日</w:t>
      </w:r>
      <w:r w:rsidRPr="005C410E">
        <w:rPr>
          <w:rFonts w:hint="eastAsia"/>
          <w:spacing w:val="-180"/>
          <w:position w:val="22"/>
        </w:rPr>
        <w:t>。</w:t>
      </w:r>
      <w:r>
        <w:rPr>
          <w:rFonts w:hint="eastAsia"/>
        </w:rPr>
        <w:t>二十一日</w:t>
      </w:r>
      <w:r w:rsidRPr="005C410E">
        <w:rPr>
          <w:rFonts w:hint="eastAsia"/>
          <w:spacing w:val="-180"/>
        </w:rPr>
        <w:t>起</w:t>
      </w:r>
      <w:r w:rsidRPr="005C410E">
        <w:rPr>
          <w:rFonts w:hint="eastAsia"/>
          <w:spacing w:val="-180"/>
          <w:position w:val="22"/>
        </w:rPr>
        <w:t>。</w:t>
      </w:r>
      <w:r>
        <w:rPr>
          <w:rFonts w:hint="eastAsia"/>
        </w:rPr>
        <w:t>接授</w:t>
      </w:r>
      <w:r w:rsidRPr="005C410E">
        <w:rPr>
          <w:rFonts w:hint="eastAsia"/>
          <w:spacing w:val="-180"/>
        </w:rPr>
        <w:t>銘</w:t>
      </w:r>
      <w:r w:rsidRPr="005C410E">
        <w:rPr>
          <w:rFonts w:hint="eastAsia"/>
          <w:spacing w:val="-180"/>
          <w:position w:val="22"/>
        </w:rPr>
        <w:t>。</w:t>
      </w:r>
      <w:r w:rsidRPr="005C410E">
        <w:rPr>
          <w:rFonts w:hint="eastAsia"/>
          <w:spacing w:val="-180"/>
        </w:rPr>
        <w:t>誡</w:t>
      </w:r>
      <w:r w:rsidRPr="005C410E">
        <w:rPr>
          <w:rFonts w:hint="eastAsia"/>
          <w:spacing w:val="-180"/>
          <w:position w:val="22"/>
        </w:rPr>
        <w:t>。</w:t>
      </w:r>
      <w:r w:rsidRPr="005C410E">
        <w:rPr>
          <w:rFonts w:hint="eastAsia"/>
          <w:spacing w:val="-180"/>
        </w:rPr>
        <w:t>寶</w:t>
      </w:r>
      <w:r w:rsidRPr="005C410E">
        <w:rPr>
          <w:rFonts w:hint="eastAsia"/>
          <w:spacing w:val="-180"/>
          <w:position w:val="22"/>
        </w:rPr>
        <w:t>。</w:t>
      </w:r>
      <w:r w:rsidRPr="005C410E">
        <w:rPr>
          <w:rFonts w:hint="eastAsia"/>
          <w:spacing w:val="-180"/>
        </w:rPr>
        <w:t>訓</w:t>
      </w:r>
      <w:r w:rsidRPr="00C4419F">
        <w:rPr>
          <w:rFonts w:hint="eastAsia"/>
          <w:spacing w:val="-60"/>
          <w:position w:val="22"/>
        </w:rPr>
        <w:t>。</w:t>
      </w:r>
      <w:r w:rsidRPr="00C4419F">
        <w:rPr>
          <w:rFonts w:hint="eastAsia"/>
          <w:position w:val="4"/>
          <w:sz w:val="48"/>
          <w:eastAsianLayout w:id="1718839040" w:combine="1"/>
        </w:rPr>
        <w:t>寶已准製先授寶文</w:t>
      </w:r>
      <w:r w:rsidR="00C4419F" w:rsidRPr="00C4419F">
        <w:rPr>
          <w:sz w:val="12"/>
        </w:rPr>
        <w:t xml:space="preserve">　</w:t>
      </w:r>
      <w:r w:rsidR="008907FD">
        <w:rPr>
          <w:rFonts w:hint="eastAsia"/>
        </w:rPr>
        <w:t>○</w:t>
      </w:r>
      <w:r w:rsidRPr="00C4419F">
        <w:rPr>
          <w:rFonts w:hint="eastAsia"/>
          <w:position w:val="4"/>
          <w:sz w:val="48"/>
          <w:eastAsianLayout w:id="1718839040" w:combine="1"/>
        </w:rPr>
        <w:t>乩注</w:t>
      </w:r>
      <w:r>
        <w:rPr>
          <w:rFonts w:hint="eastAsia"/>
        </w:rPr>
        <w:t>和真聽</w:t>
      </w:r>
      <w:r w:rsidRPr="005C410E">
        <w:rPr>
          <w:rFonts w:hint="eastAsia"/>
          <w:spacing w:val="-180"/>
        </w:rPr>
        <w:t>訓</w:t>
      </w:r>
      <w:r w:rsidRPr="005C410E">
        <w:rPr>
          <w:rFonts w:hint="eastAsia"/>
          <w:spacing w:val="-180"/>
          <w:position w:val="22"/>
        </w:rPr>
        <w:t>。</w:t>
      </w:r>
    </w:p>
    <w:p w:rsidR="00BB1D43" w:rsidRDefault="00BB1D43" w:rsidP="004535BC">
      <w:pPr>
        <w:pStyle w:val="a9"/>
      </w:pPr>
      <w:r>
        <w:rPr>
          <w:rFonts w:hint="eastAsia"/>
        </w:rPr>
        <w:t>師諭爾牢記默和誠玄四</w:t>
      </w:r>
      <w:r w:rsidRPr="005C410E">
        <w:rPr>
          <w:rFonts w:hint="eastAsia"/>
          <w:spacing w:val="-180"/>
        </w:rPr>
        <w:t>字</w:t>
      </w:r>
      <w:r w:rsidRPr="005C410E">
        <w:rPr>
          <w:rFonts w:hint="eastAsia"/>
          <w:spacing w:val="-180"/>
          <w:position w:val="22"/>
        </w:rPr>
        <w:t>。</w:t>
      </w:r>
      <w:r>
        <w:rPr>
          <w:rFonts w:hint="eastAsia"/>
        </w:rPr>
        <w:t>去有人代內</w:t>
      </w:r>
      <w:r w:rsidRPr="005C410E">
        <w:rPr>
          <w:rFonts w:hint="eastAsia"/>
          <w:spacing w:val="-180"/>
        </w:rPr>
        <w:t>釋</w:t>
      </w:r>
      <w:r w:rsidRPr="005C410E">
        <w:rPr>
          <w:rFonts w:hint="eastAsia"/>
          <w:spacing w:val="-180"/>
          <w:position w:val="22"/>
        </w:rPr>
        <w:t>。</w:t>
      </w:r>
      <w:r>
        <w:rPr>
          <w:rFonts w:hint="eastAsia"/>
        </w:rPr>
        <w:t>貫子再</w:t>
      </w:r>
      <w:r w:rsidRPr="005C410E">
        <w:rPr>
          <w:rFonts w:hint="eastAsia"/>
          <w:spacing w:val="-180"/>
        </w:rPr>
        <w:t>去</w:t>
      </w:r>
      <w:r w:rsidRPr="005C410E">
        <w:rPr>
          <w:rFonts w:hint="eastAsia"/>
          <w:spacing w:val="-180"/>
          <w:position w:val="22"/>
        </w:rPr>
        <w:t>。</w:t>
      </w:r>
      <w:r>
        <w:rPr>
          <w:rFonts w:hint="eastAsia"/>
        </w:rPr>
        <w:t>佛子</w:t>
      </w:r>
      <w:r w:rsidRPr="005C410E">
        <w:rPr>
          <w:rFonts w:hint="eastAsia"/>
          <w:spacing w:val="-180"/>
        </w:rPr>
        <w:t>補</w:t>
      </w:r>
      <w:r w:rsidRPr="005C410E">
        <w:rPr>
          <w:rFonts w:hint="eastAsia"/>
          <w:spacing w:val="-180"/>
          <w:position w:val="22"/>
        </w:rPr>
        <w:t>。</w:t>
      </w:r>
      <w:r>
        <w:rPr>
          <w:rFonts w:hint="eastAsia"/>
        </w:rPr>
        <w:t>內修釋方另編</w:t>
      </w:r>
      <w:r w:rsidRPr="005C410E">
        <w:rPr>
          <w:rFonts w:hint="eastAsia"/>
          <w:spacing w:val="-180"/>
        </w:rPr>
        <w:t>平</w:t>
      </w:r>
      <w:r w:rsidRPr="005C410E">
        <w:rPr>
          <w:rFonts w:hint="eastAsia"/>
          <w:spacing w:val="-180"/>
          <w:position w:val="22"/>
        </w:rPr>
        <w:t>。</w:t>
      </w:r>
      <w:r>
        <w:rPr>
          <w:rFonts w:hint="eastAsia"/>
        </w:rPr>
        <w:t>吾回天門復</w:t>
      </w:r>
      <w:r w:rsidRPr="005C410E">
        <w:rPr>
          <w:rFonts w:hint="eastAsia"/>
          <w:spacing w:val="-180"/>
        </w:rPr>
        <w:t>命</w:t>
      </w:r>
      <w:r w:rsidRPr="005C410E">
        <w:rPr>
          <w:rFonts w:hint="eastAsia"/>
          <w:spacing w:val="-180"/>
          <w:position w:val="22"/>
        </w:rPr>
        <w:t>。</w:t>
      </w:r>
      <w:r>
        <w:rPr>
          <w:rFonts w:hint="eastAsia"/>
        </w:rPr>
        <w:t>不領像領名</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赤幡童子</w:t>
      </w:r>
      <w:r w:rsidRPr="005C410E">
        <w:rPr>
          <w:rFonts w:hint="eastAsia"/>
          <w:spacing w:val="-180"/>
        </w:rPr>
        <w:t>到</w:t>
      </w:r>
      <w:r w:rsidRPr="005C410E">
        <w:rPr>
          <w:rFonts w:hint="eastAsia"/>
          <w:spacing w:val="-180"/>
          <w:position w:val="22"/>
        </w:rPr>
        <w:t>。</w:t>
      </w:r>
      <w:r>
        <w:rPr>
          <w:rFonts w:hint="eastAsia"/>
        </w:rPr>
        <w:t xml:space="preserve">　寶輦童子</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青玄宮一玄真宗三元始紀太乙老祖</w:t>
      </w:r>
      <w:r w:rsidRPr="005C410E">
        <w:rPr>
          <w:rFonts w:hint="eastAsia"/>
          <w:spacing w:val="-180"/>
        </w:rPr>
        <w:t>到</w:t>
      </w:r>
      <w:r w:rsidRPr="005C410E">
        <w:rPr>
          <w:rFonts w:hint="eastAsia"/>
          <w:spacing w:val="-180"/>
          <w:position w:val="22"/>
        </w:rPr>
        <w:t>。</w:t>
      </w:r>
      <w:r>
        <w:rPr>
          <w:rFonts w:hint="eastAsia"/>
        </w:rPr>
        <w:t>去沙先賜</w:t>
      </w:r>
      <w:r w:rsidRPr="005C410E">
        <w:rPr>
          <w:rFonts w:hint="eastAsia"/>
          <w:spacing w:val="-180"/>
        </w:rPr>
        <w:t>像</w:t>
      </w:r>
      <w:r w:rsidRPr="005C410E">
        <w:rPr>
          <w:rFonts w:hint="eastAsia"/>
          <w:spacing w:val="-180"/>
          <w:position w:val="22"/>
        </w:rPr>
        <w:t>。</w:t>
      </w:r>
      <w:r>
        <w:rPr>
          <w:rFonts w:hint="eastAsia"/>
        </w:rPr>
        <w:t>賜</w:t>
      </w:r>
      <w:r w:rsidRPr="005C410E">
        <w:rPr>
          <w:rFonts w:hint="eastAsia"/>
          <w:spacing w:val="-180"/>
        </w:rPr>
        <w:t>畢</w:t>
      </w:r>
      <w:r w:rsidRPr="005C410E">
        <w:rPr>
          <w:rFonts w:hint="eastAsia"/>
          <w:spacing w:val="-180"/>
          <w:position w:val="22"/>
        </w:rPr>
        <w:t>。</w:t>
      </w:r>
      <w:r>
        <w:rPr>
          <w:rFonts w:hint="eastAsia"/>
        </w:rPr>
        <w:t>停六</w:t>
      </w:r>
      <w:r w:rsidRPr="005C410E">
        <w:rPr>
          <w:rFonts w:hint="eastAsia"/>
          <w:spacing w:val="-180"/>
        </w:rPr>
        <w:t>度</w:t>
      </w:r>
      <w:r w:rsidRPr="005C410E">
        <w:rPr>
          <w:rFonts w:hint="eastAsia"/>
          <w:spacing w:val="-180"/>
          <w:position w:val="22"/>
        </w:rPr>
        <w:t>。</w:t>
      </w:r>
      <w:r>
        <w:rPr>
          <w:rFonts w:hint="eastAsia"/>
        </w:rPr>
        <w:t>接授圖</w:t>
      </w:r>
      <w:r w:rsidRPr="005C410E">
        <w:rPr>
          <w:rFonts w:hint="eastAsia"/>
          <w:spacing w:val="-180"/>
        </w:rPr>
        <w:t>說</w:t>
      </w:r>
      <w:r w:rsidRPr="005C410E">
        <w:rPr>
          <w:rFonts w:hint="eastAsia"/>
          <w:spacing w:val="-180"/>
          <w:position w:val="22"/>
        </w:rPr>
        <w:t>。</w:t>
      </w:r>
      <w:r>
        <w:rPr>
          <w:rFonts w:hint="eastAsia"/>
        </w:rPr>
        <w:t>去</w:t>
      </w:r>
      <w:r w:rsidRPr="005C410E">
        <w:rPr>
          <w:rFonts w:hint="eastAsia"/>
          <w:spacing w:val="-180"/>
        </w:rPr>
        <w:t>沙</w:t>
      </w:r>
      <w:r w:rsidRPr="005C410E">
        <w:rPr>
          <w:rFonts w:hint="eastAsia"/>
          <w:spacing w:val="-180"/>
          <w:position w:val="22"/>
        </w:rPr>
        <w:t>。</w:t>
      </w:r>
      <w:r w:rsidRPr="00707ACA">
        <w:rPr>
          <w:rFonts w:hint="eastAsia"/>
          <w:position w:val="4"/>
          <w:sz w:val="48"/>
          <w:eastAsianLayout w:id="1718839040" w:combine="1"/>
        </w:rPr>
        <w:t>六度後賜像</w:t>
      </w:r>
      <w:r w:rsidRPr="005C410E">
        <w:rPr>
          <w:rFonts w:hint="eastAsia"/>
          <w:spacing w:val="-180"/>
          <w:position w:val="22"/>
        </w:rPr>
        <w:t>。</w:t>
      </w:r>
    </w:p>
    <w:p w:rsidR="00BB1D43" w:rsidRDefault="005E7F74" w:rsidP="004535BC">
      <w:pPr>
        <w:pStyle w:val="a9"/>
      </w:pPr>
      <w:r w:rsidRPr="005E7F74">
        <w:rPr>
          <w:rFonts w:ascii="TYSymbols" w:eastAsia="TYSymbols" w:hAnsi="TYSymbols" w:hint="eastAsia"/>
          <w:color w:val="FF0000"/>
        </w:rPr>
        <w:t>󾒚󾒛</w:t>
      </w:r>
      <w:r w:rsidR="00BB1D43">
        <w:rPr>
          <w:rFonts w:hint="eastAsia"/>
        </w:rPr>
        <w:t>到賜諸子之</w:t>
      </w:r>
      <w:r w:rsidR="00BB1D43" w:rsidRPr="005C410E">
        <w:rPr>
          <w:rFonts w:hint="eastAsia"/>
          <w:spacing w:val="-180"/>
        </w:rPr>
        <w:t>名</w:t>
      </w:r>
      <w:r w:rsidR="00BB1D43" w:rsidRPr="005C410E">
        <w:rPr>
          <w:rFonts w:hint="eastAsia"/>
          <w:spacing w:val="-180"/>
          <w:position w:val="22"/>
        </w:rPr>
        <w:t>。</w:t>
      </w:r>
      <w:r w:rsidR="00BB1D43">
        <w:rPr>
          <w:rFonts w:hint="eastAsia"/>
        </w:rPr>
        <w:t>改緩四</w:t>
      </w:r>
      <w:r w:rsidR="00BB1D43" w:rsidRPr="005C410E">
        <w:rPr>
          <w:rFonts w:hint="eastAsia"/>
          <w:spacing w:val="-180"/>
        </w:rPr>
        <w:t>日</w:t>
      </w:r>
      <w:r w:rsidR="00BB1D43" w:rsidRPr="005C410E">
        <w:rPr>
          <w:rFonts w:hint="eastAsia"/>
          <w:spacing w:val="-180"/>
          <w:position w:val="22"/>
        </w:rPr>
        <w:t>。</w:t>
      </w:r>
      <w:r w:rsidR="00BB1D43">
        <w:rPr>
          <w:rFonts w:hint="eastAsia"/>
        </w:rPr>
        <w:t>回徒未語</w:t>
      </w:r>
      <w:r w:rsidR="00BB1D43" w:rsidRPr="005C410E">
        <w:rPr>
          <w:rFonts w:hint="eastAsia"/>
          <w:spacing w:val="-180"/>
        </w:rPr>
        <w:t>及</w:t>
      </w:r>
      <w:r w:rsidR="00BB1D43" w:rsidRPr="005C410E">
        <w:rPr>
          <w:rFonts w:hint="eastAsia"/>
          <w:spacing w:val="-180"/>
          <w:position w:val="22"/>
        </w:rPr>
        <w:t>。</w:t>
      </w:r>
      <w:r w:rsidR="00BB1D43">
        <w:rPr>
          <w:rFonts w:hint="eastAsia"/>
        </w:rPr>
        <w:t>准</w:t>
      </w:r>
      <w:r w:rsidR="00BB1D43" w:rsidRPr="005C410E">
        <w:rPr>
          <w:rFonts w:hint="eastAsia"/>
          <w:spacing w:val="-180"/>
        </w:rPr>
        <w:t>賜</w:t>
      </w:r>
      <w:r w:rsidR="00BB1D43" w:rsidRPr="005C410E">
        <w:rPr>
          <w:rFonts w:hint="eastAsia"/>
          <w:spacing w:val="-180"/>
          <w:position w:val="22"/>
        </w:rPr>
        <w:t>。</w:t>
      </w:r>
      <w:r w:rsidR="00BB1D43">
        <w:rPr>
          <w:rFonts w:hint="eastAsia"/>
        </w:rPr>
        <w:t>今日圖</w:t>
      </w:r>
      <w:r w:rsidR="00BB1D43" w:rsidRPr="005C410E">
        <w:rPr>
          <w:rFonts w:hint="eastAsia"/>
          <w:spacing w:val="-180"/>
        </w:rPr>
        <w:t>說</w:t>
      </w:r>
      <w:r w:rsidR="00BB1D43" w:rsidRPr="005C410E">
        <w:rPr>
          <w:rFonts w:hint="eastAsia"/>
          <w:spacing w:val="-180"/>
          <w:position w:val="22"/>
        </w:rPr>
        <w:t>。</w:t>
      </w:r>
      <w:r w:rsidR="00BB1D43">
        <w:rPr>
          <w:rFonts w:hint="eastAsia"/>
        </w:rPr>
        <w:t>先暫停</w:t>
      </w:r>
      <w:r w:rsidR="00BB1D43" w:rsidRPr="005C410E">
        <w:rPr>
          <w:rFonts w:hint="eastAsia"/>
          <w:spacing w:val="-180"/>
        </w:rPr>
        <w:t>授</w:t>
      </w:r>
      <w:r w:rsidR="00BB1D43" w:rsidRPr="005C410E">
        <w:rPr>
          <w:rFonts w:hint="eastAsia"/>
          <w:spacing w:val="-180"/>
          <w:position w:val="22"/>
        </w:rPr>
        <w:t>。</w:t>
      </w:r>
      <w:r w:rsidR="00BB1D43">
        <w:rPr>
          <w:rFonts w:hint="eastAsia"/>
        </w:rPr>
        <w:t>明午四子開</w:t>
      </w:r>
      <w:r w:rsidR="00BB1D43" w:rsidRPr="005C410E">
        <w:rPr>
          <w:rFonts w:hint="eastAsia"/>
          <w:spacing w:val="-180"/>
        </w:rPr>
        <w:t>幕</w:t>
      </w:r>
      <w:r w:rsidR="00BB1D43" w:rsidRPr="005C410E">
        <w:rPr>
          <w:rFonts w:hint="eastAsia"/>
          <w:spacing w:val="-180"/>
          <w:position w:val="22"/>
        </w:rPr>
        <w:t>。</w:t>
      </w:r>
      <w:r w:rsidR="00BB1D43">
        <w:rPr>
          <w:rFonts w:hint="eastAsia"/>
        </w:rPr>
        <w:t>一壇授</w:t>
      </w:r>
      <w:r w:rsidR="00BB1D43" w:rsidRPr="005C410E">
        <w:rPr>
          <w:rFonts w:hint="eastAsia"/>
          <w:spacing w:val="-180"/>
        </w:rPr>
        <w:t>完</w:t>
      </w:r>
      <w:r w:rsidR="00BB1D43" w:rsidRPr="005C410E">
        <w:rPr>
          <w:rFonts w:hint="eastAsia"/>
          <w:spacing w:val="-180"/>
          <w:position w:val="22"/>
        </w:rPr>
        <w:t>。</w:t>
      </w:r>
      <w:r w:rsidR="00BB1D43">
        <w:rPr>
          <w:rFonts w:hint="eastAsia"/>
        </w:rPr>
        <w:t>定濟二</w:t>
      </w:r>
      <w:r w:rsidR="00BB1D43" w:rsidRPr="005C410E">
        <w:rPr>
          <w:rFonts w:hint="eastAsia"/>
          <w:spacing w:val="-180"/>
        </w:rPr>
        <w:t>子</w:t>
      </w:r>
      <w:r w:rsidR="00BB1D43" w:rsidRPr="005C410E">
        <w:rPr>
          <w:rFonts w:hint="eastAsia"/>
          <w:spacing w:val="-180"/>
          <w:position w:val="22"/>
        </w:rPr>
        <w:t>。</w:t>
      </w:r>
      <w:r w:rsidR="00BB1D43">
        <w:rPr>
          <w:rFonts w:hint="eastAsia"/>
        </w:rPr>
        <w:t>亦必到壇聽</w:t>
      </w:r>
      <w:r w:rsidR="00BB1D43" w:rsidRPr="005C410E">
        <w:rPr>
          <w:rFonts w:hint="eastAsia"/>
          <w:spacing w:val="-180"/>
        </w:rPr>
        <w:t>授</w:t>
      </w:r>
      <w:r w:rsidR="00BB1D43" w:rsidRPr="00707ACA">
        <w:rPr>
          <w:rFonts w:hint="eastAsia"/>
          <w:spacing w:val="-60"/>
          <w:position w:val="22"/>
        </w:rPr>
        <w:t>。</w:t>
      </w:r>
      <w:r w:rsidR="00BB1D43" w:rsidRPr="009931D8">
        <w:rPr>
          <w:rFonts w:hint="eastAsia"/>
          <w:spacing w:val="6"/>
          <w:position w:val="4"/>
          <w:sz w:val="48"/>
          <w:eastAsianLayout w:id="1718839040" w:combine="1"/>
        </w:rPr>
        <w:t>先是圖說。賜定濟二子。今又訓加福燁法源解空善濟四人。並命定寧濟真亦到壇聽授。在法源寓授也。</w:t>
      </w:r>
      <w:r w:rsidR="00BB1D43">
        <w:rPr>
          <w:rFonts w:hint="eastAsia"/>
        </w:rPr>
        <w:t>授</w:t>
      </w:r>
      <w:r w:rsidR="00BB1D43" w:rsidRPr="005C410E">
        <w:rPr>
          <w:rFonts w:hint="eastAsia"/>
          <w:spacing w:val="-180"/>
        </w:rPr>
        <w:t>畢</w:t>
      </w:r>
      <w:r w:rsidR="00BB1D43" w:rsidRPr="005C410E">
        <w:rPr>
          <w:rFonts w:hint="eastAsia"/>
          <w:spacing w:val="-180"/>
          <w:position w:val="22"/>
        </w:rPr>
        <w:t>。</w:t>
      </w:r>
      <w:r w:rsidR="00BB1D43">
        <w:rPr>
          <w:rFonts w:hint="eastAsia"/>
        </w:rPr>
        <w:t>各晝二</w:t>
      </w:r>
      <w:r w:rsidR="00BB1D43" w:rsidRPr="005C410E">
        <w:rPr>
          <w:rFonts w:hint="eastAsia"/>
          <w:spacing w:val="-180"/>
        </w:rPr>
        <w:t>圜</w:t>
      </w:r>
      <w:r w:rsidR="00BB1D43" w:rsidRPr="005C410E">
        <w:rPr>
          <w:rFonts w:hint="eastAsia"/>
          <w:spacing w:val="-180"/>
          <w:position w:val="22"/>
        </w:rPr>
        <w:t>。</w:t>
      </w:r>
      <w:r w:rsidR="00BB1D43">
        <w:rPr>
          <w:rFonts w:hint="eastAsia"/>
        </w:rPr>
        <w:t>不</w:t>
      </w:r>
      <w:r w:rsidR="00BB1D43" w:rsidRPr="005C410E">
        <w:rPr>
          <w:rFonts w:hint="eastAsia"/>
          <w:spacing w:val="-180"/>
        </w:rPr>
        <w:t>能</w:t>
      </w:r>
      <w:r w:rsidR="00BB1D43" w:rsidRPr="005C410E">
        <w:rPr>
          <w:rFonts w:hint="eastAsia"/>
          <w:spacing w:val="-180"/>
          <w:position w:val="22"/>
        </w:rPr>
        <w:t>。</w:t>
      </w:r>
      <w:r w:rsidR="00BB1D43">
        <w:rPr>
          <w:rFonts w:hint="eastAsia"/>
        </w:rPr>
        <w:t>准倩人</w:t>
      </w:r>
      <w:r w:rsidR="00BB1D43" w:rsidRPr="005C410E">
        <w:rPr>
          <w:rFonts w:hint="eastAsia"/>
          <w:spacing w:val="-180"/>
        </w:rPr>
        <w:t>代</w:t>
      </w:r>
      <w:r w:rsidR="00BB1D43" w:rsidRPr="005C410E">
        <w:rPr>
          <w:rFonts w:hint="eastAsia"/>
          <w:spacing w:val="-180"/>
          <w:position w:val="22"/>
        </w:rPr>
        <w:t>。</w:t>
      </w:r>
      <w:r w:rsidR="00BB1D43">
        <w:rPr>
          <w:rFonts w:hint="eastAsia"/>
        </w:rPr>
        <w:t>二十日午</w:t>
      </w:r>
      <w:r w:rsidR="00BB1D43" w:rsidRPr="005C410E">
        <w:rPr>
          <w:rFonts w:hint="eastAsia"/>
          <w:spacing w:val="-180"/>
        </w:rPr>
        <w:t>後</w:t>
      </w:r>
      <w:r w:rsidR="00BB1D43" w:rsidRPr="005C410E">
        <w:rPr>
          <w:rFonts w:hint="eastAsia"/>
          <w:spacing w:val="-180"/>
          <w:position w:val="22"/>
        </w:rPr>
        <w:t>。</w:t>
      </w:r>
      <w:r w:rsidR="00BB1D43">
        <w:rPr>
          <w:rFonts w:hint="eastAsia"/>
        </w:rPr>
        <w:t>正圖</w:t>
      </w:r>
      <w:r w:rsidR="00BB1D43" w:rsidRPr="005C410E">
        <w:rPr>
          <w:rFonts w:hint="eastAsia"/>
          <w:spacing w:val="-180"/>
        </w:rPr>
        <w:t>說</w:t>
      </w:r>
      <w:r w:rsidR="00BB1D43" w:rsidRPr="005C410E">
        <w:rPr>
          <w:rFonts w:hint="eastAsia"/>
          <w:spacing w:val="-180"/>
          <w:position w:val="22"/>
        </w:rPr>
        <w:t>。</w:t>
      </w:r>
      <w:r w:rsidR="00BB1D43">
        <w:rPr>
          <w:rFonts w:hint="eastAsia"/>
        </w:rPr>
        <w:t>正</w:t>
      </w:r>
      <w:r w:rsidR="00BB1D43" w:rsidRPr="005C410E">
        <w:rPr>
          <w:rFonts w:hint="eastAsia"/>
          <w:spacing w:val="-180"/>
        </w:rPr>
        <w:t>畢</w:t>
      </w:r>
      <w:r w:rsidR="00BB1D43" w:rsidRPr="005C410E">
        <w:rPr>
          <w:rFonts w:hint="eastAsia"/>
          <w:spacing w:val="-180"/>
          <w:position w:val="22"/>
        </w:rPr>
        <w:t>。</w:t>
      </w:r>
      <w:r w:rsidR="00BB1D43">
        <w:rPr>
          <w:rFonts w:hint="eastAsia"/>
        </w:rPr>
        <w:t>連語後上</w:t>
      </w:r>
      <w:r w:rsidR="00BB1D43" w:rsidRPr="005C410E">
        <w:rPr>
          <w:rFonts w:hint="eastAsia"/>
          <w:spacing w:val="-180"/>
        </w:rPr>
        <w:t>石</w:t>
      </w:r>
      <w:r w:rsidR="00BB1D43" w:rsidRPr="005C410E">
        <w:rPr>
          <w:rFonts w:hint="eastAsia"/>
          <w:spacing w:val="-180"/>
          <w:position w:val="22"/>
        </w:rPr>
        <w:t>。</w:t>
      </w:r>
      <w:r w:rsidR="00BB1D43">
        <w:rPr>
          <w:rFonts w:hint="eastAsia"/>
        </w:rPr>
        <w:t>語後二十午壇賜</w:t>
      </w:r>
      <w:r w:rsidR="00BB1D43" w:rsidRPr="00707ACA">
        <w:rPr>
          <w:rFonts w:hint="eastAsia"/>
          <w:spacing w:val="60"/>
        </w:rPr>
        <w:t>默</w:t>
      </w:r>
      <w:r w:rsidR="00BB1D43" w:rsidRPr="00707ACA">
        <w:rPr>
          <w:rFonts w:hint="eastAsia"/>
          <w:spacing w:val="60"/>
          <w:sz w:val="24"/>
          <w:szCs w:val="24"/>
        </w:rPr>
        <w:t>靖</w:t>
      </w:r>
      <w:r w:rsidR="00BB1D43" w:rsidRPr="00707ACA">
        <w:rPr>
          <w:rFonts w:hint="eastAsia"/>
          <w:spacing w:val="60"/>
        </w:rPr>
        <w:t>緣</w:t>
      </w:r>
      <w:r w:rsidR="00BB1D43" w:rsidRPr="00707ACA">
        <w:rPr>
          <w:rFonts w:hint="eastAsia"/>
          <w:spacing w:val="60"/>
          <w:position w:val="4"/>
          <w:sz w:val="48"/>
          <w:eastAsianLayout w:id="1718839040" w:combine="1"/>
        </w:rPr>
        <w:t>福緣</w:t>
      </w:r>
      <w:r w:rsidR="00BB1D43">
        <w:rPr>
          <w:rFonts w:hint="eastAsia"/>
        </w:rPr>
        <w:t>聽吾賜</w:t>
      </w:r>
      <w:r w:rsidR="00BB1D43" w:rsidRPr="005C410E">
        <w:rPr>
          <w:rFonts w:hint="eastAsia"/>
          <w:spacing w:val="-180"/>
        </w:rPr>
        <w:t>名</w:t>
      </w:r>
      <w:r w:rsidR="00BB1D43" w:rsidRPr="005C410E">
        <w:rPr>
          <w:rFonts w:hint="eastAsia"/>
          <w:spacing w:val="-180"/>
          <w:position w:val="22"/>
        </w:rPr>
        <w:t>。</w:t>
      </w:r>
      <w:r w:rsidR="00BB1D43">
        <w:rPr>
          <w:rFonts w:hint="eastAsia"/>
        </w:rPr>
        <w:t>陶子名際</w:t>
      </w:r>
      <w:r w:rsidR="00BB1D43" w:rsidRPr="005C410E">
        <w:rPr>
          <w:rFonts w:hint="eastAsia"/>
          <w:spacing w:val="-180"/>
        </w:rPr>
        <w:t>光</w:t>
      </w:r>
      <w:r w:rsidR="00BB1D43" w:rsidRPr="005C410E">
        <w:rPr>
          <w:rFonts w:hint="eastAsia"/>
          <w:spacing w:val="-180"/>
          <w:position w:val="22"/>
        </w:rPr>
        <w:t>。</w:t>
      </w:r>
      <w:r w:rsidR="00BB1D43">
        <w:rPr>
          <w:rFonts w:hint="eastAsia"/>
        </w:rPr>
        <w:t>唐子名默</w:t>
      </w:r>
      <w:r w:rsidR="00BB1D43" w:rsidRPr="005C410E">
        <w:rPr>
          <w:rFonts w:hint="eastAsia"/>
          <w:spacing w:val="-180"/>
        </w:rPr>
        <w:t>淵</w:t>
      </w:r>
      <w:r w:rsidR="00BB1D43" w:rsidRPr="005C410E">
        <w:rPr>
          <w:rFonts w:hint="eastAsia"/>
          <w:spacing w:val="-180"/>
          <w:position w:val="22"/>
        </w:rPr>
        <w:t>。</w:t>
      </w:r>
      <w:r w:rsidR="00BB1D43">
        <w:rPr>
          <w:rFonts w:hint="eastAsia"/>
        </w:rPr>
        <w:t>丁子名真</w:t>
      </w:r>
      <w:r w:rsidR="00BB1D43" w:rsidRPr="005C410E">
        <w:rPr>
          <w:rFonts w:hint="eastAsia"/>
          <w:spacing w:val="-180"/>
        </w:rPr>
        <w:t>初</w:t>
      </w:r>
      <w:r w:rsidR="00BB1D43" w:rsidRPr="005C410E">
        <w:rPr>
          <w:rFonts w:hint="eastAsia"/>
          <w:spacing w:val="-180"/>
          <w:position w:val="22"/>
        </w:rPr>
        <w:t>。</w:t>
      </w:r>
      <w:r w:rsidR="00BB1D43">
        <w:rPr>
          <w:rFonts w:hint="eastAsia"/>
        </w:rPr>
        <w:t>左子名法</w:t>
      </w:r>
      <w:r w:rsidR="00BB1D43" w:rsidRPr="005C410E">
        <w:rPr>
          <w:rFonts w:hint="eastAsia"/>
          <w:spacing w:val="-180"/>
        </w:rPr>
        <w:t>根</w:t>
      </w:r>
      <w:r w:rsidR="00BB1D43" w:rsidRPr="005C410E">
        <w:rPr>
          <w:rFonts w:hint="eastAsia"/>
          <w:spacing w:val="-180"/>
          <w:position w:val="22"/>
        </w:rPr>
        <w:t>。</w:t>
      </w:r>
      <w:r w:rsidR="00BB1D43">
        <w:rPr>
          <w:rFonts w:hint="eastAsia"/>
        </w:rPr>
        <w:t>鄭子名性</w:t>
      </w:r>
      <w:r w:rsidR="00BB1D43" w:rsidRPr="005C410E">
        <w:rPr>
          <w:rFonts w:hint="eastAsia"/>
          <w:spacing w:val="-180"/>
        </w:rPr>
        <w:t>緣</w:t>
      </w:r>
      <w:r w:rsidR="00BB1D43" w:rsidRPr="005C410E">
        <w:rPr>
          <w:rFonts w:hint="eastAsia"/>
          <w:spacing w:val="-180"/>
          <w:position w:val="22"/>
        </w:rPr>
        <w:t>。</w:t>
      </w:r>
      <w:r w:rsidR="00BB1D43">
        <w:rPr>
          <w:rFonts w:hint="eastAsia"/>
        </w:rPr>
        <w:t>張子名思</w:t>
      </w:r>
      <w:r w:rsidR="00BB1D43" w:rsidRPr="005C410E">
        <w:rPr>
          <w:rFonts w:hint="eastAsia"/>
          <w:spacing w:val="-180"/>
        </w:rPr>
        <w:t>虔</w:t>
      </w:r>
      <w:r w:rsidR="00BB1D43" w:rsidRPr="005C410E">
        <w:rPr>
          <w:rFonts w:hint="eastAsia"/>
          <w:spacing w:val="-180"/>
          <w:position w:val="22"/>
        </w:rPr>
        <w:t>。</w:t>
      </w:r>
      <w:r w:rsidR="00BB1D43">
        <w:rPr>
          <w:rFonts w:hint="eastAsia"/>
        </w:rPr>
        <w:t>黃子名脫</w:t>
      </w:r>
      <w:r w:rsidR="00BB1D43" w:rsidRPr="005C410E">
        <w:rPr>
          <w:rFonts w:hint="eastAsia"/>
          <w:spacing w:val="-180"/>
        </w:rPr>
        <w:t>凡</w:t>
      </w:r>
      <w:r w:rsidR="00BB1D43" w:rsidRPr="005C410E">
        <w:rPr>
          <w:rFonts w:hint="eastAsia"/>
          <w:spacing w:val="-180"/>
          <w:position w:val="22"/>
        </w:rPr>
        <w:t>。</w:t>
      </w:r>
      <w:r w:rsidR="00BB1D43">
        <w:rPr>
          <w:rFonts w:hint="eastAsia"/>
        </w:rPr>
        <w:t>各各表領具</w:t>
      </w:r>
      <w:r w:rsidR="00BB1D43" w:rsidRPr="005C410E">
        <w:rPr>
          <w:rFonts w:hint="eastAsia"/>
          <w:spacing w:val="-180"/>
        </w:rPr>
        <w:t>疏</w:t>
      </w:r>
      <w:r w:rsidR="00BB1D43" w:rsidRPr="005C410E">
        <w:rPr>
          <w:rFonts w:hint="eastAsia"/>
          <w:spacing w:val="-180"/>
          <w:position w:val="22"/>
        </w:rPr>
        <w:t>。</w:t>
      </w:r>
      <w:r w:rsidR="00BB1D43">
        <w:rPr>
          <w:rFonts w:hint="eastAsia"/>
        </w:rPr>
        <w:t>明日有</w:t>
      </w:r>
      <w:r w:rsidR="00BB1D43" w:rsidRPr="005C410E">
        <w:rPr>
          <w:rFonts w:hint="eastAsia"/>
          <w:spacing w:val="-180"/>
        </w:rPr>
        <w:t>訓</w:t>
      </w:r>
      <w:r w:rsidR="00BB1D43" w:rsidRPr="005C410E">
        <w:rPr>
          <w:rFonts w:hint="eastAsia"/>
          <w:spacing w:val="-180"/>
          <w:position w:val="22"/>
        </w:rPr>
        <w:t>。</w:t>
      </w:r>
      <w:r w:rsidR="00BB1D43" w:rsidRPr="005C410E">
        <w:rPr>
          <w:rFonts w:hint="eastAsia"/>
          <w:spacing w:val="-180"/>
        </w:rPr>
        <w:t>去</w:t>
      </w:r>
      <w:r w:rsidR="00BB1D43" w:rsidRPr="005C410E">
        <w:rPr>
          <w:rFonts w:hint="eastAsia"/>
          <w:spacing w:val="-180"/>
          <w:position w:val="22"/>
        </w:rPr>
        <w:t>。</w:t>
      </w:r>
    </w:p>
    <w:p w:rsidR="00BB1D43" w:rsidRDefault="00BB1D43" w:rsidP="004535BC">
      <w:pPr>
        <w:pStyle w:val="a9"/>
      </w:pPr>
      <w:r>
        <w:rPr>
          <w:rFonts w:hint="eastAsia"/>
        </w:rPr>
        <w:t>冊奉東嶽大帝奉</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lastRenderedPageBreak/>
        <w:t>師諭</w:t>
      </w:r>
      <w:r w:rsidRPr="005C410E">
        <w:rPr>
          <w:rFonts w:hint="eastAsia"/>
          <w:spacing w:val="-180"/>
        </w:rPr>
        <w:t>來</w:t>
      </w:r>
      <w:r w:rsidRPr="005C410E">
        <w:rPr>
          <w:rFonts w:hint="eastAsia"/>
          <w:spacing w:val="-180"/>
          <w:position w:val="22"/>
        </w:rPr>
        <w:t>。</w:t>
      </w:r>
      <w:r>
        <w:rPr>
          <w:rFonts w:hint="eastAsia"/>
        </w:rPr>
        <w:t>出門有</w:t>
      </w:r>
      <w:r w:rsidRPr="005C410E">
        <w:rPr>
          <w:rFonts w:hint="eastAsia"/>
          <w:spacing w:val="-180"/>
        </w:rPr>
        <w:t>喜</w:t>
      </w:r>
      <w:r w:rsidRPr="005C410E">
        <w:rPr>
          <w:rFonts w:hint="eastAsia"/>
          <w:spacing w:val="-180"/>
          <w:position w:val="22"/>
        </w:rPr>
        <w:t>。</w:t>
      </w:r>
      <w:r>
        <w:rPr>
          <w:rFonts w:hint="eastAsia"/>
        </w:rPr>
        <w:t>四</w:t>
      </w:r>
      <w:r w:rsidRPr="005C410E">
        <w:rPr>
          <w:rFonts w:hint="eastAsia"/>
          <w:spacing w:val="-180"/>
        </w:rPr>
        <w:t>字</w:t>
      </w:r>
      <w:r w:rsidRPr="005C410E">
        <w:rPr>
          <w:rFonts w:hint="eastAsia"/>
          <w:spacing w:val="-180"/>
          <w:position w:val="22"/>
        </w:rPr>
        <w:t>。</w:t>
      </w:r>
      <w:r>
        <w:rPr>
          <w:rFonts w:hint="eastAsia"/>
        </w:rPr>
        <w:t>早不自</w:t>
      </w:r>
      <w:r w:rsidRPr="005C410E">
        <w:rPr>
          <w:rFonts w:hint="eastAsia"/>
          <w:spacing w:val="-180"/>
        </w:rPr>
        <w:t>悟</w:t>
      </w:r>
      <w:r w:rsidRPr="005C410E">
        <w:rPr>
          <w:rFonts w:hint="eastAsia"/>
          <w:spacing w:val="-180"/>
          <w:position w:val="22"/>
        </w:rPr>
        <w:t>。</w:t>
      </w:r>
      <w:r>
        <w:rPr>
          <w:rFonts w:hint="eastAsia"/>
        </w:rPr>
        <w:t>致有今</w:t>
      </w:r>
      <w:r w:rsidRPr="005C410E">
        <w:rPr>
          <w:rFonts w:hint="eastAsia"/>
          <w:spacing w:val="-180"/>
        </w:rPr>
        <w:t>日</w:t>
      </w:r>
      <w:r w:rsidRPr="005C410E">
        <w:rPr>
          <w:rFonts w:hint="eastAsia"/>
          <w:spacing w:val="-180"/>
          <w:position w:val="22"/>
        </w:rPr>
        <w:t>。</w:t>
      </w:r>
      <w:r>
        <w:rPr>
          <w:rFonts w:hint="eastAsia"/>
        </w:rPr>
        <w:t>過自為</w:t>
      </w:r>
      <w:r w:rsidRPr="005C410E">
        <w:rPr>
          <w:rFonts w:hint="eastAsia"/>
          <w:spacing w:val="-180"/>
        </w:rPr>
        <w:t>過</w:t>
      </w:r>
      <w:r w:rsidRPr="005C410E">
        <w:rPr>
          <w:rFonts w:hint="eastAsia"/>
          <w:spacing w:val="-180"/>
          <w:position w:val="22"/>
        </w:rPr>
        <w:t>。</w:t>
      </w:r>
      <w:r>
        <w:rPr>
          <w:rFonts w:hint="eastAsia"/>
        </w:rPr>
        <w:t>宜免妄</w:t>
      </w:r>
      <w:r w:rsidRPr="005C410E">
        <w:rPr>
          <w:rFonts w:hint="eastAsia"/>
          <w:spacing w:val="-180"/>
        </w:rPr>
        <w:t>思</w:t>
      </w:r>
      <w:r w:rsidRPr="005C410E">
        <w:rPr>
          <w:rFonts w:hint="eastAsia"/>
          <w:spacing w:val="-180"/>
          <w:position w:val="22"/>
        </w:rPr>
        <w:t>。</w:t>
      </w:r>
      <w:r>
        <w:rPr>
          <w:rFonts w:hint="eastAsia"/>
        </w:rPr>
        <w:t>自可有</w:t>
      </w:r>
      <w:r w:rsidRPr="005C410E">
        <w:rPr>
          <w:rFonts w:hint="eastAsia"/>
          <w:spacing w:val="-180"/>
        </w:rPr>
        <w:t>喜</w:t>
      </w:r>
      <w:r w:rsidRPr="005C410E">
        <w:rPr>
          <w:rFonts w:hint="eastAsia"/>
          <w:spacing w:val="-180"/>
          <w:position w:val="22"/>
        </w:rPr>
        <w:t>。</w:t>
      </w:r>
      <w:r>
        <w:rPr>
          <w:rFonts w:hint="eastAsia"/>
        </w:rPr>
        <w:t>速出</w:t>
      </w:r>
      <w:r w:rsidRPr="005C410E">
        <w:rPr>
          <w:rFonts w:hint="eastAsia"/>
          <w:spacing w:val="-180"/>
        </w:rPr>
        <w:t>門</w:t>
      </w:r>
      <w:r w:rsidRPr="005C410E">
        <w:rPr>
          <w:rFonts w:hint="eastAsia"/>
          <w:spacing w:val="-180"/>
          <w:position w:val="22"/>
        </w:rPr>
        <w:t>。</w:t>
      </w:r>
      <w:r>
        <w:rPr>
          <w:rFonts w:hint="eastAsia"/>
        </w:rPr>
        <w:t>不可誤為人</w:t>
      </w:r>
      <w:r w:rsidRPr="005C410E">
        <w:rPr>
          <w:rFonts w:hint="eastAsia"/>
          <w:spacing w:val="-180"/>
        </w:rPr>
        <w:t>用</w:t>
      </w:r>
      <w:r w:rsidRPr="005C410E">
        <w:rPr>
          <w:rFonts w:hint="eastAsia"/>
          <w:spacing w:val="-180"/>
          <w:position w:val="22"/>
        </w:rPr>
        <w:t>。</w:t>
      </w:r>
      <w:r>
        <w:rPr>
          <w:rFonts w:hint="eastAsia"/>
        </w:rPr>
        <w:t>阻道滅</w:t>
      </w:r>
      <w:r w:rsidRPr="005C410E">
        <w:rPr>
          <w:rFonts w:hint="eastAsia"/>
          <w:spacing w:val="-180"/>
        </w:rPr>
        <w:t>性</w:t>
      </w:r>
      <w:r w:rsidRPr="005C410E">
        <w:rPr>
          <w:rFonts w:hint="eastAsia"/>
          <w:spacing w:val="-180"/>
          <w:position w:val="22"/>
        </w:rPr>
        <w:t>。</w:t>
      </w:r>
      <w:r>
        <w:rPr>
          <w:rFonts w:hint="eastAsia"/>
        </w:rPr>
        <w:t>天不許</w:t>
      </w:r>
      <w:r w:rsidRPr="005C410E">
        <w:rPr>
          <w:rFonts w:hint="eastAsia"/>
          <w:spacing w:val="-180"/>
        </w:rPr>
        <w:t>也</w:t>
      </w:r>
      <w:r w:rsidRPr="005C410E">
        <w:rPr>
          <w:rFonts w:hint="eastAsia"/>
          <w:spacing w:val="-180"/>
          <w:position w:val="22"/>
        </w:rPr>
        <w:t>。</w:t>
      </w:r>
      <w:r>
        <w:rPr>
          <w:rFonts w:hint="eastAsia"/>
        </w:rPr>
        <w:t>裝瘋何</w:t>
      </w:r>
      <w:r w:rsidRPr="005C410E">
        <w:rPr>
          <w:rFonts w:hint="eastAsia"/>
          <w:spacing w:val="-180"/>
        </w:rPr>
        <w:t>為</w:t>
      </w:r>
      <w:r w:rsidRPr="005C410E">
        <w:rPr>
          <w:rFonts w:hint="eastAsia"/>
          <w:spacing w:val="-180"/>
          <w:position w:val="22"/>
        </w:rPr>
        <w:t>。</w:t>
      </w:r>
      <w:r>
        <w:rPr>
          <w:rFonts w:hint="eastAsia"/>
        </w:rPr>
        <w:t>炁充不</w:t>
      </w:r>
      <w:r w:rsidRPr="005C410E">
        <w:rPr>
          <w:rFonts w:hint="eastAsia"/>
          <w:spacing w:val="-180"/>
        </w:rPr>
        <w:t>守</w:t>
      </w:r>
      <w:r w:rsidRPr="005C410E">
        <w:rPr>
          <w:rFonts w:hint="eastAsia"/>
          <w:spacing w:val="-180"/>
          <w:position w:val="22"/>
        </w:rPr>
        <w:t>。</w:t>
      </w:r>
      <w:r>
        <w:rPr>
          <w:rFonts w:hint="eastAsia"/>
        </w:rPr>
        <w:t>侮神詆</w:t>
      </w:r>
      <w:r w:rsidRPr="005C410E">
        <w:rPr>
          <w:rFonts w:hint="eastAsia"/>
          <w:spacing w:val="-180"/>
        </w:rPr>
        <w:t>仙</w:t>
      </w:r>
      <w:r w:rsidRPr="005C410E">
        <w:rPr>
          <w:rFonts w:hint="eastAsia"/>
          <w:spacing w:val="-180"/>
          <w:position w:val="22"/>
        </w:rPr>
        <w:t>。</w:t>
      </w:r>
      <w:r>
        <w:rPr>
          <w:rFonts w:hint="eastAsia"/>
        </w:rPr>
        <w:t>自取不</w:t>
      </w:r>
      <w:r w:rsidRPr="005C410E">
        <w:rPr>
          <w:rFonts w:hint="eastAsia"/>
          <w:spacing w:val="-180"/>
        </w:rPr>
        <w:t>祥</w:t>
      </w:r>
      <w:r w:rsidRPr="005C410E">
        <w:rPr>
          <w:rFonts w:hint="eastAsia"/>
          <w:spacing w:val="-180"/>
          <w:position w:val="22"/>
        </w:rPr>
        <w:t>。</w:t>
      </w:r>
      <w:r>
        <w:rPr>
          <w:rFonts w:hint="eastAsia"/>
        </w:rPr>
        <w:t>無再悔而生</w:t>
      </w:r>
      <w:r w:rsidRPr="005C410E">
        <w:rPr>
          <w:rFonts w:hint="eastAsia"/>
          <w:spacing w:val="-180"/>
        </w:rPr>
        <w:t>晦</w:t>
      </w:r>
      <w:r w:rsidRPr="005C410E">
        <w:rPr>
          <w:rFonts w:hint="eastAsia"/>
          <w:spacing w:val="-180"/>
          <w:position w:val="22"/>
        </w:rPr>
        <w:t>。</w:t>
      </w:r>
      <w:r>
        <w:rPr>
          <w:rFonts w:hint="eastAsia"/>
        </w:rPr>
        <w:t>前日之</w:t>
      </w:r>
      <w:r w:rsidRPr="005C410E">
        <w:rPr>
          <w:rFonts w:hint="eastAsia"/>
          <w:spacing w:val="-180"/>
        </w:rPr>
        <w:t>過</w:t>
      </w:r>
      <w:r w:rsidRPr="005C410E">
        <w:rPr>
          <w:rFonts w:hint="eastAsia"/>
          <w:spacing w:val="-180"/>
          <w:position w:val="22"/>
        </w:rPr>
        <w:t>。</w:t>
      </w:r>
      <w:r>
        <w:rPr>
          <w:rFonts w:hint="eastAsia"/>
        </w:rPr>
        <w:t>眾皆有</w:t>
      </w:r>
      <w:r w:rsidRPr="005C410E">
        <w:rPr>
          <w:rFonts w:hint="eastAsia"/>
          <w:spacing w:val="-180"/>
        </w:rPr>
        <w:t>之</w:t>
      </w:r>
      <w:r w:rsidRPr="005C410E">
        <w:rPr>
          <w:rFonts w:hint="eastAsia"/>
          <w:spacing w:val="-180"/>
          <w:position w:val="22"/>
        </w:rPr>
        <w:t>。</w:t>
      </w:r>
      <w:r>
        <w:rPr>
          <w:rFonts w:hint="eastAsia"/>
        </w:rPr>
        <w:t>定則之</w:t>
      </w:r>
      <w:r w:rsidRPr="005C410E">
        <w:rPr>
          <w:rFonts w:hint="eastAsia"/>
          <w:spacing w:val="-180"/>
        </w:rPr>
        <w:t>前</w:t>
      </w:r>
      <w:r w:rsidRPr="005C410E">
        <w:rPr>
          <w:rFonts w:hint="eastAsia"/>
          <w:spacing w:val="-180"/>
          <w:position w:val="22"/>
        </w:rPr>
        <w:t>。</w:t>
      </w:r>
      <w:r>
        <w:rPr>
          <w:rFonts w:hint="eastAsia"/>
        </w:rPr>
        <w:t>一律不</w:t>
      </w:r>
      <w:r w:rsidRPr="005C410E">
        <w:rPr>
          <w:rFonts w:hint="eastAsia"/>
          <w:spacing w:val="-180"/>
        </w:rPr>
        <w:t>咎</w:t>
      </w:r>
      <w:r w:rsidRPr="005C410E">
        <w:rPr>
          <w:rFonts w:hint="eastAsia"/>
          <w:spacing w:val="-180"/>
          <w:position w:val="22"/>
        </w:rPr>
        <w:t>。</w:t>
      </w:r>
      <w:r>
        <w:rPr>
          <w:rFonts w:hint="eastAsia"/>
        </w:rPr>
        <w:t>速</w:t>
      </w:r>
      <w:r w:rsidRPr="005C410E">
        <w:rPr>
          <w:rFonts w:hint="eastAsia"/>
          <w:spacing w:val="-180"/>
        </w:rPr>
        <w:t>退</w:t>
      </w:r>
      <w:r w:rsidRPr="005C410E">
        <w:rPr>
          <w:rFonts w:hint="eastAsia"/>
          <w:spacing w:val="-180"/>
          <w:position w:val="22"/>
        </w:rPr>
        <w:t>。</w:t>
      </w:r>
      <w:r w:rsidRPr="005C410E">
        <w:rPr>
          <w:rFonts w:hint="eastAsia"/>
          <w:spacing w:val="-180"/>
        </w:rPr>
        <w:t>平</w:t>
      </w:r>
      <w:r w:rsidRPr="005C410E">
        <w:rPr>
          <w:rFonts w:hint="eastAsia"/>
          <w:spacing w:val="-180"/>
          <w:position w:val="22"/>
        </w:rPr>
        <w:t>。</w:t>
      </w:r>
      <w:r>
        <w:rPr>
          <w:rFonts w:hint="eastAsia"/>
        </w:rPr>
        <w:t>坐四</w:t>
      </w:r>
      <w:r w:rsidRPr="005C410E">
        <w:rPr>
          <w:rFonts w:hint="eastAsia"/>
          <w:spacing w:val="-180"/>
        </w:rPr>
        <w:t>度</w:t>
      </w:r>
      <w:r w:rsidRPr="005C410E">
        <w:rPr>
          <w:rFonts w:hint="eastAsia"/>
          <w:spacing w:val="-180"/>
          <w:position w:val="22"/>
        </w:rPr>
        <w:t>。</w:t>
      </w:r>
      <w:r>
        <w:rPr>
          <w:rFonts w:hint="eastAsia"/>
        </w:rPr>
        <w:t>均</w:t>
      </w:r>
      <w:r w:rsidRPr="005C410E">
        <w:rPr>
          <w:rFonts w:hint="eastAsia"/>
          <w:spacing w:val="-180"/>
        </w:rPr>
        <w:t>退</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r w:rsidRPr="009931D8">
        <w:rPr>
          <w:rFonts w:hint="eastAsia"/>
          <w:position w:val="4"/>
          <w:sz w:val="48"/>
          <w:eastAsianLayout w:id="1718839040" w:combine="1"/>
        </w:rPr>
        <w:t>此諭為春谿求道心切。而未免有躁進之思。受此折磨。反生妄念。前奉政令出差查案。伊戀道不去。故初九亥經壇云。出門有喜。即指此而言。此時似有瘋態。自謂面見</w:t>
      </w:r>
      <w:r w:rsidRPr="009931D8">
        <w:rPr>
          <w:position w:val="4"/>
          <w:sz w:val="48"/>
          <w:eastAsianLayout w:id="1718839040" w:combine="1"/>
        </w:rPr>
        <w:t xml:space="preserve">　</w:t>
      </w:r>
      <w:r w:rsidRPr="009931D8">
        <w:rPr>
          <w:rFonts w:hint="eastAsia"/>
          <w:position w:val="4"/>
          <w:sz w:val="48"/>
          <w:eastAsianLayout w:id="1718839040" w:combine="1"/>
        </w:rPr>
        <w:t>老祖。待伊獨厚云云。神情為之歹滯。故令出門以活動之也。</w:t>
      </w:r>
    </w:p>
    <w:p w:rsidR="00BB1D43" w:rsidRDefault="00BB1D43" w:rsidP="004535BC">
      <w:pPr>
        <w:pStyle w:val="a9"/>
      </w:pPr>
      <w:r>
        <w:rPr>
          <w:rFonts w:hint="eastAsia"/>
        </w:rPr>
        <w:t>十二月十七日戊子濟解法善福定合壇授午集圖說在法源庽</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鶴神慧</w:t>
      </w:r>
      <w:r w:rsidR="008907FD">
        <w:rPr>
          <w:rFonts w:hint="eastAsia"/>
        </w:rPr>
        <w:t>○</w:t>
      </w:r>
      <w:r w:rsidRPr="005C410E">
        <w:rPr>
          <w:rFonts w:hint="eastAsia"/>
          <w:spacing w:val="-180"/>
        </w:rPr>
        <w:t>到</w:t>
      </w:r>
      <w:r w:rsidRPr="005C410E">
        <w:rPr>
          <w:rFonts w:hint="eastAsia"/>
          <w:spacing w:val="-180"/>
          <w:position w:val="22"/>
        </w:rPr>
        <w:t>。</w:t>
      </w:r>
      <w:r>
        <w:rPr>
          <w:rFonts w:hint="eastAsia"/>
        </w:rPr>
        <w:t>前十五度五主十八佛七基聖十哲俱叩幕</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青玄宮一玄真宗三元始紀太乙老祖</w:t>
      </w:r>
      <w:r w:rsidRPr="005C410E">
        <w:rPr>
          <w:rFonts w:hint="eastAsia"/>
          <w:spacing w:val="-180"/>
        </w:rPr>
        <w:t>到</w:t>
      </w:r>
      <w:r w:rsidRPr="005C410E">
        <w:rPr>
          <w:rFonts w:hint="eastAsia"/>
          <w:spacing w:val="-180"/>
          <w:position w:val="22"/>
        </w:rPr>
        <w:t>。</w:t>
      </w:r>
      <w:r>
        <w:rPr>
          <w:rFonts w:hint="eastAsia"/>
        </w:rPr>
        <w:t>文殊赴粵蘇戒壇受戒</w:t>
      </w:r>
      <w:r w:rsidRPr="005C410E">
        <w:rPr>
          <w:rFonts w:hint="eastAsia"/>
          <w:spacing w:val="-180"/>
        </w:rPr>
        <w:t>禮</w:t>
      </w:r>
      <w:r w:rsidRPr="005C410E">
        <w:rPr>
          <w:rFonts w:hint="eastAsia"/>
          <w:spacing w:val="-180"/>
          <w:position w:val="22"/>
        </w:rPr>
        <w:t>。</w:t>
      </w:r>
      <w:r>
        <w:rPr>
          <w:rFonts w:hint="eastAsia"/>
        </w:rPr>
        <w:t>停十二</w:t>
      </w:r>
      <w:r w:rsidRPr="005C410E">
        <w:rPr>
          <w:rFonts w:hint="eastAsia"/>
          <w:spacing w:val="-180"/>
        </w:rPr>
        <w:t>度</w:t>
      </w:r>
      <w:r w:rsidRPr="005C410E">
        <w:rPr>
          <w:rFonts w:hint="eastAsia"/>
          <w:spacing w:val="-180"/>
          <w:position w:val="22"/>
        </w:rPr>
        <w:t>。</w:t>
      </w:r>
      <w:r>
        <w:rPr>
          <w:rFonts w:hint="eastAsia"/>
        </w:rPr>
        <w:t>授圖</w:t>
      </w:r>
      <w:r w:rsidRPr="005C410E">
        <w:rPr>
          <w:rFonts w:hint="eastAsia"/>
          <w:spacing w:val="-180"/>
        </w:rPr>
        <w:t>說</w:t>
      </w:r>
      <w:r w:rsidRPr="005C410E">
        <w:rPr>
          <w:rFonts w:hint="eastAsia"/>
          <w:spacing w:val="-180"/>
          <w:position w:val="22"/>
        </w:rPr>
        <w:t>。</w:t>
      </w:r>
      <w:r>
        <w:rPr>
          <w:rFonts w:hint="eastAsia"/>
        </w:rPr>
        <w:t>吾回天</w:t>
      </w:r>
      <w:r w:rsidRPr="005C410E">
        <w:rPr>
          <w:rFonts w:hint="eastAsia"/>
          <w:spacing w:val="-180"/>
        </w:rPr>
        <w:t>門</w:t>
      </w:r>
      <w:r w:rsidRPr="005C410E">
        <w:rPr>
          <w:rFonts w:hint="eastAsia"/>
          <w:spacing w:val="-180"/>
          <w:position w:val="22"/>
        </w:rPr>
        <w:t>。</w:t>
      </w:r>
      <w:r>
        <w:rPr>
          <w:rFonts w:hint="eastAsia"/>
        </w:rPr>
        <w:t>默靖去職掌代字一</w:t>
      </w:r>
      <w:r w:rsidRPr="005C410E">
        <w:rPr>
          <w:rFonts w:hint="eastAsia"/>
          <w:spacing w:val="-180"/>
        </w:rPr>
        <w:t>字</w:t>
      </w:r>
      <w:r w:rsidRPr="005C410E">
        <w:rPr>
          <w:rFonts w:hint="eastAsia"/>
          <w:spacing w:val="-180"/>
          <w:position w:val="22"/>
        </w:rPr>
        <w:t>。</w:t>
      </w:r>
      <w:r>
        <w:rPr>
          <w:rFonts w:hint="eastAsia"/>
        </w:rPr>
        <w:t>回天門</w:t>
      </w:r>
      <w:r w:rsidRPr="005C410E">
        <w:rPr>
          <w:rFonts w:hint="eastAsia"/>
          <w:spacing w:val="-180"/>
        </w:rPr>
        <w:t>去</w:t>
      </w:r>
      <w:r w:rsidRPr="002778C8">
        <w:rPr>
          <w:rFonts w:hint="eastAsia"/>
          <w:spacing w:val="-120"/>
          <w:position w:val="22"/>
        </w:rPr>
        <w:t>。</w:t>
      </w:r>
      <w:r w:rsidRPr="009931D8">
        <w:rPr>
          <w:rFonts w:hint="eastAsia"/>
          <w:position w:val="4"/>
          <w:sz w:val="48"/>
          <w:eastAsianLayout w:id="1718839040" w:combine="1"/>
        </w:rPr>
        <w:t>十二度後</w:t>
      </w:r>
      <w:r w:rsidR="002778C8" w:rsidRPr="002778C8">
        <w:rPr>
          <w:sz w:val="6"/>
        </w:rPr>
        <w:t xml:space="preserve">　</w:t>
      </w:r>
      <w:r w:rsidR="008907FD" w:rsidRPr="002778C8">
        <w:rPr>
          <w:rFonts w:hint="eastAsia"/>
        </w:rPr>
        <w:t>○</w:t>
      </w:r>
      <w:r w:rsidRPr="002778C8">
        <w:rPr>
          <w:rFonts w:hint="eastAsia"/>
          <w:position w:val="4"/>
          <w:sz w:val="48"/>
          <w:eastAsianLayout w:id="1718839040" w:combine="1"/>
        </w:rPr>
        <w:t>乩注</w:t>
      </w:r>
      <w:r w:rsidR="002778C8" w:rsidRPr="002778C8">
        <w:rPr>
          <w:sz w:val="6"/>
        </w:rPr>
        <w:t xml:space="preserve">　</w:t>
      </w:r>
      <w:r w:rsidRPr="009931D8">
        <w:rPr>
          <w:rFonts w:hint="eastAsia"/>
          <w:position w:val="4"/>
          <w:sz w:val="48"/>
          <w:eastAsianLayout w:id="1718839040" w:combine="1"/>
        </w:rPr>
        <w:t>前訓有默子未來默子代之。今默淵真初入壇。五教俱全。得授午集圖說。</w:t>
      </w:r>
      <w:r w:rsidR="00E3189E">
        <w:rPr>
          <w:position w:val="4"/>
          <w:sz w:val="48"/>
          <w:eastAsianLayout w:id="1718839040" w:combine="1"/>
        </w:rPr>
        <w:br/>
      </w:r>
      <w:r w:rsidRPr="009931D8">
        <w:rPr>
          <w:rFonts w:hint="eastAsia"/>
          <w:position w:val="4"/>
          <w:sz w:val="48"/>
          <w:eastAsianLayout w:id="1718839040" w:combine="1"/>
        </w:rPr>
        <w:t>完此真經全篇。此時是一最大關鍵。默靖奉訓去代字者。經壇成立從此定矣。</w:t>
      </w:r>
    </w:p>
    <w:p w:rsidR="00BB1D43" w:rsidRDefault="00B87FCB" w:rsidP="004535BC">
      <w:pPr>
        <w:pStyle w:val="a9"/>
      </w:pPr>
      <w:r>
        <w:rPr>
          <w:noProof/>
          <w:position w:val="4"/>
          <w:sz w:val="48"/>
        </w:rPr>
        <w:drawing>
          <wp:anchor distT="0" distB="0" distL="114300" distR="114300" simplePos="0" relativeHeight="251665408" behindDoc="0" locked="0" layoutInCell="1" allowOverlap="1" wp14:anchorId="57D2E027" wp14:editId="4FEE25F0">
            <wp:simplePos x="0" y="0"/>
            <wp:positionH relativeFrom="column">
              <wp:posOffset>-456354</wp:posOffset>
            </wp:positionH>
            <wp:positionV relativeFrom="paragraph">
              <wp:posOffset>5964660</wp:posOffset>
            </wp:positionV>
            <wp:extent cx="329184" cy="438912"/>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102b.e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184" cy="438912"/>
                    </a:xfrm>
                    <a:prstGeom prst="rect">
                      <a:avLst/>
                    </a:prstGeom>
                  </pic:spPr>
                </pic:pic>
              </a:graphicData>
            </a:graphic>
            <wp14:sizeRelH relativeFrom="margin">
              <wp14:pctWidth>0</wp14:pctWidth>
            </wp14:sizeRelH>
            <wp14:sizeRelV relativeFrom="margin">
              <wp14:pctHeight>0</wp14:pctHeight>
            </wp14:sizeRelV>
          </wp:anchor>
        </w:drawing>
      </w:r>
      <w:r w:rsidR="00BB1D43">
        <w:rPr>
          <w:rFonts w:hint="eastAsia"/>
        </w:rPr>
        <w:t>老祖</w:t>
      </w:r>
      <w:r w:rsidR="00BB1D43" w:rsidRPr="005C410E">
        <w:rPr>
          <w:rFonts w:hint="eastAsia"/>
          <w:spacing w:val="-180"/>
        </w:rPr>
        <w:t>到</w:t>
      </w:r>
      <w:r w:rsidR="00BB1D43" w:rsidRPr="005C410E">
        <w:rPr>
          <w:rFonts w:hint="eastAsia"/>
          <w:spacing w:val="-180"/>
          <w:position w:val="22"/>
        </w:rPr>
        <w:t>。</w:t>
      </w:r>
      <w:r w:rsidR="00BB1D43">
        <w:rPr>
          <w:rFonts w:hint="eastAsia"/>
        </w:rPr>
        <w:t>十二圖授</w:t>
      </w:r>
      <w:r w:rsidR="00BB1D43" w:rsidRPr="005C410E">
        <w:rPr>
          <w:rFonts w:hint="eastAsia"/>
          <w:spacing w:val="-180"/>
        </w:rPr>
        <w:t>畢</w:t>
      </w:r>
      <w:r w:rsidR="00BB1D43" w:rsidRPr="005C410E">
        <w:rPr>
          <w:rFonts w:hint="eastAsia"/>
          <w:spacing w:val="-180"/>
          <w:position w:val="22"/>
        </w:rPr>
        <w:t>。</w:t>
      </w:r>
      <w:r w:rsidR="00BB1D43">
        <w:rPr>
          <w:rFonts w:hint="eastAsia"/>
        </w:rPr>
        <w:t>前圖十</w:t>
      </w:r>
      <w:r w:rsidR="00BB1D43" w:rsidRPr="005C410E">
        <w:rPr>
          <w:rFonts w:hint="eastAsia"/>
          <w:spacing w:val="-180"/>
        </w:rPr>
        <w:t>二</w:t>
      </w:r>
      <w:r w:rsidR="00BB1D43" w:rsidRPr="005C410E">
        <w:rPr>
          <w:rFonts w:hint="eastAsia"/>
          <w:spacing w:val="-180"/>
          <w:position w:val="22"/>
        </w:rPr>
        <w:t>。</w:t>
      </w:r>
      <w:r w:rsidR="00BB1D43">
        <w:rPr>
          <w:rFonts w:hint="eastAsia"/>
        </w:rPr>
        <w:t>畫好再</w:t>
      </w:r>
      <w:r w:rsidR="00BB1D43" w:rsidRPr="005C410E">
        <w:rPr>
          <w:rFonts w:hint="eastAsia"/>
          <w:spacing w:val="-180"/>
        </w:rPr>
        <w:t>正</w:t>
      </w:r>
      <w:r w:rsidR="00BB1D43" w:rsidRPr="005C410E">
        <w:rPr>
          <w:rFonts w:hint="eastAsia"/>
          <w:spacing w:val="-180"/>
          <w:position w:val="22"/>
        </w:rPr>
        <w:t>。</w:t>
      </w:r>
      <w:r w:rsidR="00337B97" w:rsidRPr="00B87FCB">
        <w:rPr>
          <w:rFonts w:ascii="TYSymbols" w:eastAsia="TYSymbols" w:hAnsi="TYSymbols" w:hint="eastAsia"/>
          <w:position w:val="6"/>
          <w:sz w:val="44"/>
        </w:rPr>
        <w:t>󾒀</w:t>
      </w:r>
      <w:r w:rsidR="00BB1D43">
        <w:rPr>
          <w:rFonts w:hint="eastAsia"/>
        </w:rPr>
        <w:t>非圖寶</w:t>
      </w:r>
      <w:r w:rsidR="00BB1D43" w:rsidRPr="005C410E">
        <w:rPr>
          <w:rFonts w:hint="eastAsia"/>
          <w:spacing w:val="-180"/>
        </w:rPr>
        <w:t>也</w:t>
      </w:r>
      <w:r w:rsidR="00BB1D43" w:rsidRPr="005C410E">
        <w:rPr>
          <w:rFonts w:hint="eastAsia"/>
          <w:spacing w:val="-180"/>
          <w:position w:val="22"/>
        </w:rPr>
        <w:t>。</w:t>
      </w:r>
      <w:r w:rsidR="00BB1D43">
        <w:rPr>
          <w:rFonts w:hint="eastAsia"/>
        </w:rPr>
        <w:t>存其說與</w:t>
      </w:r>
      <w:r w:rsidR="009931D8" w:rsidRPr="00E3189E">
        <w:rPr>
          <w:rFonts w:hint="eastAsia"/>
          <w:color w:val="FF0000"/>
          <w:position w:val="4"/>
          <w:sz w:val="48"/>
          <w:eastAsianLayout w:id="1718839040" w:combine="1"/>
        </w:rPr>
        <w:t>三六</w:t>
      </w:r>
      <w:r w:rsidRPr="00B87FCB">
        <w:rPr>
          <w:position w:val="4"/>
          <w:sz w:val="40"/>
        </w:rPr>
        <w:t xml:space="preserve">　　</w:t>
      </w:r>
      <w:r w:rsidR="00BB1D43">
        <w:rPr>
          <w:rFonts w:hint="eastAsia"/>
        </w:rPr>
        <w:t>可</w:t>
      </w:r>
      <w:r w:rsidR="00BB1D43" w:rsidRPr="005C410E">
        <w:rPr>
          <w:rFonts w:hint="eastAsia"/>
          <w:spacing w:val="-180"/>
        </w:rPr>
        <w:t>耳</w:t>
      </w:r>
      <w:r w:rsidR="00BB1D43" w:rsidRPr="005C410E">
        <w:rPr>
          <w:rFonts w:hint="eastAsia"/>
          <w:spacing w:val="-180"/>
          <w:position w:val="22"/>
        </w:rPr>
        <w:t>。</w:t>
      </w:r>
      <w:r w:rsidR="00BB1D43">
        <w:rPr>
          <w:rFonts w:hint="eastAsia"/>
        </w:rPr>
        <w:t>昨壇言春子被</w:t>
      </w:r>
      <w:r w:rsidR="00BB1D43" w:rsidRPr="005C410E">
        <w:rPr>
          <w:rFonts w:hint="eastAsia"/>
          <w:spacing w:val="-180"/>
        </w:rPr>
        <w:t>惑</w:t>
      </w:r>
      <w:r w:rsidR="00BB1D43" w:rsidRPr="005C410E">
        <w:rPr>
          <w:rFonts w:hint="eastAsia"/>
          <w:spacing w:val="-180"/>
          <w:position w:val="22"/>
        </w:rPr>
        <w:t>。</w:t>
      </w:r>
      <w:r w:rsidR="00BB1D43">
        <w:rPr>
          <w:rFonts w:hint="eastAsia"/>
        </w:rPr>
        <w:t>魄主其</w:t>
      </w:r>
      <w:r w:rsidR="00BB1D43" w:rsidRPr="005C410E">
        <w:rPr>
          <w:rFonts w:hint="eastAsia"/>
          <w:spacing w:val="-180"/>
        </w:rPr>
        <w:t>宰</w:t>
      </w:r>
      <w:r w:rsidR="00BB1D43" w:rsidRPr="005C410E">
        <w:rPr>
          <w:rFonts w:hint="eastAsia"/>
          <w:spacing w:val="-180"/>
          <w:position w:val="22"/>
        </w:rPr>
        <w:t>。</w:t>
      </w:r>
      <w:r w:rsidR="00BB1D43">
        <w:rPr>
          <w:rFonts w:hint="eastAsia"/>
        </w:rPr>
        <w:t>不出何</w:t>
      </w:r>
      <w:r w:rsidR="00BB1D43" w:rsidRPr="005C410E">
        <w:rPr>
          <w:rFonts w:hint="eastAsia"/>
          <w:spacing w:val="-180"/>
        </w:rPr>
        <w:t>尤</w:t>
      </w:r>
      <w:r w:rsidR="00BB1D43" w:rsidRPr="005C410E">
        <w:rPr>
          <w:rFonts w:hint="eastAsia"/>
          <w:spacing w:val="-180"/>
          <w:position w:val="22"/>
        </w:rPr>
        <w:t>。</w:t>
      </w:r>
      <w:r w:rsidR="00BB1D43">
        <w:rPr>
          <w:rFonts w:hint="eastAsia"/>
        </w:rPr>
        <w:t>有詩判</w:t>
      </w:r>
      <w:r w:rsidR="00BB1D43" w:rsidRPr="005C410E">
        <w:rPr>
          <w:rFonts w:hint="eastAsia"/>
          <w:spacing w:val="-180"/>
        </w:rPr>
        <w:t>訓</w:t>
      </w:r>
      <w:r w:rsidR="00BB1D43" w:rsidRPr="005C410E">
        <w:rPr>
          <w:rFonts w:hint="eastAsia"/>
          <w:spacing w:val="-180"/>
          <w:position w:val="22"/>
        </w:rPr>
        <w:t>。</w:t>
      </w:r>
      <w:r w:rsidR="00BB1D43">
        <w:rPr>
          <w:rFonts w:hint="eastAsia"/>
        </w:rPr>
        <w:t>俟歸再</w:t>
      </w:r>
      <w:r w:rsidR="00BB1D43" w:rsidRPr="005C410E">
        <w:rPr>
          <w:rFonts w:hint="eastAsia"/>
          <w:spacing w:val="-180"/>
        </w:rPr>
        <w:t>言</w:t>
      </w:r>
      <w:r w:rsidR="00BB1D43" w:rsidRPr="005C410E">
        <w:rPr>
          <w:rFonts w:hint="eastAsia"/>
          <w:spacing w:val="-180"/>
          <w:position w:val="22"/>
        </w:rPr>
        <w:t>。</w:t>
      </w:r>
      <w:r w:rsidR="00BB1D43">
        <w:rPr>
          <w:rFonts w:hint="eastAsia"/>
        </w:rPr>
        <w:t>詩</w:t>
      </w:r>
      <w:r w:rsidR="00BB1D43" w:rsidRPr="005C410E">
        <w:rPr>
          <w:rFonts w:hint="eastAsia"/>
          <w:spacing w:val="-180"/>
        </w:rPr>
        <w:t>曰</w:t>
      </w:r>
      <w:r w:rsidR="00BB1D43" w:rsidRPr="005C410E">
        <w:rPr>
          <w:rFonts w:hint="eastAsia"/>
          <w:spacing w:val="-180"/>
          <w:position w:val="22"/>
        </w:rPr>
        <w:t>。</w:t>
      </w:r>
      <w:r w:rsidR="00BB1D43">
        <w:rPr>
          <w:rFonts w:hint="eastAsia"/>
        </w:rPr>
        <w:t>吾道原無</w:t>
      </w:r>
      <w:r w:rsidR="00BB1D43" w:rsidRPr="005C410E">
        <w:rPr>
          <w:rFonts w:hint="eastAsia"/>
          <w:spacing w:val="-180"/>
        </w:rPr>
        <w:t>譎</w:t>
      </w:r>
      <w:r w:rsidR="00BB1D43" w:rsidRPr="005C410E">
        <w:rPr>
          <w:rFonts w:hint="eastAsia"/>
          <w:spacing w:val="-180"/>
          <w:position w:val="22"/>
        </w:rPr>
        <w:t>。</w:t>
      </w:r>
      <w:r w:rsidR="00BB1D43">
        <w:rPr>
          <w:rFonts w:hint="eastAsia"/>
        </w:rPr>
        <w:t>欺邪鄙晋</w:t>
      </w:r>
      <w:r w:rsidR="00BB1D43" w:rsidRPr="005C410E">
        <w:rPr>
          <w:rFonts w:hint="eastAsia"/>
          <w:spacing w:val="-180"/>
        </w:rPr>
        <w:lastRenderedPageBreak/>
        <w:t>文</w:t>
      </w:r>
      <w:r w:rsidR="00BB1D43" w:rsidRPr="005C410E">
        <w:rPr>
          <w:rFonts w:hint="eastAsia"/>
          <w:spacing w:val="-180"/>
          <w:position w:val="22"/>
        </w:rPr>
        <w:t>。</w:t>
      </w:r>
      <w:r w:rsidR="00BB1D43">
        <w:rPr>
          <w:rFonts w:hint="eastAsia"/>
        </w:rPr>
        <w:t>介推非不</w:t>
      </w:r>
      <w:r w:rsidR="00BB1D43" w:rsidRPr="005C410E">
        <w:rPr>
          <w:rFonts w:hint="eastAsia"/>
          <w:spacing w:val="-180"/>
        </w:rPr>
        <w:t>祿</w:t>
      </w:r>
      <w:r w:rsidR="00BB1D43" w:rsidRPr="005C410E">
        <w:rPr>
          <w:rFonts w:hint="eastAsia"/>
          <w:spacing w:val="-180"/>
          <w:position w:val="22"/>
        </w:rPr>
        <w:t>。</w:t>
      </w:r>
      <w:r w:rsidR="00BB1D43">
        <w:rPr>
          <w:rFonts w:hint="eastAsia"/>
        </w:rPr>
        <w:t>未表炁功</w:t>
      </w:r>
      <w:r w:rsidR="00BB1D43" w:rsidRPr="005C410E">
        <w:rPr>
          <w:rFonts w:hint="eastAsia"/>
          <w:spacing w:val="-180"/>
        </w:rPr>
        <w:t>分</w:t>
      </w:r>
      <w:r w:rsidR="00BB1D43" w:rsidRPr="005C410E">
        <w:rPr>
          <w:rFonts w:hint="eastAsia"/>
          <w:spacing w:val="-180"/>
          <w:position w:val="22"/>
        </w:rPr>
        <w:t>。</w:t>
      </w:r>
      <w:r w:rsidR="00BB1D43">
        <w:rPr>
          <w:rFonts w:hint="eastAsia"/>
        </w:rPr>
        <w:t>躁切思</w:t>
      </w:r>
      <w:r w:rsidR="00BB1D43" w:rsidRPr="005C410E">
        <w:rPr>
          <w:rFonts w:hint="eastAsia"/>
          <w:spacing w:val="-180"/>
        </w:rPr>
        <w:t>功</w:t>
      </w:r>
      <w:r w:rsidR="00BB1D43" w:rsidRPr="005C410E">
        <w:rPr>
          <w:rFonts w:hint="eastAsia"/>
          <w:spacing w:val="-180"/>
          <w:position w:val="22"/>
        </w:rPr>
        <w:t>。</w:t>
      </w:r>
      <w:r w:rsidR="00BB1D43">
        <w:rPr>
          <w:rFonts w:hint="eastAsia"/>
        </w:rPr>
        <w:t>皆彼之</w:t>
      </w:r>
      <w:r w:rsidR="00BB1D43" w:rsidRPr="005C410E">
        <w:rPr>
          <w:rFonts w:hint="eastAsia"/>
          <w:spacing w:val="-180"/>
        </w:rPr>
        <w:t>錯</w:t>
      </w:r>
      <w:r w:rsidR="00BB1D43" w:rsidRPr="005C410E">
        <w:rPr>
          <w:rFonts w:hint="eastAsia"/>
          <w:spacing w:val="-180"/>
          <w:position w:val="22"/>
        </w:rPr>
        <w:t>。</w:t>
      </w:r>
      <w:r w:rsidR="00BB1D43">
        <w:rPr>
          <w:rFonts w:hint="eastAsia"/>
        </w:rPr>
        <w:t>登巔受</w:t>
      </w:r>
      <w:r w:rsidR="00BB1D43" w:rsidRPr="005C410E">
        <w:rPr>
          <w:rFonts w:hint="eastAsia"/>
          <w:spacing w:val="-180"/>
        </w:rPr>
        <w:t>獎</w:t>
      </w:r>
      <w:r w:rsidR="00BB1D43" w:rsidRPr="005C410E">
        <w:rPr>
          <w:rFonts w:hint="eastAsia"/>
          <w:spacing w:val="-180"/>
          <w:position w:val="22"/>
        </w:rPr>
        <w:t>。</w:t>
      </w:r>
      <w:r w:rsidR="00BB1D43">
        <w:rPr>
          <w:rFonts w:hint="eastAsia"/>
        </w:rPr>
        <w:t>向隅一</w:t>
      </w:r>
      <w:r w:rsidR="00BB1D43" w:rsidRPr="005C410E">
        <w:rPr>
          <w:rFonts w:hint="eastAsia"/>
          <w:spacing w:val="-180"/>
        </w:rPr>
        <w:t>人</w:t>
      </w:r>
      <w:r w:rsidR="00BB1D43" w:rsidRPr="005C410E">
        <w:rPr>
          <w:rFonts w:hint="eastAsia"/>
          <w:spacing w:val="-180"/>
          <w:position w:val="22"/>
        </w:rPr>
        <w:t>。</w:t>
      </w:r>
      <w:r w:rsidR="00BB1D43">
        <w:rPr>
          <w:rFonts w:hint="eastAsia"/>
        </w:rPr>
        <w:t>貫子亦非無正心意誠之可</w:t>
      </w:r>
      <w:r w:rsidR="00BB1D43" w:rsidRPr="005C410E">
        <w:rPr>
          <w:rFonts w:hint="eastAsia"/>
          <w:spacing w:val="-180"/>
        </w:rPr>
        <w:t>取</w:t>
      </w:r>
      <w:r w:rsidR="00BB1D43" w:rsidRPr="005C410E">
        <w:rPr>
          <w:rFonts w:hint="eastAsia"/>
          <w:spacing w:val="-180"/>
          <w:position w:val="22"/>
        </w:rPr>
        <w:t>。</w:t>
      </w:r>
      <w:r w:rsidR="00BB1D43">
        <w:rPr>
          <w:rFonts w:hint="eastAsia"/>
        </w:rPr>
        <w:t>皆因不能默守</w:t>
      </w:r>
      <w:r w:rsidR="005E7F74" w:rsidRPr="005E7F74">
        <w:rPr>
          <w:rFonts w:ascii="TYSymbols" w:eastAsia="TYSymbols" w:hAnsi="TYSymbols"/>
          <w:color w:val="FF0000"/>
        </w:rPr>
        <w:t>󾒚󾒛</w:t>
      </w:r>
      <w:r w:rsidR="00BB1D43">
        <w:rPr>
          <w:rFonts w:hint="eastAsia"/>
        </w:rPr>
        <w:t>畀賦之</w:t>
      </w:r>
      <w:r w:rsidR="00BB1D43" w:rsidRPr="005C410E">
        <w:rPr>
          <w:rFonts w:hint="eastAsia"/>
          <w:spacing w:val="-180"/>
        </w:rPr>
        <w:t>炁</w:t>
      </w:r>
      <w:r w:rsidR="00BB1D43" w:rsidRPr="005C410E">
        <w:rPr>
          <w:rFonts w:hint="eastAsia"/>
          <w:spacing w:val="-180"/>
          <w:position w:val="22"/>
        </w:rPr>
        <w:t>。</w:t>
      </w:r>
      <w:r w:rsidR="00BB1D43">
        <w:rPr>
          <w:rFonts w:hint="eastAsia"/>
        </w:rPr>
        <w:t>速參去迂</w:t>
      </w:r>
      <w:r w:rsidR="00BB1D43" w:rsidRPr="005C410E">
        <w:rPr>
          <w:rFonts w:hint="eastAsia"/>
          <w:spacing w:val="-180"/>
        </w:rPr>
        <w:t>箴</w:t>
      </w:r>
      <w:r w:rsidR="00BB1D43" w:rsidRPr="005C410E">
        <w:rPr>
          <w:rFonts w:hint="eastAsia"/>
          <w:spacing w:val="-180"/>
          <w:position w:val="22"/>
        </w:rPr>
        <w:t>。</w:t>
      </w:r>
      <w:r w:rsidR="00BB1D43">
        <w:rPr>
          <w:rFonts w:hint="eastAsia"/>
        </w:rPr>
        <w:t>將來二</w:t>
      </w:r>
      <w:r w:rsidR="00BB1D43" w:rsidRPr="005C410E">
        <w:rPr>
          <w:rFonts w:hint="eastAsia"/>
          <w:spacing w:val="-180"/>
        </w:rPr>
        <w:t>子</w:t>
      </w:r>
      <w:r w:rsidR="00BB1D43" w:rsidRPr="005C410E">
        <w:rPr>
          <w:rFonts w:hint="eastAsia"/>
          <w:spacing w:val="-180"/>
          <w:position w:val="22"/>
        </w:rPr>
        <w:t>。</w:t>
      </w:r>
      <w:r w:rsidR="00BB1D43">
        <w:rPr>
          <w:rFonts w:hint="eastAsia"/>
        </w:rPr>
        <w:t>均有重</w:t>
      </w:r>
      <w:r w:rsidR="00BB1D43" w:rsidRPr="005C410E">
        <w:rPr>
          <w:rFonts w:hint="eastAsia"/>
          <w:spacing w:val="-180"/>
        </w:rPr>
        <w:t>訓</w:t>
      </w:r>
      <w:r w:rsidR="00BB1D43" w:rsidRPr="005C410E">
        <w:rPr>
          <w:rFonts w:hint="eastAsia"/>
          <w:spacing w:val="-180"/>
          <w:position w:val="22"/>
        </w:rPr>
        <w:t>。</w:t>
      </w:r>
      <w:r w:rsidR="00BB1D43">
        <w:rPr>
          <w:rFonts w:hint="eastAsia"/>
        </w:rPr>
        <w:t>爾等諸</w:t>
      </w:r>
      <w:r w:rsidR="00BB1D43" w:rsidRPr="005C410E">
        <w:rPr>
          <w:rFonts w:hint="eastAsia"/>
          <w:spacing w:val="-180"/>
        </w:rPr>
        <w:t>方</w:t>
      </w:r>
      <w:r w:rsidR="00BB1D43" w:rsidRPr="005C410E">
        <w:rPr>
          <w:rFonts w:hint="eastAsia"/>
          <w:spacing w:val="-180"/>
          <w:position w:val="22"/>
        </w:rPr>
        <w:t>。</w:t>
      </w:r>
      <w:r w:rsidR="00BB1D43">
        <w:rPr>
          <w:rFonts w:hint="eastAsia"/>
        </w:rPr>
        <w:t>未代溫子領</w:t>
      </w:r>
      <w:r w:rsidR="00BB1D43" w:rsidRPr="005C410E">
        <w:rPr>
          <w:rFonts w:hint="eastAsia"/>
          <w:spacing w:val="-180"/>
        </w:rPr>
        <w:t>像</w:t>
      </w:r>
      <w:r w:rsidR="00BB1D43" w:rsidRPr="005C410E">
        <w:rPr>
          <w:rFonts w:hint="eastAsia"/>
          <w:spacing w:val="-180"/>
          <w:position w:val="22"/>
        </w:rPr>
        <w:t>。</w:t>
      </w:r>
      <w:r w:rsidR="00BB1D43">
        <w:rPr>
          <w:rFonts w:hint="eastAsia"/>
        </w:rPr>
        <w:t>又是道中有外之</w:t>
      </w:r>
      <w:r w:rsidR="00BB1D43" w:rsidRPr="005C410E">
        <w:rPr>
          <w:rFonts w:hint="eastAsia"/>
          <w:spacing w:val="-180"/>
        </w:rPr>
        <w:t>見</w:t>
      </w:r>
      <w:r w:rsidR="00BB1D43" w:rsidRPr="005C410E">
        <w:rPr>
          <w:rFonts w:hint="eastAsia"/>
          <w:spacing w:val="-180"/>
          <w:position w:val="22"/>
        </w:rPr>
        <w:t>。</w:t>
      </w:r>
      <w:r w:rsidR="00BB1D43">
        <w:rPr>
          <w:rFonts w:hint="eastAsia"/>
        </w:rPr>
        <w:t>以後不</w:t>
      </w:r>
      <w:r w:rsidR="00BB1D43" w:rsidRPr="00E91503">
        <w:rPr>
          <w:rFonts w:hint="eastAsia"/>
          <w:spacing w:val="-220"/>
        </w:rPr>
        <w:t>可</w:t>
      </w:r>
      <w:r w:rsidR="00BB1D43" w:rsidRPr="00532678">
        <w:rPr>
          <w:rFonts w:hint="eastAsia"/>
          <w:spacing w:val="-60"/>
          <w:position w:val="22"/>
        </w:rPr>
        <w:t>。</w:t>
      </w:r>
      <w:r w:rsidR="00BB1D43" w:rsidRPr="00532678">
        <w:rPr>
          <w:rFonts w:hint="eastAsia"/>
          <w:position w:val="4"/>
          <w:sz w:val="48"/>
          <w:eastAsianLayout w:id="1718839040" w:combine="1"/>
        </w:rPr>
        <w:t>按吳溫煦自傳寅經時。及先見訓招之來於卯經入壇一二次後。遂即不到。每次檀儀。有時代之。有時忘之。常訓</w:t>
      </w:r>
      <w:r w:rsidR="003B296E" w:rsidRPr="003B296E">
        <w:rPr>
          <w:rFonts w:hint="eastAsia"/>
          <w:color w:val="FF0000"/>
          <w:position w:val="4"/>
          <w:sz w:val="48"/>
          <w:eastAsianLayout w:id="1718839040" w:combine="1"/>
        </w:rPr>
        <w:t>彼</w:t>
      </w:r>
      <w:r w:rsidR="00BB1D43" w:rsidRPr="00532678">
        <w:rPr>
          <w:rFonts w:hint="eastAsia"/>
          <w:position w:val="4"/>
          <w:sz w:val="48"/>
          <w:eastAsianLayout w:id="1718839040" w:combine="1"/>
        </w:rPr>
        <w:t>斥。今以各子均有賜像。而獨遺溫煦。又受斥責。蓋非為溫子發。實以吾道最重道誼。總宜互相扶助。不可有彼此之分也。</w:t>
      </w:r>
      <w:r w:rsidR="00BB1D43">
        <w:rPr>
          <w:rFonts w:hint="eastAsia"/>
        </w:rPr>
        <w:t>明日</w:t>
      </w:r>
      <w:r w:rsidR="00BB1D43" w:rsidRPr="005C410E">
        <w:rPr>
          <w:rFonts w:hint="eastAsia"/>
          <w:spacing w:val="-180"/>
        </w:rPr>
        <w:t>起</w:t>
      </w:r>
      <w:r w:rsidR="00BB1D43" w:rsidRPr="005C410E">
        <w:rPr>
          <w:rFonts w:hint="eastAsia"/>
          <w:spacing w:val="-180"/>
          <w:position w:val="22"/>
        </w:rPr>
        <w:t>。</w:t>
      </w:r>
      <w:r w:rsidR="00BB1D43">
        <w:rPr>
          <w:rFonts w:hint="eastAsia"/>
        </w:rPr>
        <w:t>開幕壇上禮不許</w:t>
      </w:r>
      <w:r w:rsidR="00BB1D43" w:rsidRPr="005C410E">
        <w:rPr>
          <w:rFonts w:hint="eastAsia"/>
          <w:spacing w:val="-180"/>
        </w:rPr>
        <w:t>代</w:t>
      </w:r>
      <w:r w:rsidR="00BB1D43" w:rsidRPr="005C410E">
        <w:rPr>
          <w:rFonts w:hint="eastAsia"/>
          <w:spacing w:val="-180"/>
          <w:position w:val="22"/>
        </w:rPr>
        <w:t>。</w:t>
      </w:r>
      <w:r w:rsidR="00BB1D43">
        <w:rPr>
          <w:rFonts w:hint="eastAsia"/>
        </w:rPr>
        <w:t>子代父</w:t>
      </w:r>
      <w:r w:rsidR="00BB1D43" w:rsidRPr="005C410E">
        <w:rPr>
          <w:rFonts w:hint="eastAsia"/>
          <w:spacing w:val="-180"/>
        </w:rPr>
        <w:t>可</w:t>
      </w:r>
      <w:r w:rsidR="00BB1D43" w:rsidRPr="005C410E">
        <w:rPr>
          <w:rFonts w:hint="eastAsia"/>
          <w:spacing w:val="-180"/>
          <w:position w:val="22"/>
        </w:rPr>
        <w:t>。</w:t>
      </w:r>
      <w:r w:rsidR="00BB1D43">
        <w:rPr>
          <w:rFonts w:hint="eastAsia"/>
        </w:rPr>
        <w:t>父不能慈而愛且勞</w:t>
      </w:r>
      <w:r w:rsidR="00BB1D43" w:rsidRPr="005C410E">
        <w:rPr>
          <w:rFonts w:hint="eastAsia"/>
          <w:spacing w:val="-180"/>
        </w:rPr>
        <w:t>也</w:t>
      </w:r>
      <w:r w:rsidR="00BB1D43" w:rsidRPr="00A80F09">
        <w:rPr>
          <w:rFonts w:hint="eastAsia"/>
          <w:spacing w:val="-60"/>
          <w:position w:val="22"/>
        </w:rPr>
        <w:t>。</w:t>
      </w:r>
      <w:r w:rsidR="003B296E" w:rsidRPr="00A80F09">
        <w:rPr>
          <w:rFonts w:hint="eastAsia"/>
          <w:color w:val="FF0000"/>
          <w:position w:val="4"/>
          <w:sz w:val="48"/>
          <w:eastAsianLayout w:id="1718839040" w:combine="1"/>
        </w:rPr>
        <w:t>默靖因其子無凡赴津</w:t>
      </w:r>
      <w:r w:rsidR="00A80F09" w:rsidRPr="00A80F09">
        <w:rPr>
          <w:rFonts w:hint="eastAsia"/>
          <w:color w:val="FF0000"/>
          <w:position w:val="4"/>
          <w:sz w:val="48"/>
          <w:eastAsianLayout w:id="1718839040" w:combine="1"/>
        </w:rPr>
        <w:t>。</w:t>
      </w:r>
      <w:r w:rsidR="003B296E" w:rsidRPr="00A80F09">
        <w:rPr>
          <w:rFonts w:hint="eastAsia"/>
          <w:color w:val="FF0000"/>
          <w:position w:val="4"/>
          <w:sz w:val="48"/>
          <w:eastAsianLayout w:id="1718839040" w:combine="1"/>
        </w:rPr>
        <w:t>每次壇儀皆默掌親代</w:t>
      </w:r>
      <w:r w:rsidR="00A80F09" w:rsidRPr="00A80F09">
        <w:rPr>
          <w:rFonts w:hint="eastAsia"/>
          <w:color w:val="FF0000"/>
          <w:position w:val="4"/>
          <w:sz w:val="48"/>
          <w:eastAsianLayout w:id="1718839040" w:combine="1"/>
        </w:rPr>
        <w:t>。故有此訓。</w:t>
      </w:r>
      <w:r w:rsidR="00A80F09">
        <w:rPr>
          <w:rFonts w:hint="eastAsia"/>
        </w:rPr>
        <w:t>友</w:t>
      </w:r>
      <w:r w:rsidR="00BB1D43">
        <w:rPr>
          <w:rFonts w:hint="eastAsia"/>
        </w:rPr>
        <w:t>代其</w:t>
      </w:r>
      <w:r w:rsidR="00BB1D43" w:rsidRPr="005C410E">
        <w:rPr>
          <w:rFonts w:hint="eastAsia"/>
          <w:spacing w:val="-180"/>
        </w:rPr>
        <w:t>友</w:t>
      </w:r>
      <w:r w:rsidR="00BB1D43" w:rsidRPr="005C410E">
        <w:rPr>
          <w:rFonts w:hint="eastAsia"/>
          <w:spacing w:val="-180"/>
          <w:position w:val="22"/>
        </w:rPr>
        <w:t>。</w:t>
      </w:r>
      <w:r w:rsidR="00BB1D43">
        <w:rPr>
          <w:rFonts w:hint="eastAsia"/>
        </w:rPr>
        <w:t>亦須長免代</w:t>
      </w:r>
      <w:r w:rsidR="00BB1D43" w:rsidRPr="005C410E">
        <w:rPr>
          <w:rFonts w:hint="eastAsia"/>
          <w:spacing w:val="-180"/>
        </w:rPr>
        <w:t>少</w:t>
      </w:r>
      <w:r w:rsidR="00BB1D43" w:rsidRPr="005C410E">
        <w:rPr>
          <w:rFonts w:hint="eastAsia"/>
          <w:spacing w:val="-180"/>
          <w:position w:val="22"/>
        </w:rPr>
        <w:t>。</w:t>
      </w:r>
      <w:r w:rsidR="00BB1D43">
        <w:rPr>
          <w:rFonts w:hint="eastAsia"/>
        </w:rPr>
        <w:t>尊免代</w:t>
      </w:r>
      <w:r w:rsidR="00BB1D43" w:rsidRPr="005C410E">
        <w:rPr>
          <w:rFonts w:hint="eastAsia"/>
          <w:spacing w:val="-180"/>
        </w:rPr>
        <w:t>卑</w:t>
      </w:r>
      <w:r w:rsidR="00BB1D43" w:rsidRPr="005C410E">
        <w:rPr>
          <w:rFonts w:hint="eastAsia"/>
          <w:spacing w:val="-180"/>
          <w:position w:val="22"/>
        </w:rPr>
        <w:t>。</w:t>
      </w:r>
      <w:r w:rsidR="00BB1D43">
        <w:rPr>
          <w:rFonts w:hint="eastAsia"/>
        </w:rPr>
        <w:t>此數言皆壇則應補之</w:t>
      </w:r>
      <w:r w:rsidR="00BB1D43" w:rsidRPr="005C410E">
        <w:rPr>
          <w:rFonts w:hint="eastAsia"/>
          <w:spacing w:val="-180"/>
        </w:rPr>
        <w:t>條</w:t>
      </w:r>
      <w:r w:rsidR="00BB1D43" w:rsidRPr="005C410E">
        <w:rPr>
          <w:rFonts w:hint="eastAsia"/>
          <w:spacing w:val="-180"/>
          <w:position w:val="22"/>
        </w:rPr>
        <w:t>。</w:t>
      </w:r>
      <w:r w:rsidR="00BB1D43">
        <w:rPr>
          <w:rFonts w:hint="eastAsia"/>
        </w:rPr>
        <w:t>今日像幕各各如</w:t>
      </w:r>
      <w:r w:rsidR="00BB1D43" w:rsidRPr="00532678">
        <w:rPr>
          <w:rFonts w:hint="eastAsia"/>
          <w:spacing w:val="-220"/>
        </w:rPr>
        <w:t>前</w:t>
      </w:r>
      <w:r w:rsidR="00BB1D43" w:rsidRPr="00532678">
        <w:rPr>
          <w:rFonts w:hint="eastAsia"/>
          <w:spacing w:val="-60"/>
          <w:position w:val="22"/>
        </w:rPr>
        <w:t>。</w:t>
      </w:r>
      <w:r w:rsidR="00BB1D43" w:rsidRPr="00532678">
        <w:rPr>
          <w:rFonts w:hint="eastAsia"/>
          <w:position w:val="4"/>
          <w:sz w:val="48"/>
          <w:eastAsianLayout w:id="1718839040" w:combine="1"/>
        </w:rPr>
        <w:t>非前日也</w:t>
      </w:r>
      <w:r w:rsidR="00BB1D43">
        <w:rPr>
          <w:rFonts w:hint="eastAsia"/>
        </w:rPr>
        <w:t>○</w:t>
      </w:r>
      <w:r w:rsidR="00BB1D43" w:rsidRPr="00532678">
        <w:rPr>
          <w:rFonts w:hint="eastAsia"/>
          <w:position w:val="4"/>
          <w:sz w:val="48"/>
          <w:eastAsianLayout w:id="1718839040" w:combine="1"/>
        </w:rPr>
        <w:t>乩注</w:t>
      </w:r>
      <w:r w:rsidR="00BB1D43">
        <w:rPr>
          <w:rFonts w:hint="eastAsia"/>
        </w:rPr>
        <w:t>一律請</w:t>
      </w:r>
      <w:r w:rsidR="00BB1D43" w:rsidRPr="005C410E">
        <w:rPr>
          <w:rFonts w:hint="eastAsia"/>
          <w:spacing w:val="-180"/>
        </w:rPr>
        <w:t>回</w:t>
      </w:r>
      <w:r w:rsidR="00BB1D43" w:rsidRPr="005C410E">
        <w:rPr>
          <w:rFonts w:hint="eastAsia"/>
          <w:spacing w:val="-180"/>
          <w:position w:val="22"/>
        </w:rPr>
        <w:t>。</w:t>
      </w:r>
      <w:r w:rsidR="00BB1D43">
        <w:rPr>
          <w:rFonts w:hint="eastAsia"/>
        </w:rPr>
        <w:t>立春經印完</w:t>
      </w:r>
      <w:r w:rsidR="00BB1D43" w:rsidRPr="005C410E">
        <w:rPr>
          <w:rFonts w:hint="eastAsia"/>
          <w:spacing w:val="-180"/>
        </w:rPr>
        <w:t>畢</w:t>
      </w:r>
      <w:r w:rsidR="00BB1D43" w:rsidRPr="005C410E">
        <w:rPr>
          <w:rFonts w:hint="eastAsia"/>
          <w:spacing w:val="-180"/>
          <w:position w:val="22"/>
        </w:rPr>
        <w:t>。</w:t>
      </w:r>
      <w:r w:rsidR="00BB1D43">
        <w:rPr>
          <w:rFonts w:hint="eastAsia"/>
        </w:rPr>
        <w:t>再垂像開</w:t>
      </w:r>
      <w:r w:rsidR="00BB1D43" w:rsidRPr="005C410E">
        <w:rPr>
          <w:rFonts w:hint="eastAsia"/>
          <w:spacing w:val="-180"/>
        </w:rPr>
        <w:t>幕</w:t>
      </w:r>
      <w:r w:rsidR="00BB1D43" w:rsidRPr="005C410E">
        <w:rPr>
          <w:rFonts w:hint="eastAsia"/>
          <w:spacing w:val="-180"/>
          <w:position w:val="22"/>
        </w:rPr>
        <w:t>。</w:t>
      </w:r>
      <w:r w:rsidR="00BB1D43">
        <w:rPr>
          <w:rFonts w:hint="eastAsia"/>
        </w:rPr>
        <w:t>二十七</w:t>
      </w:r>
      <w:r w:rsidR="00BB1D43" w:rsidRPr="005C410E">
        <w:rPr>
          <w:rFonts w:hint="eastAsia"/>
          <w:spacing w:val="-180"/>
        </w:rPr>
        <w:t>前</w:t>
      </w:r>
      <w:r w:rsidR="00BB1D43" w:rsidRPr="005C410E">
        <w:rPr>
          <w:rFonts w:hint="eastAsia"/>
          <w:spacing w:val="-180"/>
          <w:position w:val="22"/>
        </w:rPr>
        <w:t>。</w:t>
      </w:r>
      <w:r w:rsidR="00BB1D43">
        <w:rPr>
          <w:rFonts w:hint="eastAsia"/>
        </w:rPr>
        <w:t>次序仍以齒</w:t>
      </w:r>
      <w:r w:rsidR="00BB1D43" w:rsidRPr="005C410E">
        <w:rPr>
          <w:rFonts w:hint="eastAsia"/>
          <w:spacing w:val="-180"/>
        </w:rPr>
        <w:t>定</w:t>
      </w:r>
      <w:r w:rsidR="00BB1D43" w:rsidRPr="005C410E">
        <w:rPr>
          <w:rFonts w:hint="eastAsia"/>
          <w:spacing w:val="-180"/>
          <w:position w:val="22"/>
        </w:rPr>
        <w:t>。</w:t>
      </w:r>
      <w:r w:rsidR="00BB1D43">
        <w:rPr>
          <w:rFonts w:hint="eastAsia"/>
        </w:rPr>
        <w:t>惟</w:t>
      </w:r>
      <w:r w:rsidR="00BB1D43" w:rsidRPr="00532678">
        <w:rPr>
          <w:rFonts w:hint="eastAsia"/>
          <w:spacing w:val="60"/>
        </w:rPr>
        <w:t>潔</w:t>
      </w:r>
      <w:r w:rsidR="00BB1D43" w:rsidRPr="00532678">
        <w:rPr>
          <w:rFonts w:hint="eastAsia"/>
          <w:spacing w:val="60"/>
          <w:sz w:val="24"/>
          <w:szCs w:val="24"/>
        </w:rPr>
        <w:t>慈</w:t>
      </w:r>
      <w:r w:rsidR="00BB1D43" w:rsidRPr="00532678">
        <w:rPr>
          <w:rFonts w:hint="eastAsia"/>
          <w:spacing w:val="60"/>
        </w:rPr>
        <w:t>善</w:t>
      </w:r>
      <w:r w:rsidR="00BB1D43" w:rsidRPr="00532678">
        <w:rPr>
          <w:rFonts w:hint="eastAsia"/>
          <w:spacing w:val="60"/>
          <w:sz w:val="24"/>
          <w:szCs w:val="24"/>
        </w:rPr>
        <w:t>源</w:t>
      </w:r>
      <w:r w:rsidR="00BB1D43">
        <w:rPr>
          <w:rFonts w:hint="eastAsia"/>
        </w:rPr>
        <w:t>書源三</w:t>
      </w:r>
      <w:r w:rsidR="00BB1D43" w:rsidRPr="005C410E">
        <w:rPr>
          <w:rFonts w:hint="eastAsia"/>
          <w:spacing w:val="-180"/>
        </w:rPr>
        <w:t>子</w:t>
      </w:r>
      <w:r w:rsidR="00BB1D43" w:rsidRPr="005C410E">
        <w:rPr>
          <w:rFonts w:hint="eastAsia"/>
          <w:spacing w:val="-180"/>
          <w:position w:val="22"/>
        </w:rPr>
        <w:t>。</w:t>
      </w:r>
      <w:r w:rsidR="00BB1D43">
        <w:rPr>
          <w:rFonts w:hint="eastAsia"/>
        </w:rPr>
        <w:t>仍遵前</w:t>
      </w:r>
      <w:r w:rsidR="00BB1D43" w:rsidRPr="005C410E">
        <w:rPr>
          <w:rFonts w:hint="eastAsia"/>
          <w:spacing w:val="-180"/>
        </w:rPr>
        <w:t>訓</w:t>
      </w:r>
      <w:r w:rsidR="00BB1D43" w:rsidRPr="005C410E">
        <w:rPr>
          <w:rFonts w:hint="eastAsia"/>
          <w:spacing w:val="-180"/>
          <w:position w:val="22"/>
        </w:rPr>
        <w:t>。</w:t>
      </w:r>
      <w:r w:rsidR="00BB1D43">
        <w:rPr>
          <w:rFonts w:hint="eastAsia"/>
        </w:rPr>
        <w:t>同壇受</w:t>
      </w:r>
      <w:r w:rsidR="00BB1D43" w:rsidRPr="005C410E">
        <w:rPr>
          <w:rFonts w:hint="eastAsia"/>
          <w:spacing w:val="-180"/>
        </w:rPr>
        <w:t>誡</w:t>
      </w:r>
      <w:r w:rsidR="00BB1D43" w:rsidRPr="005C410E">
        <w:rPr>
          <w:rFonts w:hint="eastAsia"/>
          <w:spacing w:val="-180"/>
          <w:position w:val="22"/>
        </w:rPr>
        <w:t>。</w:t>
      </w:r>
      <w:r w:rsidR="00BB1D43">
        <w:rPr>
          <w:rFonts w:hint="eastAsia"/>
        </w:rPr>
        <w:t>餘乩經語語</w:t>
      </w:r>
      <w:r w:rsidR="00532678">
        <w:rPr>
          <w:rFonts w:hint="eastAsia"/>
        </w:rPr>
        <w:t>後</w:t>
      </w:r>
      <w:r w:rsidR="00532678" w:rsidRPr="00532678">
        <w:rPr>
          <w:rFonts w:hint="eastAsia"/>
          <w:highlight w:val="yellow"/>
        </w:rPr>
        <w:t>後</w:t>
      </w:r>
      <w:r w:rsidR="00BB1D43">
        <w:rPr>
          <w:rFonts w:hint="eastAsia"/>
        </w:rPr>
        <w:t>再</w:t>
      </w:r>
      <w:r w:rsidR="00BB1D43" w:rsidRPr="005C410E">
        <w:rPr>
          <w:rFonts w:hint="eastAsia"/>
          <w:spacing w:val="-180"/>
        </w:rPr>
        <w:t>言</w:t>
      </w:r>
      <w:r w:rsidR="00BB1D43" w:rsidRPr="005C410E">
        <w:rPr>
          <w:rFonts w:hint="eastAsia"/>
          <w:spacing w:val="-180"/>
          <w:position w:val="22"/>
        </w:rPr>
        <w:t>。</w:t>
      </w:r>
      <w:r w:rsidR="00BB1D43">
        <w:rPr>
          <w:rFonts w:hint="eastAsia"/>
        </w:rPr>
        <w:t>前日亥經主釋方一人聽</w:t>
      </w:r>
      <w:r w:rsidR="00BB1D43" w:rsidRPr="005C410E">
        <w:rPr>
          <w:rFonts w:hint="eastAsia"/>
          <w:spacing w:val="-180"/>
        </w:rPr>
        <w:t>訓</w:t>
      </w:r>
      <w:r w:rsidR="00BB1D43" w:rsidRPr="005C410E">
        <w:rPr>
          <w:rFonts w:hint="eastAsia"/>
          <w:spacing w:val="-180"/>
          <w:position w:val="22"/>
        </w:rPr>
        <w:t>。</w:t>
      </w:r>
      <w:r w:rsidR="00BB1D43">
        <w:rPr>
          <w:rFonts w:hint="eastAsia"/>
        </w:rPr>
        <w:t>即指和子之褻事而</w:t>
      </w:r>
      <w:r w:rsidR="00BB1D43" w:rsidRPr="005C410E">
        <w:rPr>
          <w:rFonts w:hint="eastAsia"/>
          <w:spacing w:val="-180"/>
        </w:rPr>
        <w:t>語</w:t>
      </w:r>
      <w:r w:rsidR="00BB1D43" w:rsidRPr="005C410E">
        <w:rPr>
          <w:rFonts w:hint="eastAsia"/>
          <w:spacing w:val="-180"/>
          <w:position w:val="22"/>
        </w:rPr>
        <w:t>。</w:t>
      </w:r>
      <w:r w:rsidR="00BB1D43">
        <w:rPr>
          <w:rFonts w:hint="eastAsia"/>
        </w:rPr>
        <w:t>今過已審</w:t>
      </w:r>
      <w:r w:rsidR="00BB1D43" w:rsidRPr="005C410E">
        <w:rPr>
          <w:rFonts w:hint="eastAsia"/>
          <w:spacing w:val="-180"/>
        </w:rPr>
        <w:t>赦</w:t>
      </w:r>
      <w:r w:rsidR="00BB1D43" w:rsidRPr="005C410E">
        <w:rPr>
          <w:rFonts w:hint="eastAsia"/>
          <w:spacing w:val="-180"/>
          <w:position w:val="22"/>
        </w:rPr>
        <w:t>。</w:t>
      </w:r>
      <w:r w:rsidR="00BB1D43">
        <w:rPr>
          <w:rFonts w:hint="eastAsia"/>
        </w:rPr>
        <w:t>何必自</w:t>
      </w:r>
      <w:r w:rsidR="00BB1D43" w:rsidRPr="005C410E">
        <w:rPr>
          <w:rFonts w:hint="eastAsia"/>
          <w:spacing w:val="-180"/>
        </w:rPr>
        <w:t>矜</w:t>
      </w:r>
      <w:r w:rsidR="00BB1D43" w:rsidRPr="005C410E">
        <w:rPr>
          <w:rFonts w:hint="eastAsia"/>
          <w:spacing w:val="-180"/>
          <w:position w:val="22"/>
        </w:rPr>
        <w:t>。</w:t>
      </w:r>
      <w:r w:rsidR="00BB1D43">
        <w:rPr>
          <w:rFonts w:hint="eastAsia"/>
        </w:rPr>
        <w:t>而不能守默悟之</w:t>
      </w:r>
      <w:r w:rsidR="00BB1D43" w:rsidRPr="005C410E">
        <w:rPr>
          <w:rFonts w:hint="eastAsia"/>
          <w:spacing w:val="-180"/>
        </w:rPr>
        <w:t>功</w:t>
      </w:r>
      <w:r w:rsidR="00BB1D43" w:rsidRPr="005C410E">
        <w:rPr>
          <w:rFonts w:hint="eastAsia"/>
          <w:spacing w:val="-180"/>
          <w:position w:val="22"/>
        </w:rPr>
        <w:t>。</w:t>
      </w:r>
      <w:r w:rsidR="00BB1D43">
        <w:rPr>
          <w:rFonts w:hint="eastAsia"/>
        </w:rPr>
        <w:t>吾回北天門</w:t>
      </w:r>
      <w:r w:rsidR="00BB1D43" w:rsidRPr="005C410E">
        <w:rPr>
          <w:rFonts w:hint="eastAsia"/>
          <w:spacing w:val="-180"/>
        </w:rPr>
        <w:t>去</w:t>
      </w:r>
      <w:r w:rsidR="00BB1D43" w:rsidRPr="005C410E">
        <w:rPr>
          <w:rFonts w:hint="eastAsia"/>
          <w:spacing w:val="-180"/>
          <w:position w:val="22"/>
        </w:rPr>
        <w:t>。</w:t>
      </w:r>
      <w:r w:rsidR="00BB1D43">
        <w:rPr>
          <w:rFonts w:hint="eastAsia"/>
        </w:rPr>
        <w:t>圓仍宜</w:t>
      </w:r>
      <w:r w:rsidR="00BB1D43" w:rsidRPr="005C410E">
        <w:rPr>
          <w:rFonts w:hint="eastAsia"/>
          <w:spacing w:val="-180"/>
        </w:rPr>
        <w:t>慎</w:t>
      </w:r>
      <w:r w:rsidR="00BB1D43" w:rsidRPr="00532678">
        <w:rPr>
          <w:rFonts w:hint="eastAsia"/>
          <w:spacing w:val="-60"/>
          <w:position w:val="22"/>
        </w:rPr>
        <w:t>。</w:t>
      </w:r>
      <w:r w:rsidR="00A80F09">
        <w:rPr>
          <w:spacing w:val="-60"/>
          <w:position w:val="22"/>
        </w:rPr>
        <w:br/>
      </w:r>
      <w:r w:rsidR="00A80F09">
        <w:rPr>
          <w:noProof/>
          <w:position w:val="4"/>
          <w:sz w:val="48"/>
        </w:rPr>
        <w:drawing>
          <wp:anchor distT="0" distB="0" distL="114300" distR="114300" simplePos="0" relativeHeight="251688960" behindDoc="0" locked="0" layoutInCell="1" allowOverlap="1" wp14:anchorId="57CCB7A1" wp14:editId="63AD8416">
            <wp:simplePos x="0" y="0"/>
            <wp:positionH relativeFrom="column">
              <wp:posOffset>-457835</wp:posOffset>
            </wp:positionH>
            <wp:positionV relativeFrom="paragraph">
              <wp:posOffset>161290</wp:posOffset>
            </wp:positionV>
            <wp:extent cx="328930" cy="438785"/>
            <wp:effectExtent l="0" t="0" r="0" b="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102b.e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930" cy="438785"/>
                    </a:xfrm>
                    <a:prstGeom prst="rect">
                      <a:avLst/>
                    </a:prstGeom>
                  </pic:spPr>
                </pic:pic>
              </a:graphicData>
            </a:graphic>
            <wp14:sizeRelH relativeFrom="margin">
              <wp14:pctWidth>0</wp14:pctWidth>
            </wp14:sizeRelH>
            <wp14:sizeRelV relativeFrom="margin">
              <wp14:pctHeight>0</wp14:pctHeight>
            </wp14:sizeRelV>
          </wp:anchor>
        </w:drawing>
      </w:r>
      <w:r w:rsidR="00532678" w:rsidRPr="00E3189E">
        <w:rPr>
          <w:rFonts w:hint="eastAsia"/>
          <w:color w:val="FF0000"/>
          <w:position w:val="4"/>
          <w:sz w:val="48"/>
          <w:eastAsianLayout w:id="1718839040" w:combine="1"/>
        </w:rPr>
        <w:t>三六</w:t>
      </w:r>
      <w:r w:rsidR="00A80F09" w:rsidRPr="00A80F09">
        <w:rPr>
          <w:rFonts w:ascii="新細明體" w:eastAsia="新細明體" w:hAnsi="新細明體" w:cs="新細明體"/>
          <w:color w:val="FF0000"/>
          <w:position w:val="4"/>
          <w:sz w:val="40"/>
        </w:rPr>
        <w:t xml:space="preserve">　　</w:t>
      </w:r>
      <w:r w:rsidR="00BB1D43">
        <w:rPr>
          <w:rFonts w:hint="eastAsia"/>
        </w:rPr>
        <w:t>外捲鎮</w:t>
      </w:r>
      <w:r w:rsidR="00BB1D43" w:rsidRPr="00E91503">
        <w:rPr>
          <w:rFonts w:hint="eastAsia"/>
          <w:spacing w:val="-220"/>
        </w:rPr>
        <w:t>之</w:t>
      </w:r>
      <w:r w:rsidR="00BB1D43" w:rsidRPr="00532678">
        <w:rPr>
          <w:rFonts w:hint="eastAsia"/>
          <w:spacing w:val="-60"/>
          <w:position w:val="22"/>
        </w:rPr>
        <w:t>。</w:t>
      </w:r>
      <w:r w:rsidR="00BB1D43" w:rsidRPr="00532678">
        <w:rPr>
          <w:rFonts w:hint="eastAsia"/>
          <w:position w:val="4"/>
          <w:sz w:val="48"/>
          <w:eastAsianLayout w:id="1718839040" w:combine="1"/>
        </w:rPr>
        <w:t>授圖說。系用硃墨宣紙書之。訓仍用沙。授畢出壇。用第八圖下之圖。外裹各圖以鎮之。回福緣壇。由修如以儀器恭繪。說由濟真解空法源善濟福燁定寧。每人繕圖說各二。依齒書之。</w:t>
      </w:r>
    </w:p>
    <w:p w:rsidR="00BB1D43" w:rsidRDefault="00A80F09" w:rsidP="004535BC">
      <w:pPr>
        <w:pStyle w:val="a9"/>
      </w:pPr>
      <w:r>
        <w:rPr>
          <w:noProof/>
          <w:position w:val="4"/>
          <w:sz w:val="48"/>
        </w:rPr>
        <w:drawing>
          <wp:anchor distT="0" distB="0" distL="114300" distR="114300" simplePos="0" relativeHeight="251689984" behindDoc="0" locked="0" layoutInCell="1" allowOverlap="1" wp14:anchorId="405CDC69" wp14:editId="45808BA6">
            <wp:simplePos x="0" y="0"/>
            <wp:positionH relativeFrom="column">
              <wp:posOffset>587746</wp:posOffset>
            </wp:positionH>
            <wp:positionV relativeFrom="paragraph">
              <wp:posOffset>179597</wp:posOffset>
            </wp:positionV>
            <wp:extent cx="328930" cy="438785"/>
            <wp:effectExtent l="0" t="0" r="0" b="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102b.e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930" cy="438785"/>
                    </a:xfrm>
                    <a:prstGeom prst="rect">
                      <a:avLst/>
                    </a:prstGeom>
                  </pic:spPr>
                </pic:pic>
              </a:graphicData>
            </a:graphic>
            <wp14:sizeRelH relativeFrom="page">
              <wp14:pctWidth>0</wp14:pctWidth>
            </wp14:sizeRelH>
            <wp14:sizeRelV relativeFrom="page">
              <wp14:pctHeight>0</wp14:pctHeight>
            </wp14:sizeRelV>
          </wp:anchor>
        </w:drawing>
      </w:r>
      <w:r w:rsidR="00BB1D43">
        <w:rPr>
          <w:rFonts w:hint="eastAsia"/>
        </w:rPr>
        <w:t>十二月十九日庚寅午刻在福緣壇具疏請示</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lastRenderedPageBreak/>
        <w:t>孚佑帝君來</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師命經印三十</w:t>
      </w:r>
      <w:r w:rsidRPr="005C410E">
        <w:rPr>
          <w:rFonts w:hint="eastAsia"/>
          <w:spacing w:val="-180"/>
        </w:rPr>
        <w:t>六</w:t>
      </w:r>
      <w:r w:rsidRPr="005C410E">
        <w:rPr>
          <w:rFonts w:hint="eastAsia"/>
          <w:spacing w:val="-180"/>
          <w:position w:val="22"/>
        </w:rPr>
        <w:t>。</w:t>
      </w:r>
      <w:r>
        <w:rPr>
          <w:rFonts w:hint="eastAsia"/>
        </w:rPr>
        <w:t>多一不</w:t>
      </w:r>
      <w:r w:rsidRPr="005C410E">
        <w:rPr>
          <w:rFonts w:hint="eastAsia"/>
          <w:spacing w:val="-180"/>
        </w:rPr>
        <w:t>可</w:t>
      </w:r>
      <w:r w:rsidRPr="005C410E">
        <w:rPr>
          <w:rFonts w:hint="eastAsia"/>
          <w:spacing w:val="-180"/>
          <w:position w:val="22"/>
        </w:rPr>
        <w:t>。</w:t>
      </w:r>
      <w:r>
        <w:rPr>
          <w:rFonts w:hint="eastAsia"/>
        </w:rPr>
        <w:t>一分繳</w:t>
      </w:r>
      <w:r w:rsidRPr="005C410E">
        <w:rPr>
          <w:rFonts w:hint="eastAsia"/>
          <w:spacing w:val="-180"/>
        </w:rPr>
        <w:t>正</w:t>
      </w:r>
      <w:r w:rsidRPr="005C410E">
        <w:rPr>
          <w:rFonts w:hint="eastAsia"/>
          <w:spacing w:val="-180"/>
          <w:position w:val="22"/>
        </w:rPr>
        <w:t>。</w:t>
      </w:r>
      <w:r>
        <w:rPr>
          <w:rFonts w:hint="eastAsia"/>
        </w:rPr>
        <w:t>不必他</w:t>
      </w:r>
      <w:r w:rsidRPr="005C410E">
        <w:rPr>
          <w:rFonts w:hint="eastAsia"/>
          <w:spacing w:val="-180"/>
        </w:rPr>
        <w:t>日</w:t>
      </w:r>
      <w:r w:rsidRPr="005C410E">
        <w:rPr>
          <w:rFonts w:hint="eastAsia"/>
          <w:spacing w:val="-180"/>
          <w:position w:val="22"/>
        </w:rPr>
        <w:t>。</w:t>
      </w:r>
      <w:r>
        <w:rPr>
          <w:rFonts w:hint="eastAsia"/>
        </w:rPr>
        <w:t>南北合</w:t>
      </w:r>
      <w:r w:rsidRPr="005C410E">
        <w:rPr>
          <w:rFonts w:hint="eastAsia"/>
          <w:spacing w:val="-180"/>
        </w:rPr>
        <w:t>經</w:t>
      </w:r>
      <w:r w:rsidRPr="005C410E">
        <w:rPr>
          <w:rFonts w:hint="eastAsia"/>
          <w:spacing w:val="-180"/>
          <w:position w:val="22"/>
        </w:rPr>
        <w:t>。</w:t>
      </w:r>
      <w:r>
        <w:rPr>
          <w:rFonts w:hint="eastAsia"/>
        </w:rPr>
        <w:t>誤疑互</w:t>
      </w:r>
      <w:r w:rsidRPr="005C410E">
        <w:rPr>
          <w:rFonts w:hint="eastAsia"/>
          <w:spacing w:val="-180"/>
        </w:rPr>
        <w:t>勘</w:t>
      </w:r>
      <w:r w:rsidRPr="005C410E">
        <w:rPr>
          <w:rFonts w:hint="eastAsia"/>
          <w:spacing w:val="-180"/>
          <w:position w:val="22"/>
        </w:rPr>
        <w:t>。</w:t>
      </w:r>
      <w:r>
        <w:rPr>
          <w:rFonts w:hint="eastAsia"/>
        </w:rPr>
        <w:t>自然無</w:t>
      </w:r>
      <w:r w:rsidRPr="005C410E">
        <w:rPr>
          <w:rFonts w:hint="eastAsia"/>
          <w:spacing w:val="-180"/>
        </w:rPr>
        <w:t>錯</w:t>
      </w:r>
      <w:r w:rsidRPr="005C410E">
        <w:rPr>
          <w:rFonts w:hint="eastAsia"/>
          <w:spacing w:val="-180"/>
          <w:position w:val="22"/>
        </w:rPr>
        <w:t>。</w:t>
      </w:r>
      <w:r>
        <w:rPr>
          <w:rFonts w:hint="eastAsia"/>
        </w:rPr>
        <w:t>上石速</w:t>
      </w:r>
      <w:r w:rsidRPr="005C410E">
        <w:rPr>
          <w:rFonts w:hint="eastAsia"/>
          <w:spacing w:val="-180"/>
        </w:rPr>
        <w:t>印</w:t>
      </w:r>
      <w:r w:rsidRPr="005C410E">
        <w:rPr>
          <w:rFonts w:hint="eastAsia"/>
          <w:spacing w:val="-180"/>
          <w:position w:val="22"/>
        </w:rPr>
        <w:t>。</w:t>
      </w:r>
      <w:r>
        <w:rPr>
          <w:rFonts w:hint="eastAsia"/>
        </w:rPr>
        <w:t>明日提前授</w:t>
      </w:r>
      <w:r w:rsidRPr="005C410E">
        <w:rPr>
          <w:rFonts w:hint="eastAsia"/>
          <w:spacing w:val="-180"/>
        </w:rPr>
        <w:t>誡</w:t>
      </w:r>
      <w:r w:rsidRPr="005C410E">
        <w:rPr>
          <w:rFonts w:hint="eastAsia"/>
          <w:spacing w:val="-180"/>
          <w:position w:val="22"/>
        </w:rPr>
        <w:t>。</w:t>
      </w:r>
      <w:r>
        <w:rPr>
          <w:rFonts w:hint="eastAsia"/>
        </w:rPr>
        <w:t>傳諭書子等遵</w:t>
      </w:r>
      <w:r w:rsidRPr="005C410E">
        <w:rPr>
          <w:rFonts w:hint="eastAsia"/>
          <w:spacing w:val="-180"/>
        </w:rPr>
        <w:t>奉</w:t>
      </w:r>
      <w:r w:rsidRPr="005C410E">
        <w:rPr>
          <w:rFonts w:hint="eastAsia"/>
          <w:spacing w:val="-180"/>
          <w:position w:val="22"/>
        </w:rPr>
        <w:t>。</w:t>
      </w:r>
      <w:r>
        <w:rPr>
          <w:rFonts w:hint="eastAsia"/>
        </w:rPr>
        <w:t>亥壇授</w:t>
      </w:r>
      <w:r w:rsidRPr="005C410E">
        <w:rPr>
          <w:rFonts w:hint="eastAsia"/>
          <w:spacing w:val="-180"/>
        </w:rPr>
        <w:t>誡</w:t>
      </w:r>
      <w:r w:rsidRPr="00C65FA0">
        <w:rPr>
          <w:rFonts w:hint="eastAsia"/>
          <w:spacing w:val="-60"/>
          <w:position w:val="22"/>
        </w:rPr>
        <w:t>。</w:t>
      </w:r>
      <w:r w:rsidRPr="00C65FA0">
        <w:rPr>
          <w:rFonts w:hint="eastAsia"/>
          <w:position w:val="4"/>
          <w:sz w:val="48"/>
          <w:eastAsianLayout w:id="1718839040" w:combine="1"/>
        </w:rPr>
        <w:t>亥時也</w:t>
      </w:r>
      <w:r>
        <w:rPr>
          <w:rFonts w:hint="eastAsia"/>
        </w:rPr>
        <w:t>○</w:t>
      </w:r>
      <w:r w:rsidRPr="00C65FA0">
        <w:rPr>
          <w:rFonts w:hint="eastAsia"/>
          <w:spacing w:val="60"/>
          <w:position w:val="4"/>
          <w:sz w:val="48"/>
          <w:eastAsianLayout w:id="1718839040" w:combine="1"/>
        </w:rPr>
        <w:t>乩注</w:t>
      </w:r>
      <w:r>
        <w:rPr>
          <w:rFonts w:hint="eastAsia"/>
        </w:rPr>
        <w:t>午壇授語</w:t>
      </w:r>
      <w:r w:rsidRPr="005C410E">
        <w:rPr>
          <w:rFonts w:hint="eastAsia"/>
          <w:spacing w:val="-180"/>
        </w:rPr>
        <w:t>後</w:t>
      </w:r>
      <w:r w:rsidRPr="005C410E">
        <w:rPr>
          <w:rFonts w:hint="eastAsia"/>
          <w:spacing w:val="-180"/>
          <w:position w:val="22"/>
        </w:rPr>
        <w:t>。</w:t>
      </w:r>
      <w:r>
        <w:rPr>
          <w:rFonts w:hint="eastAsia"/>
        </w:rPr>
        <w:t>先在此</w:t>
      </w:r>
      <w:r w:rsidRPr="005C410E">
        <w:rPr>
          <w:rFonts w:hint="eastAsia"/>
          <w:spacing w:val="-180"/>
        </w:rPr>
        <w:t>壇</w:t>
      </w:r>
      <w:r w:rsidRPr="005C410E">
        <w:rPr>
          <w:rFonts w:hint="eastAsia"/>
          <w:spacing w:val="-180"/>
          <w:position w:val="22"/>
        </w:rPr>
        <w:t>。</w:t>
      </w:r>
      <w:r>
        <w:rPr>
          <w:rFonts w:hint="eastAsia"/>
        </w:rPr>
        <w:t>今亦改歸誡</w:t>
      </w:r>
      <w:r w:rsidRPr="005C410E">
        <w:rPr>
          <w:rFonts w:hint="eastAsia"/>
          <w:spacing w:val="-180"/>
        </w:rPr>
        <w:t>壇</w:t>
      </w:r>
      <w:r w:rsidRPr="005C410E">
        <w:rPr>
          <w:rFonts w:hint="eastAsia"/>
          <w:spacing w:val="-180"/>
          <w:position w:val="22"/>
        </w:rPr>
        <w:t>。</w:t>
      </w:r>
      <w:r>
        <w:rPr>
          <w:rFonts w:hint="eastAsia"/>
        </w:rPr>
        <w:t>並授寶</w:t>
      </w:r>
      <w:r w:rsidRPr="005C410E">
        <w:rPr>
          <w:rFonts w:hint="eastAsia"/>
          <w:spacing w:val="-180"/>
        </w:rPr>
        <w:t>文</w:t>
      </w:r>
      <w:r w:rsidRPr="005C410E">
        <w:rPr>
          <w:rFonts w:hint="eastAsia"/>
          <w:spacing w:val="-180"/>
          <w:position w:val="22"/>
        </w:rPr>
        <w:t>。</w:t>
      </w:r>
      <w:r>
        <w:rPr>
          <w:rFonts w:hint="eastAsia"/>
        </w:rPr>
        <w:t>二十三</w:t>
      </w:r>
      <w:r w:rsidRPr="005C410E">
        <w:rPr>
          <w:rFonts w:hint="eastAsia"/>
          <w:spacing w:val="-180"/>
        </w:rPr>
        <w:t>日</w:t>
      </w:r>
      <w:r w:rsidRPr="005C410E">
        <w:rPr>
          <w:rFonts w:hint="eastAsia"/>
          <w:spacing w:val="-180"/>
          <w:position w:val="22"/>
        </w:rPr>
        <w:t>。</w:t>
      </w:r>
      <w:r>
        <w:rPr>
          <w:rFonts w:hint="eastAsia"/>
        </w:rPr>
        <w:t>松杲同壇開幕受經</w:t>
      </w:r>
      <w:r w:rsidRPr="005C410E">
        <w:rPr>
          <w:rFonts w:hint="eastAsia"/>
          <w:spacing w:val="-180"/>
        </w:rPr>
        <w:t>錄</w:t>
      </w:r>
      <w:r w:rsidRPr="005C410E">
        <w:rPr>
          <w:rFonts w:hint="eastAsia"/>
          <w:spacing w:val="-180"/>
          <w:position w:val="22"/>
        </w:rPr>
        <w:t>。</w:t>
      </w:r>
      <w:r>
        <w:rPr>
          <w:rFonts w:hint="eastAsia"/>
        </w:rPr>
        <w:t>今日未刻已</w:t>
      </w:r>
      <w:r w:rsidRPr="005C410E">
        <w:rPr>
          <w:rFonts w:hint="eastAsia"/>
          <w:spacing w:val="-180"/>
        </w:rPr>
        <w:t>至</w:t>
      </w:r>
      <w:r w:rsidRPr="005C410E">
        <w:rPr>
          <w:rFonts w:hint="eastAsia"/>
          <w:spacing w:val="-180"/>
          <w:position w:val="22"/>
        </w:rPr>
        <w:t>。</w:t>
      </w:r>
      <w:r>
        <w:rPr>
          <w:rFonts w:hint="eastAsia"/>
        </w:rPr>
        <w:t>先正圖</w:t>
      </w:r>
      <w:r w:rsidRPr="005C410E">
        <w:rPr>
          <w:rFonts w:hint="eastAsia"/>
          <w:spacing w:val="-180"/>
        </w:rPr>
        <w:t>說</w:t>
      </w:r>
      <w:r w:rsidRPr="005C410E">
        <w:rPr>
          <w:rFonts w:hint="eastAsia"/>
          <w:spacing w:val="-180"/>
          <w:position w:val="22"/>
        </w:rPr>
        <w:t>。</w:t>
      </w:r>
      <w:r>
        <w:rPr>
          <w:rFonts w:hint="eastAsia"/>
        </w:rPr>
        <w:t>停十二度</w:t>
      </w:r>
      <w:r w:rsidRPr="005C410E">
        <w:rPr>
          <w:rFonts w:hint="eastAsia"/>
          <w:spacing w:val="-180"/>
        </w:rPr>
        <w:t>後</w:t>
      </w:r>
      <w:r w:rsidRPr="005C410E">
        <w:rPr>
          <w:rFonts w:hint="eastAsia"/>
          <w:spacing w:val="-180"/>
          <w:position w:val="22"/>
        </w:rPr>
        <w:t>。</w:t>
      </w:r>
    </w:p>
    <w:p w:rsidR="00BB1D43" w:rsidRDefault="00BB1D43" w:rsidP="004535BC">
      <w:pPr>
        <w:pStyle w:val="a9"/>
      </w:pPr>
      <w:r>
        <w:rPr>
          <w:rFonts w:hint="eastAsia"/>
        </w:rPr>
        <w:t>仙師親</w:t>
      </w:r>
      <w:r w:rsidRPr="005C410E">
        <w:rPr>
          <w:rFonts w:hint="eastAsia"/>
          <w:spacing w:val="-180"/>
        </w:rPr>
        <w:t>臨</w:t>
      </w:r>
      <w:r w:rsidRPr="005C410E">
        <w:rPr>
          <w:rFonts w:hint="eastAsia"/>
          <w:spacing w:val="-180"/>
          <w:position w:val="22"/>
        </w:rPr>
        <w:t>。</w:t>
      </w:r>
      <w:r>
        <w:rPr>
          <w:rFonts w:hint="eastAsia"/>
        </w:rPr>
        <w:t>另有要</w:t>
      </w:r>
      <w:r w:rsidRPr="005C410E">
        <w:rPr>
          <w:rFonts w:hint="eastAsia"/>
          <w:spacing w:val="-180"/>
        </w:rPr>
        <w:t>訓</w:t>
      </w:r>
      <w:r w:rsidRPr="005C410E">
        <w:rPr>
          <w:rFonts w:hint="eastAsia"/>
          <w:spacing w:val="-180"/>
          <w:position w:val="22"/>
        </w:rPr>
        <w:t>。</w:t>
      </w:r>
      <w:r>
        <w:rPr>
          <w:rFonts w:hint="eastAsia"/>
        </w:rPr>
        <w:t>疏已登府經</w:t>
      </w:r>
      <w:r w:rsidRPr="005C410E">
        <w:rPr>
          <w:rFonts w:hint="eastAsia"/>
          <w:spacing w:val="-180"/>
        </w:rPr>
        <w:t>冊</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r>
        <w:rPr>
          <w:rFonts w:hint="eastAsia"/>
        </w:rPr>
        <w:t>十度</w:t>
      </w:r>
      <w:r w:rsidRPr="005C410E">
        <w:rPr>
          <w:rFonts w:hint="eastAsia"/>
          <w:spacing w:val="-180"/>
        </w:rPr>
        <w:t>後</w:t>
      </w:r>
      <w:r w:rsidRPr="005C410E">
        <w:rPr>
          <w:rFonts w:hint="eastAsia"/>
          <w:spacing w:val="-180"/>
          <w:position w:val="22"/>
        </w:rPr>
        <w:t>。</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正午集真經</w:t>
      </w:r>
      <w:r w:rsidRPr="005C410E">
        <w:rPr>
          <w:rFonts w:hint="eastAsia"/>
          <w:spacing w:val="-180"/>
        </w:rPr>
        <w:t>畢</w:t>
      </w:r>
      <w:r w:rsidRPr="005C410E">
        <w:rPr>
          <w:rFonts w:hint="eastAsia"/>
          <w:spacing w:val="-180"/>
          <w:position w:val="22"/>
        </w:rPr>
        <w:t>。</w:t>
      </w:r>
    </w:p>
    <w:p w:rsidR="00BB1D43" w:rsidRDefault="00BB1D43" w:rsidP="004535BC">
      <w:pPr>
        <w:pStyle w:val="a9"/>
      </w:pPr>
      <w:r>
        <w:rPr>
          <w:rFonts w:hint="eastAsia"/>
        </w:rPr>
        <w:t>仙師回經</w:t>
      </w:r>
      <w:r w:rsidRPr="005C410E">
        <w:rPr>
          <w:rFonts w:hint="eastAsia"/>
          <w:spacing w:val="-180"/>
        </w:rPr>
        <w:t>峪</w:t>
      </w:r>
      <w:r w:rsidRPr="005C410E">
        <w:rPr>
          <w:rFonts w:hint="eastAsia"/>
          <w:spacing w:val="-180"/>
          <w:position w:val="22"/>
        </w:rPr>
        <w:t>。</w:t>
      </w:r>
      <w:r>
        <w:rPr>
          <w:rFonts w:hint="eastAsia"/>
        </w:rPr>
        <w:t>疑問寶製數</w:t>
      </w:r>
      <w:r w:rsidRPr="005C410E">
        <w:rPr>
          <w:rFonts w:hint="eastAsia"/>
          <w:spacing w:val="-180"/>
        </w:rPr>
        <w:t>目</w:t>
      </w:r>
      <w:r w:rsidRPr="005C410E">
        <w:rPr>
          <w:rFonts w:hint="eastAsia"/>
          <w:spacing w:val="-180"/>
          <w:position w:val="22"/>
        </w:rPr>
        <w:t>。</w:t>
      </w:r>
      <w:r>
        <w:rPr>
          <w:rFonts w:hint="eastAsia"/>
        </w:rPr>
        <w:t>仍照前</w:t>
      </w:r>
      <w:r w:rsidRPr="005C410E">
        <w:rPr>
          <w:rFonts w:hint="eastAsia"/>
          <w:spacing w:val="-180"/>
        </w:rPr>
        <w:t>文</w:t>
      </w:r>
      <w:r w:rsidRPr="005C410E">
        <w:rPr>
          <w:rFonts w:hint="eastAsia"/>
          <w:spacing w:val="-180"/>
          <w:position w:val="22"/>
        </w:rPr>
        <w:t>。</w:t>
      </w:r>
      <w:r>
        <w:rPr>
          <w:rFonts w:hint="eastAsia"/>
        </w:rPr>
        <w:t>經之少</w:t>
      </w:r>
      <w:r w:rsidRPr="005C410E">
        <w:rPr>
          <w:rFonts w:hint="eastAsia"/>
          <w:spacing w:val="-180"/>
        </w:rPr>
        <w:t>印</w:t>
      </w:r>
      <w:r w:rsidRPr="005C410E">
        <w:rPr>
          <w:rFonts w:hint="eastAsia"/>
          <w:spacing w:val="-180"/>
          <w:position w:val="22"/>
        </w:rPr>
        <w:t>。</w:t>
      </w:r>
      <w:r>
        <w:rPr>
          <w:rFonts w:hint="eastAsia"/>
        </w:rPr>
        <w:t>俟印成分授時再</w:t>
      </w:r>
      <w:r w:rsidRPr="005C410E">
        <w:rPr>
          <w:rFonts w:hint="eastAsia"/>
          <w:spacing w:val="-180"/>
        </w:rPr>
        <w:t>訓</w:t>
      </w:r>
      <w:r w:rsidRPr="005C410E">
        <w:rPr>
          <w:rFonts w:hint="eastAsia"/>
          <w:spacing w:val="-180"/>
          <w:position w:val="22"/>
        </w:rPr>
        <w:t>。</w:t>
      </w:r>
      <w:r>
        <w:rPr>
          <w:rFonts w:hint="eastAsia"/>
        </w:rPr>
        <w:t>無凡開</w:t>
      </w:r>
      <w:r w:rsidRPr="005C410E">
        <w:rPr>
          <w:rFonts w:hint="eastAsia"/>
          <w:spacing w:val="-180"/>
        </w:rPr>
        <w:t>幕</w:t>
      </w:r>
      <w:r w:rsidRPr="005C410E">
        <w:rPr>
          <w:rFonts w:hint="eastAsia"/>
          <w:spacing w:val="-180"/>
          <w:position w:val="22"/>
        </w:rPr>
        <w:t>。</w:t>
      </w:r>
      <w:r>
        <w:rPr>
          <w:rFonts w:hint="eastAsia"/>
        </w:rPr>
        <w:t>子子可</w:t>
      </w:r>
      <w:r w:rsidRPr="005C410E">
        <w:rPr>
          <w:rFonts w:hint="eastAsia"/>
          <w:spacing w:val="-180"/>
        </w:rPr>
        <w:t>代</w:t>
      </w:r>
      <w:r w:rsidRPr="005C410E">
        <w:rPr>
          <w:rFonts w:hint="eastAsia"/>
          <w:spacing w:val="-180"/>
          <w:position w:val="22"/>
        </w:rPr>
        <w:t>。</w:t>
      </w:r>
      <w:r>
        <w:rPr>
          <w:rFonts w:hint="eastAsia"/>
        </w:rPr>
        <w:t>不必父</w:t>
      </w:r>
      <w:r w:rsidRPr="005C410E">
        <w:rPr>
          <w:rFonts w:hint="eastAsia"/>
          <w:spacing w:val="-180"/>
        </w:rPr>
        <w:t>代</w:t>
      </w:r>
      <w:r w:rsidRPr="005C410E">
        <w:rPr>
          <w:rFonts w:hint="eastAsia"/>
          <w:spacing w:val="-180"/>
          <w:position w:val="22"/>
        </w:rPr>
        <w:t>。</w:t>
      </w:r>
      <w:r>
        <w:rPr>
          <w:rFonts w:hint="eastAsia"/>
        </w:rPr>
        <w:t>鶴神劉勰復命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十二月二十日辛卯授四誡善源書源潔慈合</w:t>
      </w:r>
      <w:r w:rsidRPr="00C65FA0">
        <w:rPr>
          <w:rFonts w:hint="eastAsia"/>
          <w:spacing w:val="60"/>
        </w:rPr>
        <w:t>授</w:t>
      </w:r>
      <w:r w:rsidRPr="00C65FA0">
        <w:rPr>
          <w:rFonts w:hint="eastAsia"/>
          <w:position w:val="4"/>
          <w:sz w:val="48"/>
          <w:eastAsianLayout w:id="1718839040" w:combine="1"/>
        </w:rPr>
        <w:t>並授默福語後在司家碼頭善源庽</w:t>
      </w:r>
      <w:r w:rsidR="00E01F47" w:rsidRPr="00203877">
        <w:rPr>
          <w:rFonts w:ascii="MS Gothic" w:eastAsia="MS Gothic" w:hAnsi="MS Gothic" w:cs="MS Gothic" w:hint="eastAsia"/>
          <w:position w:val="18"/>
        </w:rPr>
        <w:t> </w:t>
      </w:r>
    </w:p>
    <w:p w:rsidR="00BB1D43" w:rsidRDefault="00C63D23" w:rsidP="00C65FA0">
      <w:pPr>
        <w:pStyle w:val="a9"/>
        <w:kinsoku w:val="0"/>
      </w:pPr>
      <w:r w:rsidRPr="00E75CA7">
        <w:rPr>
          <w:rFonts w:hint="eastAsia"/>
        </w:rPr>
        <w:t xml:space="preserve">　</w:t>
      </w:r>
      <w:r w:rsidR="00D04E72" w:rsidRPr="00295710">
        <w:rPr>
          <w:rFonts w:ascii="TYSymbols" w:eastAsia="TYSymbols" w:hAnsi="TYSymbols" w:hint="eastAsia"/>
          <w:position w:val="8"/>
          <w:sz w:val="44"/>
        </w:rPr>
        <w:t>󾑒</w:t>
      </w:r>
      <w:r w:rsidR="00BB1D43">
        <w:rPr>
          <w:rFonts w:hint="eastAsia"/>
        </w:rPr>
        <w:t>老君寶</w:t>
      </w:r>
      <w:r w:rsidR="00BB1D43" w:rsidRPr="007308AE">
        <w:rPr>
          <w:rFonts w:hint="eastAsia"/>
          <w:sz w:val="40"/>
        </w:rPr>
        <w:t xml:space="preserve">　</w:t>
      </w:r>
      <w:r w:rsidR="00D04E72" w:rsidRPr="00295710">
        <w:rPr>
          <w:rFonts w:ascii="TYSymbols" w:eastAsia="TYSymbols" w:hAnsi="TYSymbols" w:hint="eastAsia"/>
          <w:position w:val="8"/>
          <w:sz w:val="44"/>
        </w:rPr>
        <w:t>󾐡</w:t>
      </w:r>
      <w:r w:rsidR="00BB1D43">
        <w:rPr>
          <w:rFonts w:hint="eastAsia"/>
        </w:rPr>
        <w:t>謨祖寶</w:t>
      </w:r>
      <w:r w:rsidR="00C65FA0" w:rsidRPr="007308AE">
        <w:rPr>
          <w:rFonts w:hint="eastAsia"/>
          <w:sz w:val="40"/>
        </w:rPr>
        <w:t xml:space="preserve">　</w:t>
      </w:r>
      <w:r w:rsidR="00D04E72" w:rsidRPr="00295710">
        <w:rPr>
          <w:rFonts w:ascii="TYSymbols" w:eastAsia="TYSymbols" w:hAnsi="TYSymbols" w:hint="eastAsia"/>
          <w:position w:val="8"/>
          <w:sz w:val="44"/>
        </w:rPr>
        <w:t>󾐤</w:t>
      </w:r>
      <w:r w:rsidR="00BB1D43">
        <w:rPr>
          <w:rFonts w:hint="eastAsia"/>
        </w:rPr>
        <w:t>耶祖寶</w:t>
      </w:r>
      <w:r w:rsidR="007308AE">
        <w:rPr>
          <w:rFonts w:hint="eastAsia"/>
        </w:rPr>
        <w:t xml:space="preserve">　　</w:t>
      </w:r>
      <w:r w:rsidR="007308AE" w:rsidRPr="007308AE">
        <w:rPr>
          <w:rFonts w:ascii="TYSymbols" w:eastAsia="TYSymbols" w:hAnsi="TYSymbols" w:hint="eastAsia"/>
          <w:position w:val="8"/>
          <w:sz w:val="44"/>
        </w:rPr>
        <w:t>󾐛</w:t>
      </w:r>
      <w:r w:rsidR="00BB1D43">
        <w:rPr>
          <w:rFonts w:hint="eastAsia"/>
        </w:rPr>
        <w:t>宗聖叩寶</w:t>
      </w:r>
      <w:r w:rsidR="00C65FA0">
        <w:rPr>
          <w:rFonts w:hint="eastAsia"/>
        </w:rPr>
        <w:t xml:space="preserve">　</w:t>
      </w:r>
      <w:r w:rsidR="007308AE">
        <w:rPr>
          <w:rFonts w:hint="eastAsia"/>
        </w:rPr>
        <w:t xml:space="preserve">　</w:t>
      </w:r>
      <w:r w:rsidR="007308AE" w:rsidRPr="007308AE">
        <w:rPr>
          <w:rFonts w:ascii="TYSymbols" w:eastAsia="TYSymbols" w:hAnsi="TYSymbols" w:hint="eastAsia"/>
          <w:position w:val="8"/>
          <w:sz w:val="44"/>
        </w:rPr>
        <w:t>󾐜</w:t>
      </w:r>
      <w:r w:rsidR="00BB1D43">
        <w:rPr>
          <w:rFonts w:hint="eastAsia"/>
        </w:rPr>
        <w:t>長眉祖師寶</w:t>
      </w:r>
      <w:r w:rsidR="00D04E72">
        <w:rPr>
          <w:rFonts w:ascii="MS Gothic" w:eastAsiaTheme="minorEastAsia" w:hAnsi="MS Gothic" w:cs="MS Gothic"/>
          <w:position w:val="18"/>
        </w:rPr>
        <w:br/>
      </w:r>
      <w:r w:rsidR="00C65FA0">
        <w:rPr>
          <w:rFonts w:hint="eastAsia"/>
        </w:rPr>
        <w:t xml:space="preserve">　</w:t>
      </w:r>
      <w:r w:rsidR="007308AE" w:rsidRPr="007308AE">
        <w:rPr>
          <w:rFonts w:ascii="TYSymbols" w:eastAsia="TYSymbols" w:hAnsi="TYSymbols" w:hint="eastAsia"/>
          <w:position w:val="8"/>
          <w:sz w:val="44"/>
        </w:rPr>
        <w:t>󾐴</w:t>
      </w:r>
      <w:r w:rsidR="00BB1D43">
        <w:rPr>
          <w:rFonts w:hint="eastAsia"/>
        </w:rPr>
        <w:t>彌佛寶</w:t>
      </w:r>
      <w:r w:rsidR="00BB1D43" w:rsidRPr="007308AE">
        <w:rPr>
          <w:rFonts w:hint="eastAsia"/>
          <w:sz w:val="40"/>
        </w:rPr>
        <w:t xml:space="preserve">　</w:t>
      </w:r>
      <w:r w:rsidR="007308AE" w:rsidRPr="007308AE">
        <w:rPr>
          <w:rFonts w:ascii="TYSymbols" w:eastAsia="TYSymbols" w:hAnsi="TYSymbols" w:hint="eastAsia"/>
          <w:position w:val="8"/>
          <w:sz w:val="44"/>
        </w:rPr>
        <w:t>󾐶</w:t>
      </w:r>
      <w:r w:rsidR="00BB1D43">
        <w:rPr>
          <w:rFonts w:hint="eastAsia"/>
        </w:rPr>
        <w:t xml:space="preserve">南海大士叩寶　　</w:t>
      </w:r>
      <w:r w:rsidR="007308AE">
        <w:rPr>
          <w:rFonts w:hint="eastAsia"/>
        </w:rPr>
        <w:t>○</w:t>
      </w:r>
      <w:r w:rsidR="00BB1D43">
        <w:rPr>
          <w:rFonts w:hint="eastAsia"/>
        </w:rPr>
        <w:t>羅陽世尊侍壇叩寶　　劉勰叩回</w:t>
      </w:r>
      <w:r w:rsidR="00BB1D43" w:rsidRPr="00C65FA0">
        <w:rPr>
          <w:rFonts w:hint="eastAsia"/>
        </w:rPr>
        <w:t>位</w:t>
      </w:r>
      <w:r w:rsidR="00D04E72" w:rsidRPr="00203877">
        <w:rPr>
          <w:rFonts w:ascii="MS Gothic" w:eastAsia="MS Gothic" w:hAnsi="MS Gothic" w:cs="MS Gothic" w:hint="eastAsia"/>
          <w:position w:val="18"/>
        </w:rPr>
        <w:t> </w:t>
      </w:r>
      <w:r w:rsidR="007308AE">
        <w:rPr>
          <w:rFonts w:ascii="MS Gothic" w:eastAsia="MS Gothic" w:hAnsi="MS Gothic" w:cs="MS Gothic"/>
          <w:position w:val="18"/>
        </w:rPr>
        <w:br/>
      </w:r>
      <w:r w:rsidR="00C65FA0" w:rsidRPr="00C65FA0">
        <w:rPr>
          <w:rFonts w:ascii="MS Gothic" w:eastAsia="MS Gothic" w:hAnsi="MS Gothic" w:cs="MS Gothic" w:hint="eastAsia"/>
          <w:spacing w:val="-100"/>
          <w:position w:val="18"/>
        </w:rPr>
        <w:lastRenderedPageBreak/>
        <w:t> </w:t>
      </w:r>
      <w:r w:rsidR="00295710">
        <w:rPr>
          <w:rFonts w:hint="eastAsia"/>
        </w:rPr>
        <w:t xml:space="preserve">　</w:t>
      </w:r>
      <w:r w:rsidR="00C65FA0">
        <w:rPr>
          <w:rFonts w:hint="eastAsia"/>
        </w:rPr>
        <w:t xml:space="preserve">　</w:t>
      </w:r>
      <w:r w:rsidR="00BB1D43">
        <w:rPr>
          <w:rFonts w:hint="eastAsia"/>
        </w:rPr>
        <w:t>文殊護使叩回</w:t>
      </w:r>
      <w:r w:rsidR="00BB1D43" w:rsidRPr="00C65FA0">
        <w:rPr>
          <w:rFonts w:hint="eastAsia"/>
        </w:rPr>
        <w:t>位</w:t>
      </w:r>
      <w:r w:rsidR="00C65FA0">
        <w:rPr>
          <w:rFonts w:hint="eastAsia"/>
        </w:rPr>
        <w:t xml:space="preserve">　　</w:t>
      </w:r>
      <w:r w:rsidR="00BB1D43">
        <w:rPr>
          <w:rFonts w:hint="eastAsia"/>
        </w:rPr>
        <w:t>經錄使者叩回</w:t>
      </w:r>
      <w:r w:rsidR="00BB1D43" w:rsidRPr="00C65FA0">
        <w:rPr>
          <w:rFonts w:hint="eastAsia"/>
        </w:rPr>
        <w:t>位</w:t>
      </w:r>
      <w:r w:rsidR="00C65FA0">
        <w:rPr>
          <w:rFonts w:hint="eastAsia"/>
        </w:rPr>
        <w:t xml:space="preserve">　　</w:t>
      </w:r>
      <w:r w:rsidR="00BB1D43">
        <w:rPr>
          <w:rFonts w:hint="eastAsia"/>
        </w:rPr>
        <w:t>寶笈童子叩回</w:t>
      </w:r>
      <w:r w:rsidR="00BB1D43" w:rsidRPr="00C65FA0">
        <w:rPr>
          <w:rFonts w:hint="eastAsia"/>
        </w:rPr>
        <w:t>位</w:t>
      </w:r>
      <w:r w:rsidR="00D04E72" w:rsidRPr="00203877">
        <w:rPr>
          <w:rFonts w:ascii="MS Gothic" w:eastAsia="MS Gothic" w:hAnsi="MS Gothic" w:cs="MS Gothic" w:hint="eastAsia"/>
          <w:position w:val="18"/>
        </w:rPr>
        <w:t> </w:t>
      </w:r>
    </w:p>
    <w:p w:rsidR="00BB1D43" w:rsidRDefault="00BB1D43" w:rsidP="004535BC">
      <w:pPr>
        <w:pStyle w:val="a9"/>
      </w:pPr>
      <w:r>
        <w:rPr>
          <w:rFonts w:hint="eastAsia"/>
        </w:rPr>
        <w:t>鎮壇將軍</w:t>
      </w:r>
      <w:r w:rsidRPr="005C410E">
        <w:rPr>
          <w:rFonts w:hint="eastAsia"/>
          <w:spacing w:val="-180"/>
        </w:rPr>
        <w:t>到</w:t>
      </w:r>
      <w:r w:rsidRPr="005C410E">
        <w:rPr>
          <w:rFonts w:hint="eastAsia"/>
          <w:spacing w:val="-180"/>
          <w:position w:val="22"/>
        </w:rPr>
        <w:t>。</w:t>
      </w:r>
      <w:r>
        <w:rPr>
          <w:rFonts w:hint="eastAsia"/>
        </w:rPr>
        <w:t>諸方佛前上</w:t>
      </w:r>
      <w:r w:rsidRPr="005C410E">
        <w:rPr>
          <w:rFonts w:hint="eastAsia"/>
          <w:spacing w:val="-180"/>
        </w:rPr>
        <w:t>香</w:t>
      </w:r>
      <w:r w:rsidRPr="005C410E">
        <w:rPr>
          <w:rFonts w:hint="eastAsia"/>
          <w:spacing w:val="-180"/>
          <w:position w:val="22"/>
        </w:rPr>
        <w:t>。</w:t>
      </w:r>
      <w:r>
        <w:rPr>
          <w:rFonts w:hint="eastAsia"/>
        </w:rPr>
        <w:t>京疏來今日羅佛鎮</w:t>
      </w:r>
      <w:r w:rsidRPr="005C410E">
        <w:rPr>
          <w:rFonts w:hint="eastAsia"/>
          <w:spacing w:val="-180"/>
        </w:rPr>
        <w:t>壇</w:t>
      </w:r>
      <w:r w:rsidRPr="005C410E">
        <w:rPr>
          <w:rFonts w:hint="eastAsia"/>
          <w:spacing w:val="-180"/>
          <w:position w:val="22"/>
        </w:rPr>
        <w:t>。</w:t>
      </w:r>
      <w:r>
        <w:rPr>
          <w:rFonts w:hint="eastAsia"/>
        </w:rPr>
        <w:t>吾有要事回京社</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仙師三度</w:t>
      </w:r>
      <w:r w:rsidRPr="005C410E">
        <w:rPr>
          <w:rFonts w:hint="eastAsia"/>
          <w:spacing w:val="-180"/>
        </w:rPr>
        <w:t>前</w:t>
      </w:r>
      <w:r w:rsidRPr="005C410E">
        <w:rPr>
          <w:rFonts w:hint="eastAsia"/>
          <w:spacing w:val="-180"/>
          <w:position w:val="22"/>
        </w:rPr>
        <w:t>。</w:t>
      </w:r>
      <w:r>
        <w:rPr>
          <w:rFonts w:hint="eastAsia"/>
        </w:rPr>
        <w:t>收幕</w:t>
      </w:r>
      <w:r w:rsidRPr="005C410E">
        <w:rPr>
          <w:rFonts w:hint="eastAsia"/>
          <w:spacing w:val="-180"/>
        </w:rPr>
        <w:t>禮</w:t>
      </w:r>
      <w:r w:rsidRPr="005C410E">
        <w:rPr>
          <w:rFonts w:hint="eastAsia"/>
          <w:spacing w:val="-180"/>
          <w:position w:val="22"/>
        </w:rPr>
        <w:t>。</w:t>
      </w:r>
      <w:r>
        <w:rPr>
          <w:rFonts w:hint="eastAsia"/>
        </w:rPr>
        <w:t>赴琿春</w:t>
      </w:r>
      <w:r w:rsidRPr="005C410E">
        <w:rPr>
          <w:rFonts w:hint="eastAsia"/>
          <w:spacing w:val="-180"/>
        </w:rPr>
        <w:t>去</w:t>
      </w:r>
      <w:r w:rsidRPr="005C410E">
        <w:rPr>
          <w:rFonts w:hint="eastAsia"/>
          <w:spacing w:val="-180"/>
          <w:position w:val="22"/>
        </w:rPr>
        <w:t>。</w:t>
      </w:r>
      <w:r>
        <w:rPr>
          <w:rFonts w:hint="eastAsia"/>
        </w:rPr>
        <w:t>六度後授語</w:t>
      </w:r>
      <w:r w:rsidRPr="005C410E">
        <w:rPr>
          <w:rFonts w:hint="eastAsia"/>
          <w:spacing w:val="-180"/>
        </w:rPr>
        <w:t>後</w:t>
      </w:r>
      <w:r w:rsidRPr="005C410E">
        <w:rPr>
          <w:rFonts w:hint="eastAsia"/>
          <w:spacing w:val="-180"/>
          <w:position w:val="22"/>
        </w:rPr>
        <w:t>。</w:t>
      </w:r>
      <w:r>
        <w:rPr>
          <w:rFonts w:hint="eastAsia"/>
        </w:rPr>
        <w:t>吾</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寶蓋童子</w:t>
      </w:r>
      <w:r w:rsidRPr="005C410E">
        <w:rPr>
          <w:rFonts w:hint="eastAsia"/>
          <w:spacing w:val="-180"/>
        </w:rPr>
        <w:t>到</w:t>
      </w:r>
      <w:r w:rsidRPr="005C410E">
        <w:rPr>
          <w:rFonts w:hint="eastAsia"/>
          <w:spacing w:val="-180"/>
          <w:position w:val="22"/>
        </w:rPr>
        <w:t>。</w:t>
      </w:r>
      <w:r>
        <w:rPr>
          <w:rFonts w:hint="eastAsia"/>
        </w:rPr>
        <w:t>寶輦童子</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青玄宮一玄真宗三元始紀太乙老祖</w:t>
      </w:r>
      <w:r w:rsidRPr="005C410E">
        <w:rPr>
          <w:rFonts w:hint="eastAsia"/>
          <w:spacing w:val="-180"/>
        </w:rPr>
        <w:t>到</w:t>
      </w:r>
      <w:r w:rsidRPr="005C410E">
        <w:rPr>
          <w:rFonts w:hint="eastAsia"/>
          <w:spacing w:val="-180"/>
          <w:position w:val="22"/>
        </w:rPr>
        <w:t>。</w:t>
      </w:r>
      <w:r>
        <w:rPr>
          <w:rFonts w:hint="eastAsia"/>
        </w:rPr>
        <w:t>聽吾語</w:t>
      </w:r>
      <w:r w:rsidRPr="005C410E">
        <w:rPr>
          <w:rFonts w:hint="eastAsia"/>
          <w:spacing w:val="-180"/>
        </w:rPr>
        <w:t>後</w:t>
      </w:r>
      <w:r w:rsidRPr="00205FC5">
        <w:rPr>
          <w:rFonts w:hint="eastAsia"/>
          <w:spacing w:val="-100"/>
          <w:position w:val="22"/>
        </w:rPr>
        <w:t>。</w:t>
      </w:r>
      <w:r w:rsidRPr="006D706B">
        <w:rPr>
          <w:rFonts w:hint="eastAsia"/>
          <w:spacing w:val="6"/>
          <w:position w:val="4"/>
          <w:sz w:val="48"/>
          <w:eastAsianLayout w:id="1718839040" w:combine="1"/>
        </w:rPr>
        <w:t>默福二子再叩。停二度</w:t>
      </w:r>
      <w:r w:rsidR="008907FD" w:rsidRPr="00126D6D">
        <w:rPr>
          <w:rFonts w:hint="eastAsia"/>
          <w:spacing w:val="40"/>
        </w:rPr>
        <w:t>○</w:t>
      </w:r>
      <w:r w:rsidRPr="00205FC5">
        <w:rPr>
          <w:rFonts w:hint="eastAsia"/>
          <w:position w:val="4"/>
          <w:sz w:val="48"/>
          <w:eastAsianLayout w:id="1718839040" w:combine="1"/>
        </w:rPr>
        <w:t>乩注</w:t>
      </w:r>
      <w:r w:rsidR="008907FD" w:rsidRPr="00126D6D">
        <w:rPr>
          <w:rFonts w:hint="eastAsia"/>
          <w:spacing w:val="40"/>
        </w:rPr>
        <w:t>○</w:t>
      </w:r>
      <w:r w:rsidRPr="006D706B">
        <w:rPr>
          <w:rFonts w:hint="eastAsia"/>
          <w:spacing w:val="6"/>
          <w:position w:val="4"/>
          <w:sz w:val="48"/>
          <w:eastAsianLayout w:id="1718839040" w:combine="1"/>
        </w:rPr>
        <w:t>命默福再叩者。是叩領語後謝恩也</w:t>
      </w:r>
      <w:r w:rsidR="00205FC5" w:rsidRPr="006D706B">
        <w:rPr>
          <w:rFonts w:ascii="TYSymbols" w:eastAsia="TYSymbols" w:hAnsi="TYSymbols" w:hint="eastAsia"/>
          <w:position w:val="8"/>
          <w:sz w:val="48"/>
        </w:rPr>
        <w:t>󾎻󾎷</w:t>
      </w:r>
      <w:r>
        <w:rPr>
          <w:rFonts w:hint="eastAsia"/>
        </w:rPr>
        <w:t>古語後二</w:t>
      </w:r>
      <w:r w:rsidRPr="006D706B">
        <w:rPr>
          <w:rFonts w:hint="eastAsia"/>
          <w:spacing w:val="-220"/>
        </w:rPr>
        <w:t>字</w:t>
      </w:r>
      <w:r w:rsidRPr="00205FC5">
        <w:rPr>
          <w:rFonts w:hint="eastAsia"/>
          <w:spacing w:val="-100"/>
          <w:position w:val="22"/>
        </w:rPr>
        <w:t>。</w:t>
      </w:r>
      <w:r w:rsidRPr="00205FC5">
        <w:rPr>
          <w:rFonts w:hint="eastAsia"/>
          <w:position w:val="4"/>
          <w:sz w:val="48"/>
          <w:eastAsianLayout w:id="1718839040" w:combine="1"/>
        </w:rPr>
        <w:t>此篇已印經內從略</w:t>
      </w:r>
      <w:r>
        <w:rPr>
          <w:rFonts w:hint="eastAsia"/>
        </w:rPr>
        <w:t>速繕</w:t>
      </w:r>
      <w:r w:rsidRPr="005C410E">
        <w:rPr>
          <w:rFonts w:hint="eastAsia"/>
          <w:spacing w:val="-180"/>
        </w:rPr>
        <w:t>正</w:t>
      </w:r>
      <w:r w:rsidRPr="00205FC5">
        <w:rPr>
          <w:rFonts w:hint="eastAsia"/>
          <w:spacing w:val="-100"/>
          <w:position w:val="22"/>
        </w:rPr>
        <w:t>。</w:t>
      </w:r>
      <w:r w:rsidRPr="00205FC5">
        <w:rPr>
          <w:rFonts w:hint="eastAsia"/>
          <w:position w:val="4"/>
          <w:sz w:val="48"/>
          <w:eastAsianLayout w:id="1718839040" w:combine="1"/>
        </w:rPr>
        <w:t>正畢</w:t>
      </w:r>
      <w:r>
        <w:rPr>
          <w:rFonts w:hint="eastAsia"/>
        </w:rPr>
        <w:t>此語尾末</w:t>
      </w:r>
      <w:r w:rsidRPr="005C410E">
        <w:rPr>
          <w:rFonts w:hint="eastAsia"/>
          <w:spacing w:val="-180"/>
        </w:rPr>
        <w:t>行</w:t>
      </w:r>
      <w:r w:rsidRPr="005C410E">
        <w:rPr>
          <w:rFonts w:hint="eastAsia"/>
          <w:spacing w:val="-180"/>
          <w:position w:val="22"/>
        </w:rPr>
        <w:t>。</w:t>
      </w:r>
      <w:r>
        <w:rPr>
          <w:rFonts w:hint="eastAsia"/>
        </w:rPr>
        <w:t>有太乙北極真經十二集</w:t>
      </w:r>
      <w:r w:rsidRPr="005C410E">
        <w:rPr>
          <w:rFonts w:hint="eastAsia"/>
          <w:spacing w:val="-180"/>
        </w:rPr>
        <w:t>終</w:t>
      </w:r>
      <w:r w:rsidRPr="005C410E">
        <w:rPr>
          <w:rFonts w:hint="eastAsia"/>
          <w:spacing w:val="-180"/>
          <w:position w:val="22"/>
        </w:rPr>
        <w:t>。</w:t>
      </w:r>
      <w:r>
        <w:rPr>
          <w:rFonts w:hint="eastAsia"/>
        </w:rPr>
        <w:t>前一行加檀印</w:t>
      </w:r>
      <w:r w:rsidR="005E7F74" w:rsidRPr="005E7F74">
        <w:rPr>
          <w:rFonts w:ascii="TYSymbols" w:eastAsia="TYSymbols" w:hAnsi="TYSymbols" w:hint="eastAsia"/>
          <w:color w:val="FF0000"/>
        </w:rPr>
        <w:t>󾒚󾒛</w:t>
      </w:r>
      <w:r>
        <w:rPr>
          <w:rFonts w:hint="eastAsia"/>
        </w:rPr>
        <w:t>下加親授乩</w:t>
      </w:r>
      <w:r w:rsidRPr="005C410E">
        <w:rPr>
          <w:rFonts w:hint="eastAsia"/>
          <w:spacing w:val="-180"/>
        </w:rPr>
        <w:t>沙</w:t>
      </w:r>
      <w:r w:rsidRPr="005C410E">
        <w:rPr>
          <w:rFonts w:hint="eastAsia"/>
          <w:spacing w:val="-180"/>
          <w:position w:val="22"/>
        </w:rPr>
        <w:t>。</w:t>
      </w:r>
      <w:r>
        <w:rPr>
          <w:rFonts w:hint="eastAsia"/>
        </w:rPr>
        <w:t>默福二子中一人繕</w:t>
      </w:r>
      <w:r w:rsidRPr="005C410E">
        <w:rPr>
          <w:rFonts w:hint="eastAsia"/>
          <w:spacing w:val="-180"/>
        </w:rPr>
        <w:t>紙</w:t>
      </w:r>
      <w:r w:rsidRPr="005C410E">
        <w:rPr>
          <w:rFonts w:hint="eastAsia"/>
          <w:spacing w:val="-180"/>
          <w:position w:val="22"/>
        </w:rPr>
        <w:t>。</w:t>
      </w:r>
      <w:r>
        <w:rPr>
          <w:rFonts w:hint="eastAsia"/>
        </w:rPr>
        <w:t>重上正語格</w:t>
      </w:r>
      <w:r w:rsidRPr="005C410E">
        <w:rPr>
          <w:rFonts w:hint="eastAsia"/>
          <w:spacing w:val="-180"/>
        </w:rPr>
        <w:t>紙</w:t>
      </w:r>
      <w:r w:rsidRPr="006D706B">
        <w:rPr>
          <w:rFonts w:hint="eastAsia"/>
          <w:spacing w:val="-100"/>
          <w:position w:val="22"/>
        </w:rPr>
        <w:t>。</w:t>
      </w:r>
      <w:r w:rsidRPr="006D706B">
        <w:rPr>
          <w:rFonts w:hint="eastAsia"/>
          <w:position w:val="4"/>
          <w:sz w:val="48"/>
          <w:eastAsianLayout w:id="1718839040" w:combine="1"/>
        </w:rPr>
        <w:t>語後正後。即繕格紙。未上石前再正。後付印也</w:t>
      </w:r>
      <w:r w:rsidRPr="005C410E">
        <w:rPr>
          <w:rFonts w:hint="eastAsia"/>
          <w:spacing w:val="-180"/>
          <w:position w:val="22"/>
        </w:rPr>
        <w:t>。</w:t>
      </w:r>
      <w:r>
        <w:rPr>
          <w:rFonts w:hint="eastAsia"/>
        </w:rPr>
        <w:t>平</w:t>
      </w:r>
      <w:r w:rsidRPr="005C410E">
        <w:rPr>
          <w:rFonts w:hint="eastAsia"/>
          <w:spacing w:val="-180"/>
        </w:rPr>
        <w:t>退</w:t>
      </w:r>
      <w:r w:rsidRPr="005C410E">
        <w:rPr>
          <w:rFonts w:hint="eastAsia"/>
          <w:spacing w:val="-180"/>
          <w:position w:val="22"/>
        </w:rPr>
        <w:t>。</w:t>
      </w:r>
      <w:r>
        <w:rPr>
          <w:rFonts w:hint="eastAsia"/>
        </w:rPr>
        <w:t>監方去代</w:t>
      </w:r>
      <w:r w:rsidRPr="005C410E">
        <w:rPr>
          <w:rFonts w:hint="eastAsia"/>
          <w:spacing w:val="-180"/>
        </w:rPr>
        <w:t>字</w:t>
      </w:r>
      <w:r w:rsidRPr="006D706B">
        <w:rPr>
          <w:rFonts w:hint="eastAsia"/>
          <w:spacing w:val="-100"/>
          <w:position w:val="22"/>
        </w:rPr>
        <w:t>。</w:t>
      </w:r>
      <w:r w:rsidRPr="006D706B">
        <w:rPr>
          <w:rFonts w:hint="eastAsia"/>
          <w:position w:val="4"/>
          <w:sz w:val="48"/>
          <w:eastAsianLayout w:id="1718839040" w:combine="1"/>
        </w:rPr>
        <w:t>福緣前奉訓代監方。令去代字者。以語後授畢已完成也</w:t>
      </w:r>
      <w:r>
        <w:rPr>
          <w:rFonts w:hint="eastAsia"/>
        </w:rPr>
        <w:t>有濱海要事</w:t>
      </w:r>
      <w:r w:rsidRPr="005C410E">
        <w:rPr>
          <w:rFonts w:hint="eastAsia"/>
          <w:spacing w:val="-180"/>
        </w:rPr>
        <w:t>去</w:t>
      </w:r>
      <w:r w:rsidRPr="005C410E">
        <w:rPr>
          <w:rFonts w:hint="eastAsia"/>
          <w:spacing w:val="-180"/>
          <w:position w:val="22"/>
        </w:rPr>
        <w:t>。</w:t>
      </w:r>
    </w:p>
    <w:p w:rsidR="00BB1D43" w:rsidRDefault="00BB1D43" w:rsidP="00126D6D">
      <w:pPr>
        <w:pStyle w:val="a9"/>
        <w:kinsoku w:val="0"/>
      </w:pPr>
      <w:r w:rsidRPr="005C410E">
        <w:rPr>
          <w:rFonts w:hint="eastAsia"/>
          <w:spacing w:val="-180"/>
        </w:rPr>
        <w:t>回</w:t>
      </w:r>
      <w:r w:rsidRPr="005C410E">
        <w:rPr>
          <w:rFonts w:hint="eastAsia"/>
          <w:spacing w:val="-180"/>
          <w:position w:val="22"/>
        </w:rPr>
        <w:t>。</w:t>
      </w:r>
      <w:r>
        <w:rPr>
          <w:rFonts w:hint="eastAsia"/>
        </w:rPr>
        <w:t>果</w:t>
      </w:r>
      <w:r w:rsidRPr="005C410E">
        <w:rPr>
          <w:rFonts w:hint="eastAsia"/>
          <w:spacing w:val="-180"/>
        </w:rPr>
        <w:t>壇</w:t>
      </w:r>
      <w:r w:rsidRPr="006D706B">
        <w:rPr>
          <w:rFonts w:hint="eastAsia"/>
          <w:spacing w:val="-100"/>
          <w:position w:val="22"/>
        </w:rPr>
        <w:t>。</w:t>
      </w:r>
      <w:r w:rsidRPr="00126D6D">
        <w:rPr>
          <w:rFonts w:hint="eastAsia"/>
          <w:spacing w:val="-6"/>
          <w:position w:val="4"/>
          <w:sz w:val="48"/>
          <w:eastAsianLayout w:id="1718839040" w:combine="1"/>
        </w:rPr>
        <w:t>果行入壇。常不到　老祖有令果室授銘之訓。後久不到。故未能入外修。惜哉。</w:t>
      </w:r>
      <w:r>
        <w:rPr>
          <w:rFonts w:hint="eastAsia"/>
        </w:rPr>
        <w:t>靜</w:t>
      </w:r>
      <w:r w:rsidRPr="00126D6D">
        <w:rPr>
          <w:rFonts w:hint="eastAsia"/>
          <w:spacing w:val="-20"/>
          <w:sz w:val="24"/>
          <w:szCs w:val="24"/>
        </w:rPr>
        <w:t>存</w:t>
      </w:r>
      <w:r>
        <w:rPr>
          <w:rFonts w:hint="eastAsia"/>
        </w:rPr>
        <w:t>春</w:t>
      </w:r>
      <w:r w:rsidRPr="00126D6D">
        <w:rPr>
          <w:rFonts w:hint="eastAsia"/>
          <w:spacing w:val="-20"/>
          <w:sz w:val="24"/>
          <w:szCs w:val="24"/>
        </w:rPr>
        <w:t>谿</w:t>
      </w:r>
      <w:r>
        <w:rPr>
          <w:rFonts w:hint="eastAsia"/>
        </w:rPr>
        <w:t>二</w:t>
      </w:r>
      <w:r w:rsidRPr="005C410E">
        <w:rPr>
          <w:rFonts w:hint="eastAsia"/>
          <w:spacing w:val="-180"/>
        </w:rPr>
        <w:t>子</w:t>
      </w:r>
      <w:r w:rsidRPr="005C410E">
        <w:rPr>
          <w:rFonts w:hint="eastAsia"/>
          <w:spacing w:val="-180"/>
          <w:position w:val="22"/>
        </w:rPr>
        <w:t>。</w:t>
      </w:r>
      <w:r>
        <w:rPr>
          <w:rFonts w:hint="eastAsia"/>
        </w:rPr>
        <w:t>同時授銘</w:t>
      </w:r>
      <w:r w:rsidRPr="005C410E">
        <w:rPr>
          <w:rFonts w:hint="eastAsia"/>
          <w:spacing w:val="-180"/>
        </w:rPr>
        <w:t>訓</w:t>
      </w:r>
      <w:r w:rsidRPr="005C410E">
        <w:rPr>
          <w:rFonts w:hint="eastAsia"/>
          <w:spacing w:val="-180"/>
          <w:position w:val="22"/>
        </w:rPr>
        <w:t>。</w:t>
      </w:r>
      <w:r>
        <w:rPr>
          <w:rFonts w:hint="eastAsia"/>
        </w:rPr>
        <w:t>三十度</w:t>
      </w:r>
      <w:r w:rsidRPr="005C410E">
        <w:rPr>
          <w:rFonts w:hint="eastAsia"/>
          <w:spacing w:val="-180"/>
        </w:rPr>
        <w:t>後</w:t>
      </w:r>
      <w:r w:rsidRPr="005C410E">
        <w:rPr>
          <w:rFonts w:hint="eastAsia"/>
          <w:spacing w:val="-180"/>
          <w:position w:val="22"/>
        </w:rPr>
        <w:t>。</w:t>
      </w:r>
      <w:r>
        <w:rPr>
          <w:rFonts w:hint="eastAsia"/>
        </w:rPr>
        <w:t>授</w:t>
      </w:r>
      <w:r w:rsidRPr="005C410E">
        <w:rPr>
          <w:rFonts w:hint="eastAsia"/>
          <w:spacing w:val="-180"/>
        </w:rPr>
        <w:t>誡</w:t>
      </w:r>
      <w:r w:rsidRPr="005C410E">
        <w:rPr>
          <w:rFonts w:hint="eastAsia"/>
          <w:spacing w:val="-180"/>
          <w:position w:val="22"/>
        </w:rPr>
        <w:t>。</w:t>
      </w:r>
      <w:r>
        <w:rPr>
          <w:rFonts w:hint="eastAsia"/>
        </w:rPr>
        <w:t>誡</w:t>
      </w:r>
      <w:r w:rsidRPr="005C410E">
        <w:rPr>
          <w:rFonts w:hint="eastAsia"/>
          <w:spacing w:val="-180"/>
        </w:rPr>
        <w:t>畢</w:t>
      </w:r>
      <w:r w:rsidRPr="005C410E">
        <w:rPr>
          <w:rFonts w:hint="eastAsia"/>
          <w:spacing w:val="-180"/>
          <w:position w:val="22"/>
        </w:rPr>
        <w:t>。</w:t>
      </w:r>
      <w:r>
        <w:rPr>
          <w:rFonts w:hint="eastAsia"/>
        </w:rPr>
        <w:t>默婦</w:t>
      </w:r>
      <w:r w:rsidRPr="006D706B">
        <w:rPr>
          <w:rFonts w:hint="eastAsia"/>
          <w:position w:val="4"/>
          <w:sz w:val="48"/>
          <w:eastAsianLayout w:id="1718839040" w:combine="1"/>
        </w:rPr>
        <w:t>默靖之婦</w:t>
      </w:r>
      <w:r>
        <w:rPr>
          <w:rFonts w:hint="eastAsia"/>
        </w:rPr>
        <w:t>福婦</w:t>
      </w:r>
      <w:r w:rsidRPr="006D706B">
        <w:rPr>
          <w:rFonts w:hint="eastAsia"/>
          <w:position w:val="4"/>
          <w:sz w:val="48"/>
          <w:eastAsianLayout w:id="1718839040" w:combine="1"/>
        </w:rPr>
        <w:t>福緣之婦</w:t>
      </w:r>
      <w:r>
        <w:rPr>
          <w:rFonts w:hint="eastAsia"/>
        </w:rPr>
        <w:t>無塵</w:t>
      </w:r>
      <w:r w:rsidRPr="006D706B">
        <w:rPr>
          <w:rFonts w:hint="eastAsia"/>
          <w:position w:val="4"/>
          <w:sz w:val="48"/>
          <w:eastAsianLayout w:id="1718839040" w:combine="1"/>
        </w:rPr>
        <w:t>善緣之母</w:t>
      </w:r>
      <w:r>
        <w:rPr>
          <w:rFonts w:hint="eastAsia"/>
        </w:rPr>
        <w:t>淨子</w:t>
      </w:r>
      <w:r w:rsidRPr="006D706B">
        <w:rPr>
          <w:rFonts w:hint="eastAsia"/>
          <w:position w:val="4"/>
          <w:sz w:val="48"/>
          <w:eastAsianLayout w:id="1718839040" w:combine="1"/>
        </w:rPr>
        <w:t>周吉中之嬸母。鄭敦性之岳母也</w:t>
      </w:r>
      <w:r>
        <w:rPr>
          <w:rFonts w:hint="eastAsia"/>
        </w:rPr>
        <w:t>仁婦</w:t>
      </w:r>
      <w:r w:rsidRPr="006D706B">
        <w:rPr>
          <w:rFonts w:hint="eastAsia"/>
          <w:position w:val="4"/>
          <w:sz w:val="48"/>
          <w:eastAsianLayout w:id="1718839040" w:combine="1"/>
        </w:rPr>
        <w:t>仁性之婦</w:t>
      </w:r>
      <w:r>
        <w:rPr>
          <w:rFonts w:hint="eastAsia"/>
        </w:rPr>
        <w:t>領</w:t>
      </w:r>
      <w:r w:rsidRPr="005C410E">
        <w:rPr>
          <w:rFonts w:hint="eastAsia"/>
          <w:spacing w:val="-180"/>
        </w:rPr>
        <w:t>像</w:t>
      </w:r>
      <w:r w:rsidRPr="005C410E">
        <w:rPr>
          <w:rFonts w:hint="eastAsia"/>
          <w:spacing w:val="-180"/>
          <w:position w:val="22"/>
        </w:rPr>
        <w:t>。</w:t>
      </w:r>
      <w:r>
        <w:rPr>
          <w:rFonts w:hint="eastAsia"/>
        </w:rPr>
        <w:t>夫</w:t>
      </w:r>
      <w:r w:rsidRPr="005C410E">
        <w:rPr>
          <w:rFonts w:hint="eastAsia"/>
          <w:spacing w:val="-180"/>
        </w:rPr>
        <w:t>代</w:t>
      </w:r>
      <w:r w:rsidRPr="005C410E">
        <w:rPr>
          <w:rFonts w:hint="eastAsia"/>
          <w:spacing w:val="-180"/>
          <w:position w:val="22"/>
        </w:rPr>
        <w:t>。</w:t>
      </w:r>
      <w:r>
        <w:rPr>
          <w:rFonts w:hint="eastAsia"/>
        </w:rPr>
        <w:t>子</w:t>
      </w:r>
      <w:r w:rsidRPr="005C410E">
        <w:rPr>
          <w:rFonts w:hint="eastAsia"/>
          <w:spacing w:val="-180"/>
        </w:rPr>
        <w:t>代</w:t>
      </w:r>
      <w:r w:rsidRPr="005C410E">
        <w:rPr>
          <w:rFonts w:hint="eastAsia"/>
          <w:spacing w:val="-180"/>
          <w:position w:val="22"/>
        </w:rPr>
        <w:t>。</w:t>
      </w:r>
      <w:r>
        <w:rPr>
          <w:rFonts w:hint="eastAsia"/>
        </w:rPr>
        <w:t>夫友</w:t>
      </w:r>
      <w:r w:rsidRPr="005C410E">
        <w:rPr>
          <w:rFonts w:hint="eastAsia"/>
          <w:spacing w:val="-180"/>
        </w:rPr>
        <w:t>代</w:t>
      </w:r>
      <w:r w:rsidRPr="005C410E">
        <w:rPr>
          <w:rFonts w:hint="eastAsia"/>
          <w:spacing w:val="-180"/>
          <w:position w:val="22"/>
        </w:rPr>
        <w:t>。</w:t>
      </w:r>
      <w:r>
        <w:rPr>
          <w:rFonts w:hint="eastAsia"/>
        </w:rPr>
        <w:t>卑代均</w:t>
      </w:r>
      <w:r w:rsidRPr="005C410E">
        <w:rPr>
          <w:rFonts w:hint="eastAsia"/>
          <w:spacing w:val="-180"/>
        </w:rPr>
        <w:t>可</w:t>
      </w:r>
      <w:r w:rsidRPr="005C410E">
        <w:rPr>
          <w:rFonts w:hint="eastAsia"/>
          <w:spacing w:val="-180"/>
          <w:position w:val="22"/>
        </w:rPr>
        <w:t>。</w:t>
      </w:r>
      <w:r>
        <w:rPr>
          <w:rFonts w:hint="eastAsia"/>
        </w:rPr>
        <w:t>不必親</w:t>
      </w:r>
      <w:r w:rsidRPr="005C410E">
        <w:rPr>
          <w:rFonts w:hint="eastAsia"/>
          <w:spacing w:val="-180"/>
        </w:rPr>
        <w:t>領</w:t>
      </w:r>
      <w:r w:rsidRPr="005C410E">
        <w:rPr>
          <w:rFonts w:hint="eastAsia"/>
          <w:spacing w:val="-180"/>
          <w:position w:val="22"/>
        </w:rPr>
        <w:t>。</w:t>
      </w:r>
      <w:r>
        <w:rPr>
          <w:rFonts w:hint="eastAsia"/>
        </w:rPr>
        <w:t>有像在像前叩十</w:t>
      </w:r>
      <w:r w:rsidRPr="005C410E">
        <w:rPr>
          <w:rFonts w:hint="eastAsia"/>
          <w:spacing w:val="-180"/>
        </w:rPr>
        <w:t>通</w:t>
      </w:r>
      <w:r w:rsidRPr="006D706B">
        <w:rPr>
          <w:rFonts w:hint="eastAsia"/>
          <w:spacing w:val="-100"/>
          <w:position w:val="22"/>
        </w:rPr>
        <w:t>。</w:t>
      </w:r>
      <w:r w:rsidRPr="006D706B">
        <w:rPr>
          <w:rFonts w:hint="eastAsia"/>
          <w:position w:val="4"/>
          <w:sz w:val="48"/>
          <w:eastAsianLayout w:id="1718839040" w:combine="1"/>
        </w:rPr>
        <w:t>是各女方賜像不必來壇。均在各室之像前叩十通也</w:t>
      </w:r>
      <w:r>
        <w:rPr>
          <w:rFonts w:hint="eastAsia"/>
        </w:rPr>
        <w:t>吾</w:t>
      </w:r>
      <w:r w:rsidRPr="005C410E">
        <w:rPr>
          <w:rFonts w:hint="eastAsia"/>
          <w:spacing w:val="-180"/>
        </w:rPr>
        <w:t>去</w:t>
      </w:r>
      <w:r w:rsidRPr="005C410E">
        <w:rPr>
          <w:rFonts w:hint="eastAsia"/>
          <w:spacing w:val="-180"/>
          <w:position w:val="22"/>
        </w:rPr>
        <w:t>。</w:t>
      </w:r>
      <w:r>
        <w:rPr>
          <w:rFonts w:hint="eastAsia"/>
        </w:rPr>
        <w:t>三十度後</w:t>
      </w:r>
    </w:p>
    <w:p w:rsidR="00BB1D43" w:rsidRDefault="00BB1D43" w:rsidP="004535BC">
      <w:pPr>
        <w:pStyle w:val="a9"/>
      </w:pPr>
      <w:r>
        <w:rPr>
          <w:rFonts w:hint="eastAsia"/>
        </w:rPr>
        <w:t>老祖到授誡</w:t>
      </w:r>
      <w:r w:rsidRPr="005C410E">
        <w:rPr>
          <w:rFonts w:hint="eastAsia"/>
          <w:spacing w:val="-180"/>
        </w:rPr>
        <w:t>首</w:t>
      </w:r>
      <w:r w:rsidRPr="005C410E">
        <w:rPr>
          <w:rFonts w:hint="eastAsia"/>
          <w:spacing w:val="-180"/>
          <w:position w:val="22"/>
        </w:rPr>
        <w:t>。</w:t>
      </w:r>
    </w:p>
    <w:p w:rsidR="00BB1D43" w:rsidRDefault="006D706B" w:rsidP="004535BC">
      <w:pPr>
        <w:pStyle w:val="a9"/>
      </w:pPr>
      <w:r w:rsidRPr="006D706B">
        <w:rPr>
          <w:rFonts w:ascii="TYSymbols" w:eastAsia="TYSymbols" w:hAnsi="TYSymbols" w:hint="eastAsia"/>
          <w:position w:val="8"/>
          <w:sz w:val="48"/>
        </w:rPr>
        <w:lastRenderedPageBreak/>
        <w:t>󾎵󾎴</w:t>
      </w:r>
      <w:r w:rsidR="00BB1D43">
        <w:rPr>
          <w:rFonts w:hint="eastAsia"/>
        </w:rPr>
        <w:t>古誡首二</w:t>
      </w:r>
      <w:r w:rsidR="00BB1D43" w:rsidRPr="005C410E">
        <w:rPr>
          <w:rFonts w:hint="eastAsia"/>
          <w:spacing w:val="-180"/>
        </w:rPr>
        <w:t>字</w:t>
      </w:r>
      <w:r w:rsidR="00BB1D43" w:rsidRPr="006D706B">
        <w:rPr>
          <w:rFonts w:hint="eastAsia"/>
          <w:spacing w:val="-100"/>
          <w:position w:val="22"/>
        </w:rPr>
        <w:t>。</w:t>
      </w:r>
      <w:r w:rsidR="00BB1D43" w:rsidRPr="006D706B">
        <w:rPr>
          <w:rFonts w:hint="eastAsia"/>
          <w:position w:val="4"/>
          <w:sz w:val="48"/>
          <w:eastAsianLayout w:id="1718839040" w:combine="1"/>
        </w:rPr>
        <w:t>四誡已印於經文從略</w:t>
      </w:r>
      <w:r w:rsidR="00BB1D43">
        <w:rPr>
          <w:rFonts w:hint="eastAsia"/>
        </w:rPr>
        <w:t>吾作四</w:t>
      </w:r>
      <w:r w:rsidR="00BB1D43" w:rsidRPr="005C410E">
        <w:rPr>
          <w:rFonts w:hint="eastAsia"/>
          <w:spacing w:val="-180"/>
        </w:rPr>
        <w:t>誡</w:t>
      </w:r>
      <w:r w:rsidR="00BB1D43" w:rsidRPr="005C410E">
        <w:rPr>
          <w:rFonts w:hint="eastAsia"/>
          <w:spacing w:val="-180"/>
          <w:position w:val="22"/>
        </w:rPr>
        <w:t>。</w:t>
      </w:r>
      <w:r w:rsidR="00BB1D43">
        <w:rPr>
          <w:rFonts w:hint="eastAsia"/>
        </w:rPr>
        <w:t>本壇諸子最好夙</w:t>
      </w:r>
      <w:r w:rsidR="00BB1D43" w:rsidRPr="005C410E">
        <w:rPr>
          <w:rFonts w:hint="eastAsia"/>
          <w:spacing w:val="-180"/>
        </w:rPr>
        <w:t>根</w:t>
      </w:r>
      <w:r w:rsidR="00BB1D43" w:rsidRPr="005C410E">
        <w:rPr>
          <w:rFonts w:hint="eastAsia"/>
          <w:spacing w:val="-180"/>
          <w:position w:val="22"/>
        </w:rPr>
        <w:t>。</w:t>
      </w:r>
      <w:r w:rsidR="00BB1D43">
        <w:rPr>
          <w:rFonts w:hint="eastAsia"/>
        </w:rPr>
        <w:t>靈全為四字縛</w:t>
      </w:r>
      <w:r w:rsidR="00BB1D43" w:rsidRPr="005C410E">
        <w:rPr>
          <w:rFonts w:hint="eastAsia"/>
          <w:spacing w:val="-180"/>
        </w:rPr>
        <w:t>束</w:t>
      </w:r>
      <w:r w:rsidR="00BB1D43" w:rsidRPr="005C410E">
        <w:rPr>
          <w:rFonts w:hint="eastAsia"/>
          <w:spacing w:val="-180"/>
          <w:position w:val="22"/>
        </w:rPr>
        <w:t>。</w:t>
      </w:r>
      <w:r w:rsidR="00BB1D43">
        <w:rPr>
          <w:rFonts w:hint="eastAsia"/>
        </w:rPr>
        <w:t>非吾侍壇得領真經諸</w:t>
      </w:r>
      <w:r w:rsidR="00BB1D43" w:rsidRPr="005C410E">
        <w:rPr>
          <w:rFonts w:hint="eastAsia"/>
          <w:spacing w:val="-180"/>
        </w:rPr>
        <w:t>子</w:t>
      </w:r>
      <w:r w:rsidR="00BB1D43" w:rsidRPr="005C410E">
        <w:rPr>
          <w:rFonts w:hint="eastAsia"/>
          <w:spacing w:val="-180"/>
          <w:position w:val="22"/>
        </w:rPr>
        <w:t>。</w:t>
      </w:r>
      <w:r w:rsidR="00BB1D43">
        <w:rPr>
          <w:rFonts w:hint="eastAsia"/>
        </w:rPr>
        <w:t>吾不語</w:t>
      </w:r>
      <w:r w:rsidR="00BB1D43" w:rsidRPr="005C410E">
        <w:rPr>
          <w:rFonts w:hint="eastAsia"/>
          <w:spacing w:val="-180"/>
        </w:rPr>
        <w:t>也</w:t>
      </w:r>
      <w:r w:rsidR="00BB1D43" w:rsidRPr="005C410E">
        <w:rPr>
          <w:rFonts w:hint="eastAsia"/>
          <w:spacing w:val="-180"/>
          <w:position w:val="22"/>
        </w:rPr>
        <w:t>。</w:t>
      </w:r>
      <w:r w:rsidR="00BB1D43">
        <w:rPr>
          <w:rFonts w:hint="eastAsia"/>
        </w:rPr>
        <w:t>切注切</w:t>
      </w:r>
      <w:r w:rsidR="00BB1D43" w:rsidRPr="005C410E">
        <w:rPr>
          <w:rFonts w:hint="eastAsia"/>
          <w:spacing w:val="-180"/>
        </w:rPr>
        <w:t>注</w:t>
      </w:r>
      <w:r w:rsidR="00BB1D43" w:rsidRPr="005C410E">
        <w:rPr>
          <w:rFonts w:hint="eastAsia"/>
          <w:spacing w:val="-180"/>
          <w:position w:val="22"/>
        </w:rPr>
        <w:t>。</w:t>
      </w:r>
      <w:r w:rsidR="00BB1D43">
        <w:rPr>
          <w:rFonts w:hint="eastAsia"/>
        </w:rPr>
        <w:t>二十二日午</w:t>
      </w:r>
      <w:r w:rsidR="00BB1D43" w:rsidRPr="005C410E">
        <w:rPr>
          <w:rFonts w:hint="eastAsia"/>
          <w:spacing w:val="-180"/>
        </w:rPr>
        <w:t>壇</w:t>
      </w:r>
      <w:r w:rsidR="00BB1D43" w:rsidRPr="005C410E">
        <w:rPr>
          <w:rFonts w:hint="eastAsia"/>
          <w:spacing w:val="-180"/>
          <w:position w:val="22"/>
        </w:rPr>
        <w:t>。</w:t>
      </w:r>
      <w:r w:rsidR="00BB1D43">
        <w:rPr>
          <w:rFonts w:hint="eastAsia"/>
        </w:rPr>
        <w:t>二十三日</w:t>
      </w:r>
      <w:r w:rsidR="00BB1D43" w:rsidRPr="005C410E">
        <w:rPr>
          <w:rFonts w:hint="eastAsia"/>
          <w:spacing w:val="-180"/>
        </w:rPr>
        <w:t>免</w:t>
      </w:r>
      <w:r w:rsidR="00BB1D43" w:rsidRPr="005C410E">
        <w:rPr>
          <w:rFonts w:hint="eastAsia"/>
          <w:spacing w:val="-180"/>
          <w:position w:val="22"/>
        </w:rPr>
        <w:t>。</w:t>
      </w:r>
      <w:r w:rsidR="00BB1D43">
        <w:rPr>
          <w:rFonts w:hint="eastAsia"/>
        </w:rPr>
        <w:t>語錄亦不授府冊審</w:t>
      </w:r>
      <w:r w:rsidR="00BB1D43" w:rsidRPr="005C410E">
        <w:rPr>
          <w:rFonts w:hint="eastAsia"/>
          <w:spacing w:val="-180"/>
        </w:rPr>
        <w:t>察</w:t>
      </w:r>
      <w:r w:rsidR="00BB1D43" w:rsidRPr="005C410E">
        <w:rPr>
          <w:rFonts w:hint="eastAsia"/>
          <w:spacing w:val="-180"/>
          <w:position w:val="22"/>
        </w:rPr>
        <w:t>。</w:t>
      </w:r>
      <w:r w:rsidR="00BB1D43">
        <w:rPr>
          <w:rFonts w:hint="eastAsia"/>
        </w:rPr>
        <w:t>二十三日即不能</w:t>
      </w:r>
      <w:r w:rsidR="00BB1D43" w:rsidRPr="005C410E">
        <w:rPr>
          <w:rFonts w:hint="eastAsia"/>
          <w:spacing w:val="-180"/>
        </w:rPr>
        <w:t>臨</w:t>
      </w:r>
      <w:r w:rsidR="00BB1D43" w:rsidRPr="00126D6D">
        <w:rPr>
          <w:rFonts w:hint="eastAsia"/>
          <w:spacing w:val="-100"/>
          <w:position w:val="22"/>
        </w:rPr>
        <w:t>。</w:t>
      </w:r>
      <w:r w:rsidR="00BB1D43" w:rsidRPr="00126D6D">
        <w:rPr>
          <w:rFonts w:hint="eastAsia"/>
          <w:position w:val="4"/>
          <w:sz w:val="48"/>
          <w:eastAsianLayout w:id="1718839040" w:combine="1"/>
        </w:rPr>
        <w:t>年終審察善惡。世間二十三日祀炤。蓋有由也。</w:t>
      </w:r>
      <w:r w:rsidR="00BB1D43">
        <w:rPr>
          <w:rFonts w:hint="eastAsia"/>
        </w:rPr>
        <w:t>春日福緣</w:t>
      </w:r>
      <w:r w:rsidR="00BB1D43" w:rsidRPr="005C410E">
        <w:rPr>
          <w:rFonts w:hint="eastAsia"/>
          <w:spacing w:val="-180"/>
        </w:rPr>
        <w:t>壇</w:t>
      </w:r>
      <w:r w:rsidR="00BB1D43" w:rsidRPr="005C410E">
        <w:rPr>
          <w:rFonts w:hint="eastAsia"/>
          <w:spacing w:val="-180"/>
          <w:position w:val="22"/>
        </w:rPr>
        <w:t>。</w:t>
      </w:r>
      <w:r w:rsidR="00BB1D43">
        <w:rPr>
          <w:rFonts w:hint="eastAsia"/>
        </w:rPr>
        <w:t>午刻授全</w:t>
      </w:r>
      <w:r w:rsidR="00BB1D43" w:rsidRPr="005C410E">
        <w:rPr>
          <w:rFonts w:hint="eastAsia"/>
          <w:spacing w:val="-180"/>
        </w:rPr>
        <w:t>經</w:t>
      </w:r>
      <w:r w:rsidR="00BB1D43" w:rsidRPr="005C410E">
        <w:rPr>
          <w:rFonts w:hint="eastAsia"/>
          <w:spacing w:val="-180"/>
          <w:position w:val="22"/>
        </w:rPr>
        <w:t>。</w:t>
      </w:r>
      <w:r w:rsidR="00BB1D43">
        <w:rPr>
          <w:rFonts w:hint="eastAsia"/>
        </w:rPr>
        <w:t>其餘正月人日聽</w:t>
      </w:r>
      <w:r w:rsidR="00BB1D43" w:rsidRPr="005C410E">
        <w:rPr>
          <w:rFonts w:hint="eastAsia"/>
          <w:spacing w:val="-180"/>
        </w:rPr>
        <w:t>訓</w:t>
      </w:r>
      <w:r w:rsidR="00BB1D43" w:rsidRPr="005C410E">
        <w:rPr>
          <w:rFonts w:hint="eastAsia"/>
          <w:spacing w:val="-180"/>
          <w:position w:val="22"/>
        </w:rPr>
        <w:t>。</w:t>
      </w:r>
      <w:r w:rsidR="00BB1D43">
        <w:rPr>
          <w:rFonts w:hint="eastAsia"/>
        </w:rPr>
        <w:t>並定經</w:t>
      </w:r>
      <w:r w:rsidR="00BB1D43" w:rsidRPr="005C410E">
        <w:rPr>
          <w:rFonts w:hint="eastAsia"/>
          <w:spacing w:val="-180"/>
        </w:rPr>
        <w:t>則</w:t>
      </w:r>
      <w:r w:rsidR="00BB1D43" w:rsidRPr="005C410E">
        <w:rPr>
          <w:rFonts w:hint="eastAsia"/>
          <w:spacing w:val="-180"/>
          <w:position w:val="22"/>
        </w:rPr>
        <w:t>。</w:t>
      </w:r>
      <w:r w:rsidR="00BB1D43">
        <w:rPr>
          <w:rFonts w:hint="eastAsia"/>
        </w:rPr>
        <w:t>吾</w:t>
      </w:r>
      <w:r w:rsidR="00BB1D43" w:rsidRPr="005C410E">
        <w:rPr>
          <w:rFonts w:hint="eastAsia"/>
          <w:spacing w:val="-180"/>
        </w:rPr>
        <w:t>回</w:t>
      </w:r>
      <w:r w:rsidR="00BB1D43" w:rsidRPr="005C410E">
        <w:rPr>
          <w:rFonts w:hint="eastAsia"/>
          <w:spacing w:val="-180"/>
          <w:position w:val="22"/>
        </w:rPr>
        <w:t>。</w:t>
      </w:r>
      <w:r w:rsidR="00BB1D43">
        <w:rPr>
          <w:rFonts w:hint="eastAsia"/>
        </w:rPr>
        <w:t>十二度後賜</w:t>
      </w:r>
      <w:r w:rsidR="00BB1D43" w:rsidRPr="005C410E">
        <w:rPr>
          <w:rFonts w:hint="eastAsia"/>
          <w:spacing w:val="-180"/>
        </w:rPr>
        <w:t>像</w:t>
      </w:r>
      <w:r w:rsidR="00BB1D43" w:rsidRPr="005C410E">
        <w:rPr>
          <w:rFonts w:hint="eastAsia"/>
          <w:spacing w:val="-180"/>
          <w:position w:val="22"/>
        </w:rPr>
        <w:t>。</w:t>
      </w:r>
      <w:r w:rsidR="00BB1D43">
        <w:rPr>
          <w:rFonts w:hint="eastAsia"/>
        </w:rPr>
        <w:t>福子母婦並像同</w:t>
      </w:r>
      <w:r w:rsidR="00BB1D43" w:rsidRPr="005C410E">
        <w:rPr>
          <w:rFonts w:hint="eastAsia"/>
          <w:spacing w:val="-180"/>
        </w:rPr>
        <w:t>賜</w:t>
      </w:r>
      <w:r w:rsidR="00BB1D43" w:rsidRPr="005C410E">
        <w:rPr>
          <w:rFonts w:hint="eastAsia"/>
          <w:spacing w:val="-180"/>
          <w:position w:val="22"/>
        </w:rPr>
        <w:t>。</w:t>
      </w:r>
    </w:p>
    <w:p w:rsidR="00BB1D43" w:rsidRDefault="00BB1D43" w:rsidP="004535BC">
      <w:pPr>
        <w:pStyle w:val="a9"/>
      </w:pPr>
      <w:r>
        <w:rPr>
          <w:rFonts w:hint="eastAsia"/>
        </w:rPr>
        <w:t>仙師回</w:t>
      </w:r>
      <w:r w:rsidRPr="005C410E">
        <w:rPr>
          <w:rFonts w:hint="eastAsia"/>
          <w:spacing w:val="-180"/>
        </w:rPr>
        <w:t>府</w:t>
      </w:r>
      <w:r w:rsidRPr="005C410E">
        <w:rPr>
          <w:rFonts w:hint="eastAsia"/>
          <w:spacing w:val="-180"/>
          <w:position w:val="22"/>
        </w:rPr>
        <w:t>。</w:t>
      </w:r>
      <w:r>
        <w:rPr>
          <w:rFonts w:hint="eastAsia"/>
        </w:rPr>
        <w:t>文殊使回</w:t>
      </w:r>
      <w:r w:rsidRPr="005C410E">
        <w:rPr>
          <w:rFonts w:hint="eastAsia"/>
          <w:spacing w:val="-180"/>
        </w:rPr>
        <w:t>位</w:t>
      </w:r>
      <w:r w:rsidRPr="005C410E">
        <w:rPr>
          <w:rFonts w:hint="eastAsia"/>
          <w:spacing w:val="-180"/>
          <w:position w:val="22"/>
        </w:rPr>
        <w:t>。</w:t>
      </w:r>
      <w:r>
        <w:rPr>
          <w:rFonts w:hint="eastAsia"/>
        </w:rPr>
        <w:t xml:space="preserve">　鶴神劉勰</w:t>
      </w:r>
      <w:r w:rsidRPr="005C410E">
        <w:rPr>
          <w:rFonts w:hint="eastAsia"/>
          <w:spacing w:val="-180"/>
        </w:rPr>
        <w:t>到</w:t>
      </w:r>
      <w:r w:rsidRPr="005C410E">
        <w:rPr>
          <w:rFonts w:hint="eastAsia"/>
          <w:spacing w:val="-180"/>
          <w:position w:val="22"/>
        </w:rPr>
        <w:t>。</w:t>
      </w:r>
      <w:r>
        <w:rPr>
          <w:rFonts w:hint="eastAsia"/>
        </w:rPr>
        <w:t>寶文不</w:t>
      </w:r>
      <w:r w:rsidRPr="005C410E">
        <w:rPr>
          <w:rFonts w:hint="eastAsia"/>
          <w:spacing w:val="-180"/>
        </w:rPr>
        <w:t>授</w:t>
      </w:r>
      <w:r w:rsidRPr="005C410E">
        <w:rPr>
          <w:rFonts w:hint="eastAsia"/>
          <w:spacing w:val="-180"/>
          <w:position w:val="22"/>
        </w:rPr>
        <w:t>。</w:t>
      </w:r>
      <w:r>
        <w:rPr>
          <w:rFonts w:hint="eastAsia"/>
        </w:rPr>
        <w:t>改在授賜經函午壇同</w:t>
      </w:r>
      <w:r w:rsidRPr="005C410E">
        <w:rPr>
          <w:rFonts w:hint="eastAsia"/>
          <w:spacing w:val="-180"/>
        </w:rPr>
        <w:t>授</w:t>
      </w:r>
      <w:r w:rsidRPr="005C410E">
        <w:rPr>
          <w:rFonts w:hint="eastAsia"/>
          <w:spacing w:val="-180"/>
          <w:position w:val="22"/>
        </w:rPr>
        <w:t>。</w:t>
      </w:r>
      <w:r>
        <w:rPr>
          <w:rFonts w:hint="eastAsia"/>
        </w:rPr>
        <w:t>三度</w:t>
      </w:r>
      <w:r w:rsidRPr="005C410E">
        <w:rPr>
          <w:rFonts w:hint="eastAsia"/>
          <w:spacing w:val="-180"/>
        </w:rPr>
        <w:t>後</w:t>
      </w:r>
      <w:r w:rsidRPr="005C410E">
        <w:rPr>
          <w:rFonts w:hint="eastAsia"/>
          <w:spacing w:val="-180"/>
          <w:position w:val="22"/>
        </w:rPr>
        <w:t>。</w:t>
      </w:r>
      <w:r>
        <w:rPr>
          <w:rFonts w:hint="eastAsia"/>
        </w:rPr>
        <w:t>師來賜</w:t>
      </w:r>
      <w:r w:rsidRPr="005C410E">
        <w:rPr>
          <w:rFonts w:hint="eastAsia"/>
          <w:spacing w:val="-180"/>
        </w:rPr>
        <w:t>像</w:t>
      </w:r>
      <w:r w:rsidRPr="005C410E">
        <w:rPr>
          <w:rFonts w:hint="eastAsia"/>
          <w:spacing w:val="-180"/>
          <w:position w:val="22"/>
        </w:rPr>
        <w:t>。</w:t>
      </w:r>
      <w:r>
        <w:rPr>
          <w:rFonts w:hint="eastAsia"/>
        </w:rPr>
        <w:t>諭先賜默婦名默</w:t>
      </w:r>
      <w:r w:rsidRPr="005C410E">
        <w:rPr>
          <w:rFonts w:hint="eastAsia"/>
          <w:spacing w:val="-180"/>
        </w:rPr>
        <w:t>真</w:t>
      </w:r>
      <w:r w:rsidRPr="005C410E">
        <w:rPr>
          <w:rFonts w:hint="eastAsia"/>
          <w:spacing w:val="-180"/>
          <w:position w:val="22"/>
        </w:rPr>
        <w:t>。</w:t>
      </w:r>
      <w:r>
        <w:rPr>
          <w:rFonts w:hint="eastAsia"/>
        </w:rPr>
        <w:t>福母名慈</w:t>
      </w:r>
      <w:r w:rsidRPr="005C410E">
        <w:rPr>
          <w:rFonts w:hint="eastAsia"/>
          <w:spacing w:val="-180"/>
        </w:rPr>
        <w:t>真</w:t>
      </w:r>
      <w:r w:rsidRPr="005C410E">
        <w:rPr>
          <w:rFonts w:hint="eastAsia"/>
          <w:spacing w:val="-180"/>
          <w:position w:val="22"/>
        </w:rPr>
        <w:t>。</w:t>
      </w:r>
      <w:r>
        <w:rPr>
          <w:rFonts w:hint="eastAsia"/>
        </w:rPr>
        <w:t>婦名福</w:t>
      </w:r>
      <w:r w:rsidRPr="005C410E">
        <w:rPr>
          <w:rFonts w:hint="eastAsia"/>
          <w:spacing w:val="-180"/>
        </w:rPr>
        <w:t>存</w:t>
      </w:r>
      <w:r w:rsidRPr="005C410E">
        <w:rPr>
          <w:rFonts w:hint="eastAsia"/>
          <w:spacing w:val="-180"/>
          <w:position w:val="22"/>
        </w:rPr>
        <w:t>。</w:t>
      </w:r>
      <w:r>
        <w:rPr>
          <w:rFonts w:hint="eastAsia"/>
        </w:rPr>
        <w:t>仁</w:t>
      </w:r>
      <w:r w:rsidRPr="00FA7C13">
        <w:rPr>
          <w:rFonts w:hint="eastAsia"/>
          <w:spacing w:val="60"/>
        </w:rPr>
        <w:t>婦</w:t>
      </w:r>
      <w:r w:rsidRPr="00FA7C13">
        <w:rPr>
          <w:rFonts w:hint="eastAsia"/>
          <w:spacing w:val="20"/>
          <w:position w:val="4"/>
          <w:sz w:val="48"/>
          <w:eastAsianLayout w:id="1718839040" w:combine="1"/>
        </w:rPr>
        <w:t>仁性之婦</w:t>
      </w:r>
      <w:r>
        <w:rPr>
          <w:rFonts w:hint="eastAsia"/>
        </w:rPr>
        <w:t>名仁</w:t>
      </w:r>
      <w:r w:rsidRPr="005C410E">
        <w:rPr>
          <w:rFonts w:hint="eastAsia"/>
          <w:spacing w:val="-180"/>
        </w:rPr>
        <w:t>靜</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r w:rsidR="00FA7C13">
        <w:rPr>
          <w:spacing w:val="-180"/>
          <w:position w:val="22"/>
        </w:rPr>
        <w:br/>
      </w:r>
      <w:r>
        <w:rPr>
          <w:rFonts w:hint="eastAsia"/>
        </w:rPr>
        <w:t>老祖</w:t>
      </w:r>
      <w:r w:rsidRPr="005C410E">
        <w:rPr>
          <w:rFonts w:hint="eastAsia"/>
          <w:spacing w:val="-180"/>
        </w:rPr>
        <w:t>到</w:t>
      </w:r>
      <w:r w:rsidRPr="005C410E">
        <w:rPr>
          <w:rFonts w:hint="eastAsia"/>
          <w:spacing w:val="-180"/>
          <w:position w:val="22"/>
        </w:rPr>
        <w:t>。</w:t>
      </w:r>
      <w:r>
        <w:rPr>
          <w:rFonts w:hint="eastAsia"/>
        </w:rPr>
        <w:t>去盤退水進紙賜</w:t>
      </w:r>
      <w:r w:rsidRPr="005C410E">
        <w:rPr>
          <w:rFonts w:hint="eastAsia"/>
          <w:spacing w:val="-180"/>
        </w:rPr>
        <w:t>像</w:t>
      </w:r>
      <w:r w:rsidRPr="005C410E">
        <w:rPr>
          <w:rFonts w:hint="eastAsia"/>
          <w:spacing w:val="-180"/>
          <w:position w:val="22"/>
        </w:rPr>
        <w:t>。</w:t>
      </w:r>
      <w:r>
        <w:rPr>
          <w:rFonts w:hint="eastAsia"/>
        </w:rPr>
        <w:t>即表送諸</w:t>
      </w:r>
      <w:r w:rsidRPr="005C410E">
        <w:rPr>
          <w:rFonts w:hint="eastAsia"/>
          <w:spacing w:val="-180"/>
        </w:rPr>
        <w:t>神</w:t>
      </w:r>
      <w:r w:rsidRPr="005C410E">
        <w:rPr>
          <w:rFonts w:hint="eastAsia"/>
          <w:spacing w:val="-180"/>
          <w:position w:val="22"/>
        </w:rPr>
        <w:t>。</w:t>
      </w:r>
      <w:r>
        <w:rPr>
          <w:rFonts w:hint="eastAsia"/>
        </w:rPr>
        <w:t>退</w:t>
      </w:r>
      <w:r w:rsidRPr="005C410E">
        <w:rPr>
          <w:rFonts w:hint="eastAsia"/>
          <w:spacing w:val="-180"/>
        </w:rPr>
        <w:t>沙</w:t>
      </w:r>
      <w:r w:rsidRPr="005C410E">
        <w:rPr>
          <w:rFonts w:hint="eastAsia"/>
          <w:spacing w:val="-180"/>
          <w:position w:val="22"/>
        </w:rPr>
        <w:t>。</w:t>
      </w:r>
      <w:r>
        <w:rPr>
          <w:rFonts w:hint="eastAsia"/>
        </w:rPr>
        <w:t>有無塵爾母</w:t>
      </w:r>
      <w:r w:rsidRPr="005C410E">
        <w:rPr>
          <w:rFonts w:hint="eastAsia"/>
          <w:spacing w:val="-180"/>
        </w:rPr>
        <w:t>像</w:t>
      </w:r>
      <w:r w:rsidRPr="00126D6D">
        <w:rPr>
          <w:rFonts w:hint="eastAsia"/>
          <w:spacing w:val="-100"/>
          <w:position w:val="22"/>
        </w:rPr>
        <w:t>。</w:t>
      </w:r>
      <w:r w:rsidRPr="00126D6D">
        <w:rPr>
          <w:rFonts w:hint="eastAsia"/>
          <w:position w:val="4"/>
          <w:sz w:val="48"/>
          <w:eastAsianLayout w:id="1718839040" w:combine="1"/>
        </w:rPr>
        <w:t>無塵是善源之母</w:t>
      </w:r>
      <w:r>
        <w:rPr>
          <w:rFonts w:hint="eastAsia"/>
        </w:rPr>
        <w:t>默慈</w:t>
      </w:r>
      <w:r w:rsidRPr="005C410E">
        <w:rPr>
          <w:rFonts w:hint="eastAsia"/>
          <w:spacing w:val="-180"/>
        </w:rPr>
        <w:t>像</w:t>
      </w:r>
      <w:r w:rsidRPr="005C410E">
        <w:rPr>
          <w:rFonts w:hint="eastAsia"/>
          <w:spacing w:val="-180"/>
          <w:position w:val="22"/>
        </w:rPr>
        <w:t>。</w:t>
      </w:r>
      <w:r>
        <w:rPr>
          <w:rFonts w:hint="eastAsia"/>
        </w:rPr>
        <w:t>因智子孝思有</w:t>
      </w:r>
      <w:r w:rsidRPr="005C410E">
        <w:rPr>
          <w:rFonts w:hint="eastAsia"/>
          <w:spacing w:val="-180"/>
        </w:rPr>
        <w:t>叩</w:t>
      </w:r>
      <w:r w:rsidRPr="005C410E">
        <w:rPr>
          <w:rFonts w:hint="eastAsia"/>
          <w:spacing w:val="-180"/>
          <w:position w:val="22"/>
        </w:rPr>
        <w:t>。</w:t>
      </w:r>
      <w:r>
        <w:rPr>
          <w:rFonts w:hint="eastAsia"/>
        </w:rPr>
        <w:t>智子領</w:t>
      </w:r>
      <w:r w:rsidRPr="005C410E">
        <w:rPr>
          <w:rFonts w:hint="eastAsia"/>
          <w:spacing w:val="-180"/>
        </w:rPr>
        <w:t>之</w:t>
      </w:r>
      <w:r w:rsidRPr="005C410E">
        <w:rPr>
          <w:rFonts w:hint="eastAsia"/>
          <w:spacing w:val="-180"/>
          <w:position w:val="22"/>
        </w:rPr>
        <w:t>。</w:t>
      </w:r>
      <w:r>
        <w:rPr>
          <w:rFonts w:hint="eastAsia"/>
        </w:rPr>
        <w:t>以奉爾母供</w:t>
      </w:r>
      <w:r w:rsidRPr="005C410E">
        <w:rPr>
          <w:rFonts w:hint="eastAsia"/>
          <w:spacing w:val="-180"/>
        </w:rPr>
        <w:t>奉</w:t>
      </w:r>
      <w:r w:rsidRPr="005C410E">
        <w:rPr>
          <w:rFonts w:hint="eastAsia"/>
          <w:spacing w:val="-180"/>
          <w:position w:val="22"/>
        </w:rPr>
        <w:t>。</w:t>
      </w:r>
      <w:r>
        <w:rPr>
          <w:rFonts w:hint="eastAsia"/>
        </w:rPr>
        <w:t>福母分</w:t>
      </w:r>
      <w:r w:rsidRPr="005C410E">
        <w:rPr>
          <w:rFonts w:hint="eastAsia"/>
          <w:spacing w:val="-180"/>
        </w:rPr>
        <w:t>像</w:t>
      </w:r>
      <w:r w:rsidRPr="005C410E">
        <w:rPr>
          <w:rFonts w:hint="eastAsia"/>
          <w:spacing w:val="-180"/>
          <w:position w:val="22"/>
        </w:rPr>
        <w:t>。</w:t>
      </w:r>
      <w:r>
        <w:rPr>
          <w:rFonts w:hint="eastAsia"/>
        </w:rPr>
        <w:t>孝忱所</w:t>
      </w:r>
      <w:r w:rsidRPr="005C410E">
        <w:rPr>
          <w:rFonts w:hint="eastAsia"/>
          <w:spacing w:val="-180"/>
        </w:rPr>
        <w:t>感</w:t>
      </w:r>
      <w:r w:rsidRPr="005C410E">
        <w:rPr>
          <w:rFonts w:hint="eastAsia"/>
          <w:spacing w:val="-180"/>
          <w:position w:val="22"/>
        </w:rPr>
        <w:t>。</w:t>
      </w:r>
      <w:r>
        <w:rPr>
          <w:rFonts w:hint="eastAsia"/>
        </w:rPr>
        <w:t>又賜專</w:t>
      </w:r>
      <w:r w:rsidRPr="005C410E">
        <w:rPr>
          <w:rFonts w:hint="eastAsia"/>
          <w:spacing w:val="-180"/>
        </w:rPr>
        <w:t>像</w:t>
      </w:r>
      <w:r w:rsidRPr="005C410E">
        <w:rPr>
          <w:rFonts w:hint="eastAsia"/>
          <w:spacing w:val="-180"/>
          <w:position w:val="22"/>
        </w:rPr>
        <w:t>。</w:t>
      </w:r>
      <w:r>
        <w:rPr>
          <w:rFonts w:hint="eastAsia"/>
        </w:rPr>
        <w:t>全家寶</w:t>
      </w:r>
      <w:r w:rsidRPr="005C410E">
        <w:rPr>
          <w:rFonts w:hint="eastAsia"/>
          <w:spacing w:val="-180"/>
        </w:rPr>
        <w:t>之</w:t>
      </w:r>
      <w:r w:rsidRPr="00E557B4">
        <w:rPr>
          <w:rFonts w:hint="eastAsia"/>
          <w:spacing w:val="-100"/>
          <w:position w:val="22"/>
        </w:rPr>
        <w:t>。</w:t>
      </w:r>
      <w:r w:rsidR="00E557B4" w:rsidRPr="00E557B4">
        <w:rPr>
          <w:rFonts w:hint="eastAsia"/>
          <w:color w:val="FF0000"/>
          <w:position w:val="4"/>
          <w:sz w:val="48"/>
          <w:eastAsianLayout w:id="1718839040" w:combine="1"/>
        </w:rPr>
        <w:t>福緣</w:t>
      </w:r>
      <w:r w:rsidR="00E557B4" w:rsidRPr="00E557B4">
        <w:rPr>
          <w:color w:val="FF0000"/>
          <w:position w:val="4"/>
          <w:sz w:val="48"/>
          <w:eastAsianLayout w:id="1718839040" w:combine="1"/>
        </w:rPr>
        <w:br/>
      </w:r>
      <w:r w:rsidR="00E557B4" w:rsidRPr="00E557B4">
        <w:rPr>
          <w:rFonts w:hint="eastAsia"/>
          <w:color w:val="FF0000"/>
          <w:position w:val="4"/>
          <w:sz w:val="48"/>
          <w:eastAsianLayout w:id="1718839040" w:combine="1"/>
        </w:rPr>
        <w:t>之婦得獲賜像賜名。又蒙上及老母已屬仰渥</w:t>
      </w:r>
      <w:r w:rsidR="00E557B4" w:rsidRPr="00E557B4">
        <w:rPr>
          <w:color w:val="FF0000"/>
          <w:position w:val="4"/>
          <w:sz w:val="48"/>
          <w:eastAsianLayout w:id="1718839040" w:combine="1"/>
        </w:rPr>
        <w:t xml:space="preserve">　</w:t>
      </w:r>
      <w:r w:rsidR="00E557B4" w:rsidRPr="00E557B4">
        <w:rPr>
          <w:rFonts w:hint="eastAsia"/>
          <w:color w:val="FF0000"/>
          <w:position w:val="4"/>
          <w:sz w:val="48"/>
          <w:eastAsianLayout w:id="1718839040" w:combine="1"/>
        </w:rPr>
        <w:t>聖恩。今又加賜專像使全家寶之。</w:t>
      </w:r>
      <w:r w:rsidR="00E557B4" w:rsidRPr="00E557B4">
        <w:rPr>
          <w:color w:val="FF0000"/>
          <w:position w:val="4"/>
          <w:sz w:val="48"/>
          <w:eastAsianLayout w:id="1718839040" w:combine="1"/>
        </w:rPr>
        <w:t xml:space="preserve">　</w:t>
      </w:r>
      <w:r w:rsidR="00E557B4" w:rsidRPr="00E557B4">
        <w:rPr>
          <w:rFonts w:hint="eastAsia"/>
          <w:color w:val="FF0000"/>
          <w:position w:val="4"/>
          <w:sz w:val="48"/>
          <w:eastAsianLayout w:id="1718839040" w:combine="1"/>
        </w:rPr>
        <w:t>天恩高厚有加無已。真令人感激涕零。圖報無極矣。</w:t>
      </w:r>
      <w:r w:rsidR="00E557B4">
        <w:rPr>
          <w:rFonts w:hint="eastAsia"/>
        </w:rPr>
        <w:t>香</w:t>
      </w:r>
      <w:r>
        <w:rPr>
          <w:rFonts w:hint="eastAsia"/>
        </w:rPr>
        <w:t>火亦不可</w:t>
      </w:r>
      <w:r w:rsidRPr="005C410E">
        <w:rPr>
          <w:rFonts w:hint="eastAsia"/>
          <w:spacing w:val="-180"/>
        </w:rPr>
        <w:t>缺</w:t>
      </w:r>
      <w:r w:rsidRPr="005C410E">
        <w:rPr>
          <w:rFonts w:hint="eastAsia"/>
          <w:spacing w:val="-180"/>
          <w:position w:val="22"/>
        </w:rPr>
        <w:t>。</w:t>
      </w:r>
      <w:r>
        <w:rPr>
          <w:rFonts w:hint="eastAsia"/>
        </w:rPr>
        <w:t>退沙賜無塵</w:t>
      </w:r>
      <w:r w:rsidRPr="005C410E">
        <w:rPr>
          <w:rFonts w:hint="eastAsia"/>
          <w:spacing w:val="-180"/>
        </w:rPr>
        <w:t>像</w:t>
      </w:r>
      <w:r w:rsidRPr="005C410E">
        <w:rPr>
          <w:rFonts w:hint="eastAsia"/>
          <w:spacing w:val="-180"/>
          <w:position w:val="22"/>
        </w:rPr>
        <w:t>。</w:t>
      </w:r>
      <w:r>
        <w:rPr>
          <w:rFonts w:hint="eastAsia"/>
        </w:rPr>
        <w:t>潔子嬰子亦准為母所</w:t>
      </w:r>
      <w:r w:rsidRPr="005C410E">
        <w:rPr>
          <w:rFonts w:hint="eastAsia"/>
          <w:spacing w:val="-180"/>
        </w:rPr>
        <w:t>請</w:t>
      </w:r>
      <w:r w:rsidRPr="005C410E">
        <w:rPr>
          <w:rFonts w:hint="eastAsia"/>
          <w:spacing w:val="-180"/>
          <w:position w:val="22"/>
        </w:rPr>
        <w:t>。</w:t>
      </w:r>
      <w:r>
        <w:rPr>
          <w:rFonts w:hint="eastAsia"/>
        </w:rPr>
        <w:t>嬰母賜名慈</w:t>
      </w:r>
      <w:r w:rsidRPr="005C410E">
        <w:rPr>
          <w:rFonts w:hint="eastAsia"/>
          <w:spacing w:val="-180"/>
        </w:rPr>
        <w:t>源</w:t>
      </w:r>
      <w:r w:rsidRPr="005C410E">
        <w:rPr>
          <w:rFonts w:hint="eastAsia"/>
          <w:spacing w:val="-180"/>
          <w:position w:val="22"/>
        </w:rPr>
        <w:t>。</w:t>
      </w:r>
      <w:r>
        <w:rPr>
          <w:rFonts w:hint="eastAsia"/>
        </w:rPr>
        <w:t>秋子之母前生有法名淨</w:t>
      </w:r>
      <w:r w:rsidRPr="005C410E">
        <w:rPr>
          <w:rFonts w:hint="eastAsia"/>
          <w:spacing w:val="-180"/>
        </w:rPr>
        <w:t>慈</w:t>
      </w:r>
      <w:r w:rsidRPr="005C410E">
        <w:rPr>
          <w:rFonts w:hint="eastAsia"/>
          <w:spacing w:val="-180"/>
          <w:position w:val="22"/>
        </w:rPr>
        <w:t>。</w:t>
      </w:r>
      <w:r>
        <w:rPr>
          <w:rFonts w:hint="eastAsia"/>
        </w:rPr>
        <w:t>准</w:t>
      </w:r>
      <w:r w:rsidRPr="005C410E">
        <w:rPr>
          <w:rFonts w:hint="eastAsia"/>
          <w:spacing w:val="-180"/>
        </w:rPr>
        <w:t>賜</w:t>
      </w:r>
      <w:r w:rsidRPr="005C410E">
        <w:rPr>
          <w:rFonts w:hint="eastAsia"/>
          <w:spacing w:val="-180"/>
          <w:position w:val="22"/>
        </w:rPr>
        <w:t>。</w:t>
      </w:r>
      <w:r>
        <w:rPr>
          <w:rFonts w:hint="eastAsia"/>
        </w:rPr>
        <w:t>解子心</w:t>
      </w:r>
      <w:r w:rsidRPr="005C410E">
        <w:rPr>
          <w:rFonts w:hint="eastAsia"/>
          <w:spacing w:val="-180"/>
        </w:rPr>
        <w:t>叩</w:t>
      </w:r>
      <w:r w:rsidRPr="005C410E">
        <w:rPr>
          <w:rFonts w:hint="eastAsia"/>
          <w:spacing w:val="-180"/>
          <w:position w:val="22"/>
        </w:rPr>
        <w:t>。</w:t>
      </w:r>
      <w:r>
        <w:rPr>
          <w:rFonts w:hint="eastAsia"/>
        </w:rPr>
        <w:t>亦准賜性</w:t>
      </w:r>
      <w:r w:rsidRPr="005C410E">
        <w:rPr>
          <w:rFonts w:hint="eastAsia"/>
          <w:spacing w:val="-180"/>
        </w:rPr>
        <w:t>慈</w:t>
      </w:r>
      <w:r w:rsidRPr="005C410E">
        <w:rPr>
          <w:rFonts w:hint="eastAsia"/>
          <w:spacing w:val="-180"/>
          <w:position w:val="22"/>
        </w:rPr>
        <w:t>。</w:t>
      </w:r>
      <w:r>
        <w:rPr>
          <w:rFonts w:hint="eastAsia"/>
        </w:rPr>
        <w:t>退</w:t>
      </w:r>
      <w:r w:rsidRPr="005C410E">
        <w:rPr>
          <w:rFonts w:hint="eastAsia"/>
          <w:spacing w:val="-180"/>
        </w:rPr>
        <w:t>沙</w:t>
      </w:r>
      <w:r w:rsidRPr="005C410E">
        <w:rPr>
          <w:rFonts w:hint="eastAsia"/>
          <w:spacing w:val="-180"/>
          <w:position w:val="22"/>
        </w:rPr>
        <w:t>。</w:t>
      </w:r>
      <w:r>
        <w:rPr>
          <w:rFonts w:hint="eastAsia"/>
        </w:rPr>
        <w:t>賜</w:t>
      </w:r>
      <w:r w:rsidRPr="005C410E">
        <w:rPr>
          <w:rFonts w:hint="eastAsia"/>
          <w:spacing w:val="-180"/>
        </w:rPr>
        <w:t>像</w:t>
      </w:r>
      <w:r w:rsidRPr="005C410E">
        <w:rPr>
          <w:rFonts w:hint="eastAsia"/>
          <w:spacing w:val="-180"/>
          <w:position w:val="22"/>
        </w:rPr>
        <w:t>。</w:t>
      </w:r>
    </w:p>
    <w:p w:rsidR="00BB1D43" w:rsidRDefault="00BB1D43" w:rsidP="004535BC">
      <w:pPr>
        <w:pStyle w:val="a9"/>
      </w:pPr>
      <w:r>
        <w:rPr>
          <w:rFonts w:hint="eastAsia"/>
        </w:rPr>
        <w:t>十二月二十一日壬辰福緣壇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lastRenderedPageBreak/>
        <w:t>老祖</w:t>
      </w:r>
      <w:r w:rsidRPr="005C410E">
        <w:rPr>
          <w:rFonts w:hint="eastAsia"/>
          <w:spacing w:val="-180"/>
        </w:rPr>
        <w:t>到</w:t>
      </w:r>
      <w:r w:rsidRPr="005C410E">
        <w:rPr>
          <w:rFonts w:hint="eastAsia"/>
          <w:spacing w:val="-180"/>
          <w:position w:val="22"/>
        </w:rPr>
        <w:t>。</w:t>
      </w:r>
      <w:r>
        <w:rPr>
          <w:rFonts w:hint="eastAsia"/>
        </w:rPr>
        <w:t>前寶經幕閉日俱表</w:t>
      </w:r>
      <w:r w:rsidRPr="005C410E">
        <w:rPr>
          <w:rFonts w:hint="eastAsia"/>
          <w:spacing w:val="-180"/>
        </w:rPr>
        <w:t>元</w:t>
      </w:r>
      <w:r w:rsidRPr="005C410E">
        <w:rPr>
          <w:rFonts w:hint="eastAsia"/>
          <w:spacing w:val="-180"/>
          <w:position w:val="22"/>
        </w:rPr>
        <w:t>。</w:t>
      </w:r>
      <w:r>
        <w:rPr>
          <w:rFonts w:hint="eastAsia"/>
        </w:rPr>
        <w:t>復與經</w:t>
      </w:r>
      <w:r w:rsidRPr="00126D6D">
        <w:rPr>
          <w:rFonts w:hint="eastAsia"/>
          <w:position w:val="4"/>
          <w:sz w:val="48"/>
          <w:eastAsianLayout w:id="1718839040" w:combine="1"/>
        </w:rPr>
        <w:t>初表初表者是傳經經文在表上所錄之經也。</w:t>
      </w:r>
      <w:r>
        <w:rPr>
          <w:rFonts w:hint="eastAsia"/>
        </w:rPr>
        <w:t>圖說同</w:t>
      </w:r>
      <w:r w:rsidRPr="005C410E">
        <w:rPr>
          <w:rFonts w:hint="eastAsia"/>
          <w:spacing w:val="-180"/>
        </w:rPr>
        <w:t>元</w:t>
      </w:r>
      <w:r w:rsidRPr="005C410E">
        <w:rPr>
          <w:rFonts w:hint="eastAsia"/>
          <w:spacing w:val="-180"/>
          <w:position w:val="22"/>
        </w:rPr>
        <w:t>。</w:t>
      </w:r>
      <w:r>
        <w:rPr>
          <w:rFonts w:hint="eastAsia"/>
        </w:rPr>
        <w:t>皆在春日授畢經後行</w:t>
      </w:r>
      <w:r w:rsidRPr="005C410E">
        <w:rPr>
          <w:rFonts w:hint="eastAsia"/>
          <w:spacing w:val="-180"/>
        </w:rPr>
        <w:t>之</w:t>
      </w:r>
      <w:r w:rsidRPr="005C410E">
        <w:rPr>
          <w:rFonts w:hint="eastAsia"/>
          <w:spacing w:val="-180"/>
          <w:position w:val="22"/>
        </w:rPr>
        <w:t>。</w:t>
      </w:r>
      <w:r>
        <w:rPr>
          <w:rFonts w:hint="eastAsia"/>
        </w:rPr>
        <w:t>經</w:t>
      </w:r>
      <w:r w:rsidRPr="005C410E">
        <w:rPr>
          <w:rFonts w:hint="eastAsia"/>
          <w:spacing w:val="-180"/>
        </w:rPr>
        <w:t>則</w:t>
      </w:r>
      <w:r w:rsidRPr="005C410E">
        <w:rPr>
          <w:rFonts w:hint="eastAsia"/>
          <w:spacing w:val="-180"/>
          <w:position w:val="22"/>
        </w:rPr>
        <w:t>。</w:t>
      </w:r>
      <w:r>
        <w:rPr>
          <w:rFonts w:hint="eastAsia"/>
        </w:rPr>
        <w:t>人日特壇定</w:t>
      </w:r>
      <w:r w:rsidRPr="005C410E">
        <w:rPr>
          <w:rFonts w:hint="eastAsia"/>
          <w:spacing w:val="-180"/>
        </w:rPr>
        <w:t>之</w:t>
      </w:r>
      <w:r w:rsidRPr="005C410E">
        <w:rPr>
          <w:rFonts w:hint="eastAsia"/>
          <w:spacing w:val="-180"/>
          <w:position w:val="22"/>
        </w:rPr>
        <w:t>。</w:t>
      </w:r>
      <w:r>
        <w:rPr>
          <w:rFonts w:hint="eastAsia"/>
        </w:rPr>
        <w:t>退沙開</w:t>
      </w:r>
      <w:r w:rsidRPr="005C410E">
        <w:rPr>
          <w:rFonts w:hint="eastAsia"/>
          <w:spacing w:val="-180"/>
        </w:rPr>
        <w:t>幕</w:t>
      </w:r>
      <w:r w:rsidRPr="005C410E">
        <w:rPr>
          <w:rFonts w:hint="eastAsia"/>
          <w:spacing w:val="-180"/>
          <w:position w:val="22"/>
        </w:rPr>
        <w:t>。</w:t>
      </w:r>
      <w:r>
        <w:rPr>
          <w:rFonts w:hint="eastAsia"/>
        </w:rPr>
        <w:t>前鎮經三</w:t>
      </w:r>
      <w:r w:rsidRPr="005C410E">
        <w:rPr>
          <w:rFonts w:hint="eastAsia"/>
          <w:spacing w:val="-180"/>
        </w:rPr>
        <w:t>寶</w:t>
      </w:r>
      <w:r w:rsidRPr="00FA7C13">
        <w:rPr>
          <w:rFonts w:hint="eastAsia"/>
          <w:spacing w:val="-100"/>
          <w:position w:val="22"/>
        </w:rPr>
        <w:t>。</w:t>
      </w:r>
      <w:r w:rsidRPr="00FA7C13">
        <w:rPr>
          <w:rFonts w:hint="eastAsia"/>
          <w:spacing w:val="20"/>
          <w:position w:val="4"/>
          <w:sz w:val="48"/>
          <w:eastAsianLayout w:id="1718839040" w:combine="1"/>
        </w:rPr>
        <w:t>皆前寶也</w:t>
      </w:r>
      <w:r w:rsidR="00FA7C13" w:rsidRPr="00FA7C13">
        <w:rPr>
          <w:spacing w:val="20"/>
          <w:position w:val="4"/>
          <w:sz w:val="6"/>
        </w:rPr>
        <w:t xml:space="preserve"> </w:t>
      </w:r>
      <w:r w:rsidR="008907FD" w:rsidRPr="00FA7C13">
        <w:rPr>
          <w:rFonts w:hint="eastAsia"/>
          <w:spacing w:val="40"/>
        </w:rPr>
        <w:t>○</w:t>
      </w:r>
      <w:r w:rsidRPr="00126D6D">
        <w:rPr>
          <w:rFonts w:hint="eastAsia"/>
          <w:position w:val="4"/>
          <w:sz w:val="48"/>
          <w:eastAsianLayout w:id="1718839040" w:combine="1"/>
        </w:rPr>
        <w:t>乩注</w:t>
      </w:r>
      <w:r>
        <w:rPr>
          <w:rFonts w:hint="eastAsia"/>
        </w:rPr>
        <w:t>不</w:t>
      </w:r>
      <w:r w:rsidRPr="005C410E">
        <w:rPr>
          <w:rFonts w:hint="eastAsia"/>
          <w:spacing w:val="-180"/>
        </w:rPr>
        <w:t>留</w:t>
      </w:r>
      <w:r w:rsidRPr="005C410E">
        <w:rPr>
          <w:rFonts w:hint="eastAsia"/>
          <w:spacing w:val="-180"/>
          <w:position w:val="22"/>
        </w:rPr>
        <w:t>。</w:t>
      </w:r>
      <w:r>
        <w:rPr>
          <w:rFonts w:hint="eastAsia"/>
        </w:rPr>
        <w:t>閉幕時</w:t>
      </w:r>
      <w:r w:rsidRPr="005C410E">
        <w:rPr>
          <w:rFonts w:hint="eastAsia"/>
          <w:spacing w:val="-180"/>
        </w:rPr>
        <w:t>元</w:t>
      </w:r>
      <w:r w:rsidRPr="005C410E">
        <w:rPr>
          <w:rFonts w:hint="eastAsia"/>
          <w:spacing w:val="-180"/>
          <w:position w:val="22"/>
        </w:rPr>
        <w:t>。</w:t>
      </w:r>
      <w:r>
        <w:rPr>
          <w:rFonts w:hint="eastAsia"/>
        </w:rPr>
        <w:t>進紙</w:t>
      </w:r>
      <w:r w:rsidRPr="005C410E">
        <w:rPr>
          <w:rFonts w:hint="eastAsia"/>
          <w:spacing w:val="-180"/>
        </w:rPr>
        <w:t>筆</w:t>
      </w:r>
      <w:r w:rsidRPr="005C410E">
        <w:rPr>
          <w:rFonts w:hint="eastAsia"/>
          <w:spacing w:val="-180"/>
          <w:position w:val="22"/>
        </w:rPr>
        <w:t>。</w:t>
      </w:r>
      <w:r>
        <w:rPr>
          <w:rFonts w:hint="eastAsia"/>
        </w:rPr>
        <w:t>中畫</w:t>
      </w:r>
      <w:r w:rsidR="008907FD">
        <w:rPr>
          <w:rFonts w:hint="eastAsia"/>
        </w:rPr>
        <w:t>○</w:t>
      </w:r>
      <w:r>
        <w:rPr>
          <w:rFonts w:hint="eastAsia"/>
        </w:rPr>
        <w:t>前紙圖仍畫</w:t>
      </w:r>
      <w:r w:rsidR="00126D6D" w:rsidRPr="00E3189E">
        <w:rPr>
          <w:rFonts w:hint="eastAsia"/>
          <w:color w:val="FF0000"/>
          <w:position w:val="4"/>
          <w:sz w:val="48"/>
          <w:eastAsianLayout w:id="1718839040" w:combine="1"/>
        </w:rPr>
        <w:t>三六</w:t>
      </w:r>
      <w:r>
        <w:rPr>
          <w:rFonts w:hint="eastAsia"/>
        </w:rPr>
        <w:t>中</w:t>
      </w:r>
      <w:r w:rsidR="008907FD" w:rsidRPr="00FA7C13">
        <w:rPr>
          <w:rFonts w:hint="eastAsia"/>
          <w:color w:val="FF0000"/>
        </w:rPr>
        <w:t>○</w:t>
      </w:r>
      <w:r>
        <w:rPr>
          <w:rFonts w:hint="eastAsia"/>
        </w:rPr>
        <w:t>愈圓愈</w:t>
      </w:r>
      <w:r w:rsidRPr="005C410E">
        <w:rPr>
          <w:rFonts w:hint="eastAsia"/>
          <w:spacing w:val="-180"/>
        </w:rPr>
        <w:t>佳</w:t>
      </w:r>
      <w:r w:rsidRPr="005C410E">
        <w:rPr>
          <w:rFonts w:hint="eastAsia"/>
          <w:spacing w:val="-180"/>
          <w:position w:val="22"/>
        </w:rPr>
        <w:t>。</w:t>
      </w:r>
      <w:r>
        <w:rPr>
          <w:rFonts w:hint="eastAsia"/>
        </w:rPr>
        <w:t>單線不必如圓</w:t>
      </w:r>
      <w:r w:rsidRPr="005C410E">
        <w:rPr>
          <w:rFonts w:hint="eastAsia"/>
          <w:spacing w:val="-180"/>
        </w:rPr>
        <w:t>式</w:t>
      </w:r>
      <w:r w:rsidRPr="005C410E">
        <w:rPr>
          <w:rFonts w:hint="eastAsia"/>
          <w:spacing w:val="-180"/>
          <w:position w:val="22"/>
        </w:rPr>
        <w:t>。</w:t>
      </w:r>
      <w:r>
        <w:rPr>
          <w:rFonts w:hint="eastAsia"/>
        </w:rPr>
        <w:t>修子可畫則</w:t>
      </w:r>
      <w:r w:rsidRPr="005C410E">
        <w:rPr>
          <w:rFonts w:hint="eastAsia"/>
          <w:spacing w:val="-180"/>
        </w:rPr>
        <w:t>畫</w:t>
      </w:r>
      <w:r w:rsidRPr="005C410E">
        <w:rPr>
          <w:rFonts w:hint="eastAsia"/>
          <w:spacing w:val="-180"/>
          <w:position w:val="22"/>
        </w:rPr>
        <w:t>。</w:t>
      </w:r>
      <w:r>
        <w:rPr>
          <w:rFonts w:hint="eastAsia"/>
        </w:rPr>
        <w:t>後頁自書印方弟子</w:t>
      </w:r>
      <w:r w:rsidR="008907FD">
        <w:rPr>
          <w:rFonts w:hint="eastAsia"/>
        </w:rPr>
        <w:t>○○</w:t>
      </w:r>
      <w:r>
        <w:rPr>
          <w:rFonts w:hint="eastAsia"/>
        </w:rPr>
        <w:t>薰沐恭</w:t>
      </w:r>
      <w:r w:rsidRPr="005C410E">
        <w:rPr>
          <w:rFonts w:hint="eastAsia"/>
          <w:spacing w:val="-180"/>
        </w:rPr>
        <w:t>遵</w:t>
      </w:r>
      <w:r w:rsidRPr="005C410E">
        <w:rPr>
          <w:rFonts w:hint="eastAsia"/>
          <w:spacing w:val="-180"/>
          <w:position w:val="22"/>
        </w:rPr>
        <w:t>。</w:t>
      </w:r>
      <w:r>
        <w:rPr>
          <w:rFonts w:hint="eastAsia"/>
        </w:rPr>
        <w:t>正</w:t>
      </w:r>
      <w:r w:rsidRPr="005C410E">
        <w:rPr>
          <w:rFonts w:hint="eastAsia"/>
          <w:spacing w:val="-180"/>
        </w:rPr>
        <w:t>戒</w:t>
      </w:r>
      <w:r w:rsidRPr="005C410E">
        <w:rPr>
          <w:rFonts w:hint="eastAsia"/>
          <w:spacing w:val="-180"/>
          <w:position w:val="22"/>
        </w:rPr>
        <w:t>。</w:t>
      </w:r>
      <w:r>
        <w:rPr>
          <w:rFonts w:hint="eastAsia"/>
        </w:rPr>
        <w:t>上古戒</w:t>
      </w:r>
      <w:r w:rsidRPr="005C410E">
        <w:rPr>
          <w:rFonts w:hint="eastAsia"/>
          <w:spacing w:val="-180"/>
        </w:rPr>
        <w:t>字</w:t>
      </w:r>
      <w:r w:rsidRPr="005C410E">
        <w:rPr>
          <w:rFonts w:hint="eastAsia"/>
          <w:spacing w:val="-180"/>
          <w:position w:val="22"/>
        </w:rPr>
        <w:t>。</w:t>
      </w:r>
      <w:r>
        <w:rPr>
          <w:rFonts w:hint="eastAsia"/>
        </w:rPr>
        <w:t>線要圓稱平</w:t>
      </w:r>
      <w:r w:rsidRPr="005C410E">
        <w:rPr>
          <w:rFonts w:hint="eastAsia"/>
          <w:spacing w:val="-180"/>
        </w:rPr>
        <w:t>勻</w:t>
      </w:r>
      <w:r w:rsidRPr="005C410E">
        <w:rPr>
          <w:rFonts w:hint="eastAsia"/>
          <w:spacing w:val="-180"/>
          <w:position w:val="22"/>
        </w:rPr>
        <w:t>。</w:t>
      </w:r>
      <w:r>
        <w:rPr>
          <w:rFonts w:hint="eastAsia"/>
        </w:rPr>
        <w:t>戒加言</w:t>
      </w:r>
      <w:r w:rsidRPr="005C410E">
        <w:rPr>
          <w:rFonts w:hint="eastAsia"/>
          <w:spacing w:val="-180"/>
        </w:rPr>
        <w:t>旁</w:t>
      </w:r>
      <w:r w:rsidRPr="005C410E">
        <w:rPr>
          <w:rFonts w:hint="eastAsia"/>
          <w:spacing w:val="-180"/>
          <w:position w:val="22"/>
        </w:rPr>
        <w:t>。</w:t>
      </w:r>
      <w:r>
        <w:rPr>
          <w:rFonts w:hint="eastAsia"/>
        </w:rPr>
        <w:t>行次末行頂用</w:t>
      </w:r>
      <w:r w:rsidR="005E7F74" w:rsidRPr="005E7F74">
        <w:rPr>
          <w:rFonts w:ascii="TYSymbols" w:eastAsia="TYSymbols" w:hAnsi="TYSymbols"/>
          <w:color w:val="FF0000"/>
        </w:rPr>
        <w:t>󾒚󾒛</w:t>
      </w:r>
      <w:r>
        <w:rPr>
          <w:rFonts w:hint="eastAsia"/>
        </w:rPr>
        <w:t>檀</w:t>
      </w:r>
      <w:r w:rsidRPr="005C410E">
        <w:rPr>
          <w:rFonts w:hint="eastAsia"/>
          <w:spacing w:val="-180"/>
        </w:rPr>
        <w:t>印</w:t>
      </w:r>
      <w:r w:rsidRPr="005C410E">
        <w:rPr>
          <w:rFonts w:hint="eastAsia"/>
          <w:spacing w:val="-180"/>
          <w:position w:val="22"/>
        </w:rPr>
        <w:t>。</w:t>
      </w:r>
      <w:r>
        <w:rPr>
          <w:rFonts w:hint="eastAsia"/>
        </w:rPr>
        <w:t>速繕上</w:t>
      </w:r>
      <w:r w:rsidRPr="005C410E">
        <w:rPr>
          <w:rFonts w:hint="eastAsia"/>
          <w:spacing w:val="-180"/>
        </w:rPr>
        <w:t>石</w:t>
      </w:r>
      <w:r w:rsidRPr="005C410E">
        <w:rPr>
          <w:rFonts w:hint="eastAsia"/>
          <w:spacing w:val="-180"/>
          <w:position w:val="22"/>
        </w:rPr>
        <w:t>。</w:t>
      </w:r>
      <w:r>
        <w:rPr>
          <w:rFonts w:hint="eastAsia"/>
        </w:rPr>
        <w:t>明日銘</w:t>
      </w:r>
      <w:r w:rsidRPr="005C410E">
        <w:rPr>
          <w:rFonts w:hint="eastAsia"/>
          <w:spacing w:val="-180"/>
        </w:rPr>
        <w:t>壇</w:t>
      </w:r>
      <w:r w:rsidRPr="005C410E">
        <w:rPr>
          <w:rFonts w:hint="eastAsia"/>
          <w:spacing w:val="-180"/>
          <w:position w:val="22"/>
        </w:rPr>
        <w:t>。</w:t>
      </w:r>
      <w:r>
        <w:rPr>
          <w:rFonts w:hint="eastAsia"/>
        </w:rPr>
        <w:t>尚有文</w:t>
      </w:r>
      <w:r w:rsidRPr="005C410E">
        <w:rPr>
          <w:rFonts w:hint="eastAsia"/>
          <w:spacing w:val="-180"/>
        </w:rPr>
        <w:t>字</w:t>
      </w:r>
      <w:r w:rsidRPr="005C410E">
        <w:rPr>
          <w:rFonts w:hint="eastAsia"/>
          <w:spacing w:val="-180"/>
          <w:position w:val="22"/>
        </w:rPr>
        <w:t>。</w:t>
      </w:r>
      <w:r>
        <w:rPr>
          <w:rFonts w:hint="eastAsia"/>
        </w:rPr>
        <w:t>加訂經</w:t>
      </w:r>
      <w:r w:rsidRPr="005C410E">
        <w:rPr>
          <w:rFonts w:hint="eastAsia"/>
          <w:spacing w:val="-180"/>
        </w:rPr>
        <w:t>本</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回玉虛宮</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十二月二十二日癸巳在默靖家六子授合銘語</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鶴神劉勰</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仙師五度前過壇</w:t>
      </w:r>
      <w:r w:rsidRPr="005C410E">
        <w:rPr>
          <w:rFonts w:hint="eastAsia"/>
          <w:spacing w:val="-180"/>
        </w:rPr>
        <w:t>去</w:t>
      </w:r>
      <w:r w:rsidRPr="005C410E">
        <w:rPr>
          <w:rFonts w:hint="eastAsia"/>
          <w:spacing w:val="-180"/>
          <w:position w:val="22"/>
        </w:rPr>
        <w:t>。</w:t>
      </w:r>
      <w:r>
        <w:rPr>
          <w:rFonts w:hint="eastAsia"/>
        </w:rPr>
        <w:t>十度後授六</w:t>
      </w:r>
      <w:r w:rsidRPr="005C410E">
        <w:rPr>
          <w:rFonts w:hint="eastAsia"/>
          <w:spacing w:val="-180"/>
        </w:rPr>
        <w:t>銘</w:t>
      </w:r>
      <w:r w:rsidRPr="005C410E">
        <w:rPr>
          <w:rFonts w:hint="eastAsia"/>
          <w:spacing w:val="-180"/>
          <w:position w:val="22"/>
        </w:rPr>
        <w:t>。</w:t>
      </w:r>
      <w:r>
        <w:rPr>
          <w:rFonts w:hint="eastAsia"/>
        </w:rPr>
        <w:t>吾</w:t>
      </w:r>
      <w:r w:rsidRPr="005C410E">
        <w:rPr>
          <w:rFonts w:hint="eastAsia"/>
          <w:spacing w:val="-180"/>
        </w:rPr>
        <w:t>回</w:t>
      </w:r>
      <w:r w:rsidRPr="005C410E">
        <w:rPr>
          <w:rFonts w:hint="eastAsia"/>
          <w:spacing w:val="-180"/>
          <w:position w:val="22"/>
        </w:rPr>
        <w:t>。</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聽吾銘</w:t>
      </w:r>
      <w:r w:rsidRPr="005C410E">
        <w:rPr>
          <w:rFonts w:hint="eastAsia"/>
          <w:spacing w:val="-180"/>
        </w:rPr>
        <w:t>語</w:t>
      </w:r>
      <w:r w:rsidRPr="00FA7C13">
        <w:rPr>
          <w:rFonts w:hint="eastAsia"/>
          <w:spacing w:val="-100"/>
          <w:position w:val="22"/>
        </w:rPr>
        <w:t>。</w:t>
      </w:r>
      <w:r w:rsidRPr="00FA7C13">
        <w:rPr>
          <w:rFonts w:hint="eastAsia"/>
          <w:spacing w:val="20"/>
          <w:position w:val="4"/>
          <w:sz w:val="48"/>
          <w:eastAsianLayout w:id="1718839040" w:combine="1"/>
        </w:rPr>
        <w:t>銘文從略</w:t>
      </w:r>
      <w:r w:rsidR="00FA7C13" w:rsidRPr="00FA7C13">
        <w:rPr>
          <w:spacing w:val="20"/>
          <w:position w:val="4"/>
          <w:sz w:val="12"/>
        </w:rPr>
        <w:t xml:space="preserve">　</w:t>
      </w:r>
      <w:r w:rsidRPr="005C410E">
        <w:rPr>
          <w:rFonts w:hint="eastAsia"/>
          <w:spacing w:val="-180"/>
        </w:rPr>
        <w:t>畢</w:t>
      </w:r>
      <w:r w:rsidRPr="005C410E">
        <w:rPr>
          <w:rFonts w:hint="eastAsia"/>
          <w:spacing w:val="-180"/>
          <w:position w:val="22"/>
        </w:rPr>
        <w:t>。</w:t>
      </w:r>
      <w:r>
        <w:rPr>
          <w:rFonts w:hint="eastAsia"/>
        </w:rPr>
        <w:t>箴誡上古本一意</w:t>
      </w:r>
      <w:r w:rsidRPr="005C410E">
        <w:rPr>
          <w:rFonts w:hint="eastAsia"/>
          <w:spacing w:val="-180"/>
        </w:rPr>
        <w:t>旨</w:t>
      </w:r>
      <w:r w:rsidRPr="005C410E">
        <w:rPr>
          <w:rFonts w:hint="eastAsia"/>
          <w:spacing w:val="-180"/>
          <w:position w:val="22"/>
        </w:rPr>
        <w:t>。</w:t>
      </w:r>
      <w:r>
        <w:rPr>
          <w:rFonts w:hint="eastAsia"/>
        </w:rPr>
        <w:t>後世文人分其</w:t>
      </w:r>
      <w:r w:rsidRPr="005C410E">
        <w:rPr>
          <w:rFonts w:hint="eastAsia"/>
          <w:spacing w:val="-180"/>
        </w:rPr>
        <w:t>體</w:t>
      </w:r>
      <w:r w:rsidRPr="005C410E">
        <w:rPr>
          <w:rFonts w:hint="eastAsia"/>
          <w:spacing w:val="-180"/>
          <w:position w:val="22"/>
        </w:rPr>
        <w:t>。</w:t>
      </w:r>
      <w:r>
        <w:rPr>
          <w:rFonts w:hint="eastAsia"/>
        </w:rPr>
        <w:t>不得不變其</w:t>
      </w:r>
      <w:r w:rsidRPr="005C410E">
        <w:rPr>
          <w:rFonts w:hint="eastAsia"/>
          <w:spacing w:val="-180"/>
        </w:rPr>
        <w:t>名</w:t>
      </w:r>
      <w:r w:rsidRPr="005C410E">
        <w:rPr>
          <w:rFonts w:hint="eastAsia"/>
          <w:spacing w:val="-180"/>
          <w:position w:val="22"/>
        </w:rPr>
        <w:t>。</w:t>
      </w:r>
      <w:r>
        <w:rPr>
          <w:rFonts w:hint="eastAsia"/>
        </w:rPr>
        <w:t>今吾言</w:t>
      </w:r>
      <w:r w:rsidRPr="005C410E">
        <w:rPr>
          <w:rFonts w:hint="eastAsia"/>
          <w:spacing w:val="-180"/>
        </w:rPr>
        <w:t>箴</w:t>
      </w:r>
      <w:r w:rsidRPr="005C410E">
        <w:rPr>
          <w:rFonts w:hint="eastAsia"/>
          <w:spacing w:val="-180"/>
          <w:position w:val="22"/>
        </w:rPr>
        <w:t>。</w:t>
      </w:r>
      <w:r>
        <w:rPr>
          <w:rFonts w:hint="eastAsia"/>
        </w:rPr>
        <w:t>純系坐惕警</w:t>
      </w:r>
      <w:r w:rsidRPr="005C410E">
        <w:rPr>
          <w:rFonts w:hint="eastAsia"/>
          <w:spacing w:val="-180"/>
        </w:rPr>
        <w:t>語</w:t>
      </w:r>
      <w:r w:rsidRPr="005C410E">
        <w:rPr>
          <w:rFonts w:hint="eastAsia"/>
          <w:spacing w:val="-180"/>
          <w:position w:val="22"/>
        </w:rPr>
        <w:t>。</w:t>
      </w:r>
      <w:r>
        <w:rPr>
          <w:rFonts w:hint="eastAsia"/>
        </w:rPr>
        <w:t>請箴</w:t>
      </w:r>
      <w:r w:rsidRPr="005C410E">
        <w:rPr>
          <w:rFonts w:hint="eastAsia"/>
          <w:spacing w:val="-180"/>
        </w:rPr>
        <w:t>首</w:t>
      </w:r>
      <w:r w:rsidRPr="005C410E">
        <w:rPr>
          <w:rFonts w:hint="eastAsia"/>
          <w:spacing w:val="-180"/>
          <w:position w:val="22"/>
        </w:rPr>
        <w:t>。</w:t>
      </w:r>
      <w:r>
        <w:rPr>
          <w:rFonts w:hint="eastAsia"/>
        </w:rPr>
        <w:t>古無箴</w:t>
      </w:r>
      <w:r w:rsidRPr="005C410E">
        <w:rPr>
          <w:rFonts w:hint="eastAsia"/>
          <w:spacing w:val="-180"/>
        </w:rPr>
        <w:t>字</w:t>
      </w:r>
      <w:r w:rsidRPr="005C410E">
        <w:rPr>
          <w:rFonts w:hint="eastAsia"/>
          <w:spacing w:val="-180"/>
          <w:position w:val="22"/>
        </w:rPr>
        <w:t>。</w:t>
      </w:r>
      <w:r>
        <w:rPr>
          <w:rFonts w:hint="eastAsia"/>
        </w:rPr>
        <w:t>全憑鳥</w:t>
      </w:r>
      <w:r w:rsidRPr="005C410E">
        <w:rPr>
          <w:rFonts w:hint="eastAsia"/>
          <w:spacing w:val="-180"/>
        </w:rPr>
        <w:t>語</w:t>
      </w:r>
      <w:r w:rsidRPr="005C410E">
        <w:rPr>
          <w:rFonts w:hint="eastAsia"/>
          <w:spacing w:val="-180"/>
          <w:position w:val="22"/>
        </w:rPr>
        <w:t>。</w:t>
      </w:r>
      <w:r>
        <w:rPr>
          <w:rFonts w:hint="eastAsia"/>
        </w:rPr>
        <w:t>日光起而動</w:t>
      </w:r>
      <w:r w:rsidRPr="005C410E">
        <w:rPr>
          <w:rFonts w:hint="eastAsia"/>
          <w:spacing w:val="-180"/>
        </w:rPr>
        <w:t>作</w:t>
      </w:r>
      <w:r w:rsidRPr="005C410E">
        <w:rPr>
          <w:rFonts w:hint="eastAsia"/>
          <w:spacing w:val="-180"/>
          <w:position w:val="22"/>
        </w:rPr>
        <w:t>。</w:t>
      </w:r>
      <w:r>
        <w:rPr>
          <w:rFonts w:hint="eastAsia"/>
        </w:rPr>
        <w:t>無所謂箴</w:t>
      </w:r>
      <w:r w:rsidRPr="005C410E">
        <w:rPr>
          <w:rFonts w:hint="eastAsia"/>
          <w:spacing w:val="-180"/>
        </w:rPr>
        <w:t>警</w:t>
      </w:r>
      <w:r w:rsidRPr="005C410E">
        <w:rPr>
          <w:rFonts w:hint="eastAsia"/>
          <w:spacing w:val="-180"/>
          <w:position w:val="22"/>
        </w:rPr>
        <w:t>。</w:t>
      </w:r>
      <w:r>
        <w:rPr>
          <w:rFonts w:hint="eastAsia"/>
        </w:rPr>
        <w:t>玆取其</w:t>
      </w:r>
      <w:r w:rsidRPr="005C410E">
        <w:rPr>
          <w:rFonts w:hint="eastAsia"/>
          <w:spacing w:val="-180"/>
        </w:rPr>
        <w:t>名</w:t>
      </w:r>
      <w:r w:rsidRPr="005C410E">
        <w:rPr>
          <w:rFonts w:hint="eastAsia"/>
          <w:spacing w:val="-180"/>
          <w:position w:val="22"/>
        </w:rPr>
        <w:t>。</w:t>
      </w:r>
      <w:r>
        <w:rPr>
          <w:rFonts w:hint="eastAsia"/>
        </w:rPr>
        <w:t>至定其</w:t>
      </w:r>
      <w:r w:rsidRPr="005C410E">
        <w:rPr>
          <w:rFonts w:hint="eastAsia"/>
          <w:spacing w:val="-180"/>
        </w:rPr>
        <w:t>義</w:t>
      </w:r>
      <w:r w:rsidRPr="005C410E">
        <w:rPr>
          <w:rFonts w:hint="eastAsia"/>
          <w:spacing w:val="-180"/>
          <w:position w:val="22"/>
        </w:rPr>
        <w:t>。</w:t>
      </w:r>
      <w:r>
        <w:rPr>
          <w:rFonts w:hint="eastAsia"/>
        </w:rPr>
        <w:t>仍用古警字作箴</w:t>
      </w:r>
      <w:r w:rsidRPr="005C410E">
        <w:rPr>
          <w:rFonts w:hint="eastAsia"/>
          <w:spacing w:val="-180"/>
        </w:rPr>
        <w:t>字</w:t>
      </w:r>
      <w:r w:rsidRPr="005C410E">
        <w:rPr>
          <w:rFonts w:hint="eastAsia"/>
          <w:spacing w:val="-180"/>
          <w:position w:val="22"/>
        </w:rPr>
        <w:t>。</w:t>
      </w:r>
      <w:r>
        <w:rPr>
          <w:rFonts w:hint="eastAsia"/>
        </w:rPr>
        <w:t>行首二</w:t>
      </w:r>
      <w:r w:rsidRPr="005C410E">
        <w:rPr>
          <w:rFonts w:hint="eastAsia"/>
          <w:spacing w:val="-180"/>
        </w:rPr>
        <w:t>字</w:t>
      </w:r>
      <w:r w:rsidRPr="005C410E">
        <w:rPr>
          <w:rFonts w:hint="eastAsia"/>
          <w:spacing w:val="-180"/>
          <w:position w:val="22"/>
        </w:rPr>
        <w:t>。</w:t>
      </w:r>
      <w:r>
        <w:rPr>
          <w:rFonts w:hint="eastAsia"/>
        </w:rPr>
        <w:t>用</w:t>
      </w:r>
      <w:r w:rsidR="00FA7C13" w:rsidRPr="00FA7C13">
        <w:rPr>
          <w:rFonts w:ascii="TYSymbols" w:eastAsia="TYSymbols" w:hAnsi="TYSymbols" w:hint="eastAsia"/>
          <w:position w:val="8"/>
          <w:sz w:val="48"/>
        </w:rPr>
        <w:t>󾎳</w:t>
      </w:r>
      <w:r w:rsidR="00FA7C13" w:rsidRPr="00FA7C13">
        <w:rPr>
          <w:rFonts w:ascii="TYSymbols" w:eastAsia="TYSymbols" w:hAnsi="TYSymbols" w:hint="eastAsia"/>
          <w:spacing w:val="40"/>
          <w:position w:val="8"/>
          <w:sz w:val="48"/>
        </w:rPr>
        <w:t>󾎴</w:t>
      </w:r>
      <w:r>
        <w:rPr>
          <w:rFonts w:hint="eastAsia"/>
        </w:rPr>
        <w:t>速繕准</w:t>
      </w:r>
      <w:r w:rsidRPr="005C410E">
        <w:rPr>
          <w:rFonts w:hint="eastAsia"/>
          <w:spacing w:val="-180"/>
        </w:rPr>
        <w:t>正</w:t>
      </w:r>
      <w:r w:rsidRPr="005C410E">
        <w:rPr>
          <w:rFonts w:hint="eastAsia"/>
          <w:spacing w:val="-180"/>
          <w:position w:val="22"/>
        </w:rPr>
        <w:t>。</w:t>
      </w:r>
      <w:r>
        <w:rPr>
          <w:rFonts w:hint="eastAsia"/>
        </w:rPr>
        <w:t>二十四</w:t>
      </w:r>
      <w:r w:rsidRPr="005C410E">
        <w:rPr>
          <w:rFonts w:hint="eastAsia"/>
          <w:spacing w:val="-180"/>
        </w:rPr>
        <w:t>度</w:t>
      </w:r>
      <w:r w:rsidRPr="005C410E">
        <w:rPr>
          <w:rFonts w:hint="eastAsia"/>
          <w:spacing w:val="-180"/>
          <w:position w:val="22"/>
        </w:rPr>
        <w:t>。</w:t>
      </w:r>
    </w:p>
    <w:p w:rsidR="00BB1D43" w:rsidRDefault="00BB1D43" w:rsidP="004535BC">
      <w:pPr>
        <w:pStyle w:val="a9"/>
      </w:pPr>
      <w:r>
        <w:rPr>
          <w:rFonts w:hint="eastAsia"/>
        </w:rPr>
        <w:t>鎮壇將軍</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lastRenderedPageBreak/>
        <w:t>仙師此次傳授真</w:t>
      </w:r>
      <w:r w:rsidRPr="005C410E">
        <w:rPr>
          <w:rFonts w:hint="eastAsia"/>
          <w:spacing w:val="-180"/>
        </w:rPr>
        <w:t>經</w:t>
      </w:r>
      <w:r w:rsidRPr="005C410E">
        <w:rPr>
          <w:rFonts w:hint="eastAsia"/>
          <w:spacing w:val="-180"/>
          <w:position w:val="22"/>
        </w:rPr>
        <w:t>。</w:t>
      </w:r>
      <w:r>
        <w:rPr>
          <w:rFonts w:hint="eastAsia"/>
        </w:rPr>
        <w:t>洩千古不傳之</w:t>
      </w:r>
      <w:r w:rsidRPr="005C410E">
        <w:rPr>
          <w:rFonts w:hint="eastAsia"/>
          <w:spacing w:val="-180"/>
        </w:rPr>
        <w:t>祕</w:t>
      </w:r>
      <w:r w:rsidRPr="005C410E">
        <w:rPr>
          <w:rFonts w:hint="eastAsia"/>
          <w:spacing w:val="-180"/>
          <w:position w:val="22"/>
        </w:rPr>
        <w:t>。</w:t>
      </w:r>
      <w:r>
        <w:rPr>
          <w:rFonts w:hint="eastAsia"/>
        </w:rPr>
        <w:t>爾等人人俱能修</w:t>
      </w:r>
      <w:r w:rsidRPr="005C410E">
        <w:rPr>
          <w:rFonts w:hint="eastAsia"/>
          <w:spacing w:val="-180"/>
        </w:rPr>
        <w:t>成</w:t>
      </w:r>
      <w:r w:rsidRPr="005C410E">
        <w:rPr>
          <w:rFonts w:hint="eastAsia"/>
          <w:spacing w:val="-180"/>
          <w:position w:val="22"/>
        </w:rPr>
        <w:t>。</w:t>
      </w:r>
      <w:r>
        <w:rPr>
          <w:rFonts w:hint="eastAsia"/>
        </w:rPr>
        <w:t>不過天上多四十八位神</w:t>
      </w:r>
      <w:r w:rsidRPr="005C410E">
        <w:rPr>
          <w:rFonts w:hint="eastAsia"/>
          <w:spacing w:val="-180"/>
        </w:rPr>
        <w:t>仙</w:t>
      </w:r>
      <w:r w:rsidRPr="005C410E">
        <w:rPr>
          <w:rFonts w:hint="eastAsia"/>
          <w:spacing w:val="-180"/>
          <w:position w:val="22"/>
        </w:rPr>
        <w:t>。</w:t>
      </w:r>
      <w:r>
        <w:rPr>
          <w:rFonts w:hint="eastAsia"/>
        </w:rPr>
        <w:t>於世有何補</w:t>
      </w:r>
      <w:r w:rsidRPr="005C410E">
        <w:rPr>
          <w:rFonts w:hint="eastAsia"/>
          <w:spacing w:val="-180"/>
        </w:rPr>
        <w:t>益</w:t>
      </w:r>
      <w:r w:rsidRPr="005C410E">
        <w:rPr>
          <w:rFonts w:hint="eastAsia"/>
          <w:spacing w:val="-180"/>
          <w:position w:val="22"/>
        </w:rPr>
        <w:t>。</w:t>
      </w:r>
      <w:r>
        <w:rPr>
          <w:rFonts w:hint="eastAsia"/>
        </w:rPr>
        <w:t>爾等須具宏誓大</w:t>
      </w:r>
      <w:r w:rsidRPr="005C410E">
        <w:rPr>
          <w:rFonts w:hint="eastAsia"/>
          <w:spacing w:val="-180"/>
        </w:rPr>
        <w:t>願</w:t>
      </w:r>
      <w:r w:rsidRPr="005C410E">
        <w:rPr>
          <w:rFonts w:hint="eastAsia"/>
          <w:spacing w:val="-180"/>
          <w:position w:val="22"/>
        </w:rPr>
        <w:t>。</w:t>
      </w:r>
      <w:r>
        <w:rPr>
          <w:rFonts w:hint="eastAsia"/>
        </w:rPr>
        <w:t>修己度</w:t>
      </w:r>
      <w:r w:rsidRPr="005C410E">
        <w:rPr>
          <w:rFonts w:hint="eastAsia"/>
          <w:spacing w:val="-180"/>
        </w:rPr>
        <w:t>人</w:t>
      </w:r>
      <w:r w:rsidRPr="005C410E">
        <w:rPr>
          <w:rFonts w:hint="eastAsia"/>
          <w:spacing w:val="-180"/>
          <w:position w:val="22"/>
        </w:rPr>
        <w:t>。</w:t>
      </w:r>
      <w:r>
        <w:rPr>
          <w:rFonts w:hint="eastAsia"/>
        </w:rPr>
        <w:t>庶不負吾</w:t>
      </w:r>
    </w:p>
    <w:p w:rsidR="00BB1D43" w:rsidRDefault="00BB1D43" w:rsidP="004535BC">
      <w:pPr>
        <w:pStyle w:val="a9"/>
      </w:pPr>
      <w:r>
        <w:rPr>
          <w:rFonts w:hint="eastAsia"/>
        </w:rPr>
        <w:t>師降塵救世之苦心</w:t>
      </w:r>
      <w:r w:rsidRPr="005C410E">
        <w:rPr>
          <w:rFonts w:hint="eastAsia"/>
          <w:spacing w:val="-180"/>
        </w:rPr>
        <w:t>也</w:t>
      </w:r>
      <w:r w:rsidRPr="00FA7C13">
        <w:rPr>
          <w:rFonts w:hint="eastAsia"/>
          <w:spacing w:val="-100"/>
          <w:position w:val="22"/>
        </w:rPr>
        <w:t>。</w:t>
      </w:r>
      <w:r w:rsidRPr="00FA7C13">
        <w:rPr>
          <w:rFonts w:hint="eastAsia"/>
          <w:position w:val="4"/>
          <w:sz w:val="48"/>
          <w:eastAsianLayout w:id="1718839040" w:combine="1"/>
        </w:rPr>
        <w:t>默福二子以弟子愚昧。不知如何設施。以副　師恩之處。請求訓</w:t>
      </w:r>
      <w:r w:rsidR="003F62E8" w:rsidRPr="003F62E8">
        <w:rPr>
          <w:rFonts w:hint="eastAsia"/>
          <w:color w:val="FF0000"/>
          <w:position w:val="4"/>
          <w:sz w:val="48"/>
          <w:eastAsianLayout w:id="1718839040" w:combine="1"/>
        </w:rPr>
        <w:t>示</w:t>
      </w:r>
    </w:p>
    <w:p w:rsidR="00BB1D43" w:rsidRDefault="00BB1D43" w:rsidP="004535BC">
      <w:pPr>
        <w:pStyle w:val="a9"/>
      </w:pPr>
      <w:r>
        <w:rPr>
          <w:rFonts w:hint="eastAsia"/>
        </w:rPr>
        <w:t>師意即在此傳經處設一經</w:t>
      </w:r>
      <w:r w:rsidRPr="005C410E">
        <w:rPr>
          <w:rFonts w:hint="eastAsia"/>
          <w:spacing w:val="-180"/>
        </w:rPr>
        <w:t>壇</w:t>
      </w:r>
      <w:r w:rsidRPr="005C410E">
        <w:rPr>
          <w:rFonts w:hint="eastAsia"/>
          <w:spacing w:val="-180"/>
          <w:position w:val="22"/>
        </w:rPr>
        <w:t>。</w:t>
      </w:r>
      <w:r>
        <w:rPr>
          <w:rFonts w:hint="eastAsia"/>
        </w:rPr>
        <w:t>將此經本以橫作直印成</w:t>
      </w:r>
      <w:r w:rsidRPr="005C410E">
        <w:rPr>
          <w:rFonts w:hint="eastAsia"/>
          <w:spacing w:val="-180"/>
        </w:rPr>
        <w:t>後</w:t>
      </w:r>
      <w:r w:rsidRPr="005C410E">
        <w:rPr>
          <w:rFonts w:hint="eastAsia"/>
          <w:spacing w:val="-180"/>
          <w:position w:val="22"/>
        </w:rPr>
        <w:t>。</w:t>
      </w:r>
      <w:r>
        <w:rPr>
          <w:rFonts w:hint="eastAsia"/>
        </w:rPr>
        <w:t>重價發</w:t>
      </w:r>
      <w:r w:rsidRPr="005C410E">
        <w:rPr>
          <w:rFonts w:hint="eastAsia"/>
          <w:spacing w:val="-180"/>
        </w:rPr>
        <w:t>售</w:t>
      </w:r>
      <w:r w:rsidRPr="005C410E">
        <w:rPr>
          <w:rFonts w:hint="eastAsia"/>
          <w:spacing w:val="-180"/>
          <w:position w:val="22"/>
        </w:rPr>
        <w:t>。</w:t>
      </w:r>
      <w:r>
        <w:rPr>
          <w:rFonts w:hint="eastAsia"/>
        </w:rPr>
        <w:t>自有人</w:t>
      </w:r>
      <w:r w:rsidRPr="005C410E">
        <w:rPr>
          <w:rFonts w:hint="eastAsia"/>
          <w:spacing w:val="-180"/>
        </w:rPr>
        <w:t>買</w:t>
      </w:r>
      <w:r w:rsidRPr="005C410E">
        <w:rPr>
          <w:rFonts w:hint="eastAsia"/>
          <w:spacing w:val="-180"/>
          <w:position w:val="22"/>
        </w:rPr>
        <w:t>。</w:t>
      </w:r>
      <w:r>
        <w:rPr>
          <w:rFonts w:hint="eastAsia"/>
        </w:rPr>
        <w:t>餘款作為慈善救濟之</w:t>
      </w:r>
      <w:r w:rsidRPr="005C410E">
        <w:rPr>
          <w:rFonts w:hint="eastAsia"/>
          <w:spacing w:val="-180"/>
        </w:rPr>
        <w:t>用</w:t>
      </w:r>
      <w:r w:rsidRPr="005C410E">
        <w:rPr>
          <w:rFonts w:hint="eastAsia"/>
          <w:spacing w:val="-180"/>
          <w:position w:val="22"/>
        </w:rPr>
        <w:t>。</w:t>
      </w:r>
      <w:r>
        <w:rPr>
          <w:rFonts w:hint="eastAsia"/>
        </w:rPr>
        <w:t>另設一</w:t>
      </w:r>
      <w:r w:rsidRPr="005C410E">
        <w:rPr>
          <w:rFonts w:hint="eastAsia"/>
          <w:spacing w:val="-180"/>
        </w:rPr>
        <w:t>處</w:t>
      </w:r>
      <w:r w:rsidRPr="005C410E">
        <w:rPr>
          <w:rFonts w:hint="eastAsia"/>
          <w:spacing w:val="-180"/>
          <w:position w:val="22"/>
        </w:rPr>
        <w:t>。</w:t>
      </w:r>
      <w:r>
        <w:rPr>
          <w:rFonts w:hint="eastAsia"/>
        </w:rPr>
        <w:t>名曰道</w:t>
      </w:r>
      <w:r w:rsidRPr="005C410E">
        <w:rPr>
          <w:rFonts w:hint="eastAsia"/>
          <w:spacing w:val="-180"/>
        </w:rPr>
        <w:t>院</w:t>
      </w:r>
      <w:r w:rsidRPr="005C410E">
        <w:rPr>
          <w:rFonts w:hint="eastAsia"/>
          <w:spacing w:val="-180"/>
          <w:position w:val="22"/>
        </w:rPr>
        <w:t>。</w:t>
      </w:r>
      <w:r>
        <w:rPr>
          <w:rFonts w:hint="eastAsia"/>
        </w:rPr>
        <w:t>任人求</w:t>
      </w:r>
      <w:r w:rsidRPr="005C410E">
        <w:rPr>
          <w:rFonts w:hint="eastAsia"/>
          <w:spacing w:val="-180"/>
        </w:rPr>
        <w:t>修</w:t>
      </w:r>
      <w:r w:rsidRPr="005C410E">
        <w:rPr>
          <w:rFonts w:hint="eastAsia"/>
          <w:spacing w:val="-180"/>
          <w:position w:val="22"/>
        </w:rPr>
        <w:t>。</w:t>
      </w:r>
      <w:r>
        <w:rPr>
          <w:rFonts w:hint="eastAsia"/>
        </w:rPr>
        <w:t>不分門</w:t>
      </w:r>
      <w:r w:rsidRPr="005C410E">
        <w:rPr>
          <w:rFonts w:hint="eastAsia"/>
          <w:spacing w:val="-180"/>
        </w:rPr>
        <w:t>戶</w:t>
      </w:r>
      <w:r w:rsidRPr="005C410E">
        <w:rPr>
          <w:rFonts w:hint="eastAsia"/>
          <w:spacing w:val="-180"/>
          <w:position w:val="22"/>
        </w:rPr>
        <w:t>。</w:t>
      </w:r>
      <w:r>
        <w:rPr>
          <w:rFonts w:hint="eastAsia"/>
        </w:rPr>
        <w:t>不限種</w:t>
      </w:r>
      <w:r w:rsidRPr="005C410E">
        <w:rPr>
          <w:rFonts w:hint="eastAsia"/>
          <w:spacing w:val="-180"/>
        </w:rPr>
        <w:t>族</w:t>
      </w:r>
      <w:r w:rsidRPr="005C410E">
        <w:rPr>
          <w:rFonts w:hint="eastAsia"/>
          <w:spacing w:val="-180"/>
          <w:position w:val="22"/>
        </w:rPr>
        <w:t>。</w:t>
      </w:r>
      <w:r>
        <w:rPr>
          <w:rFonts w:hint="eastAsia"/>
        </w:rPr>
        <w:t>皆可入吾真玄之</w:t>
      </w:r>
      <w:r w:rsidRPr="005C410E">
        <w:rPr>
          <w:rFonts w:hint="eastAsia"/>
          <w:spacing w:val="-180"/>
        </w:rPr>
        <w:t>門</w:t>
      </w:r>
      <w:r w:rsidRPr="005C410E">
        <w:rPr>
          <w:rFonts w:hint="eastAsia"/>
          <w:spacing w:val="-180"/>
          <w:position w:val="22"/>
        </w:rPr>
        <w:t>。</w:t>
      </w:r>
      <w:r>
        <w:rPr>
          <w:rFonts w:hint="eastAsia"/>
        </w:rPr>
        <w:t>以闡大</w:t>
      </w:r>
      <w:r w:rsidRPr="005C410E">
        <w:rPr>
          <w:rFonts w:hint="eastAsia"/>
          <w:spacing w:val="-180"/>
        </w:rPr>
        <w:t>化</w:t>
      </w:r>
      <w:r w:rsidRPr="005C410E">
        <w:rPr>
          <w:rFonts w:hint="eastAsia"/>
          <w:spacing w:val="-180"/>
          <w:position w:val="22"/>
        </w:rPr>
        <w:t>。</w:t>
      </w:r>
      <w:r>
        <w:rPr>
          <w:rFonts w:hint="eastAsia"/>
        </w:rPr>
        <w:t>二者任汝等自</w:t>
      </w:r>
      <w:r w:rsidRPr="005C410E">
        <w:rPr>
          <w:rFonts w:hint="eastAsia"/>
          <w:spacing w:val="-180"/>
        </w:rPr>
        <w:t>擇</w:t>
      </w:r>
      <w:r w:rsidRPr="005C410E">
        <w:rPr>
          <w:rFonts w:hint="eastAsia"/>
          <w:spacing w:val="-180"/>
          <w:position w:val="22"/>
        </w:rPr>
        <w:t>。</w:t>
      </w:r>
      <w:r>
        <w:rPr>
          <w:rFonts w:hint="eastAsia"/>
        </w:rPr>
        <w:t>合壇人數缺一不</w:t>
      </w:r>
      <w:r w:rsidRPr="005C410E">
        <w:rPr>
          <w:rFonts w:hint="eastAsia"/>
          <w:spacing w:val="-180"/>
        </w:rPr>
        <w:t>可</w:t>
      </w:r>
      <w:r w:rsidRPr="005C410E">
        <w:rPr>
          <w:rFonts w:hint="eastAsia"/>
          <w:spacing w:val="-180"/>
          <w:position w:val="22"/>
        </w:rPr>
        <w:t>。</w:t>
      </w:r>
      <w:r>
        <w:rPr>
          <w:rFonts w:hint="eastAsia"/>
        </w:rPr>
        <w:t>具疏立春前一</w:t>
      </w:r>
      <w:r w:rsidRPr="005C410E">
        <w:rPr>
          <w:rFonts w:hint="eastAsia"/>
          <w:spacing w:val="-180"/>
        </w:rPr>
        <w:t>日</w:t>
      </w:r>
      <w:r w:rsidRPr="005C410E">
        <w:rPr>
          <w:rFonts w:hint="eastAsia"/>
          <w:spacing w:val="-180"/>
          <w:position w:val="22"/>
        </w:rPr>
        <w:t>。</w:t>
      </w:r>
      <w:r>
        <w:rPr>
          <w:rFonts w:hint="eastAsia"/>
        </w:rPr>
        <w:t>聽師親</w:t>
      </w:r>
      <w:r w:rsidRPr="005C410E">
        <w:rPr>
          <w:rFonts w:hint="eastAsia"/>
          <w:spacing w:val="-180"/>
        </w:rPr>
        <w:t>諭</w:t>
      </w:r>
      <w:r w:rsidRPr="005C410E">
        <w:rPr>
          <w:rFonts w:hint="eastAsia"/>
          <w:spacing w:val="-180"/>
          <w:position w:val="22"/>
        </w:rPr>
        <w:t>。</w:t>
      </w:r>
    </w:p>
    <w:p w:rsidR="00BB1D43" w:rsidRDefault="00BB1D43" w:rsidP="005E6208">
      <w:pPr>
        <w:pStyle w:val="ae"/>
      </w:pPr>
      <w:r>
        <w:rPr>
          <w:rFonts w:hint="eastAsia"/>
        </w:rPr>
        <w:t>謹案創院之</w:t>
      </w:r>
      <w:r w:rsidRPr="005C410E">
        <w:rPr>
          <w:rFonts w:hint="eastAsia"/>
          <w:spacing w:val="-180"/>
        </w:rPr>
        <w:t>始</w:t>
      </w:r>
      <w:r w:rsidRPr="005C410E">
        <w:rPr>
          <w:rFonts w:hint="eastAsia"/>
          <w:spacing w:val="-180"/>
          <w:position w:val="22"/>
        </w:rPr>
        <w:t>。</w:t>
      </w:r>
      <w:r>
        <w:rPr>
          <w:rFonts w:hint="eastAsia"/>
        </w:rPr>
        <w:t>本於傳</w:t>
      </w:r>
      <w:r w:rsidRPr="005C410E">
        <w:rPr>
          <w:rFonts w:hint="eastAsia"/>
          <w:spacing w:val="-180"/>
        </w:rPr>
        <w:t>經</w:t>
      </w:r>
      <w:r w:rsidRPr="005C410E">
        <w:rPr>
          <w:rFonts w:hint="eastAsia"/>
          <w:spacing w:val="-180"/>
          <w:position w:val="22"/>
        </w:rPr>
        <w:t>。</w:t>
      </w:r>
      <w:r>
        <w:rPr>
          <w:rFonts w:hint="eastAsia"/>
        </w:rPr>
        <w:t>傳經之</w:t>
      </w:r>
      <w:r w:rsidRPr="005C410E">
        <w:rPr>
          <w:rFonts w:hint="eastAsia"/>
          <w:spacing w:val="-180"/>
        </w:rPr>
        <w:t>後</w:t>
      </w:r>
      <w:r w:rsidRPr="005C410E">
        <w:rPr>
          <w:rFonts w:hint="eastAsia"/>
          <w:spacing w:val="-180"/>
          <w:position w:val="22"/>
        </w:rPr>
        <w:t>。</w:t>
      </w:r>
      <w:r>
        <w:rPr>
          <w:rFonts w:hint="eastAsia"/>
        </w:rPr>
        <w:t>乃命設</w:t>
      </w:r>
      <w:r w:rsidRPr="005C410E">
        <w:rPr>
          <w:rFonts w:hint="eastAsia"/>
          <w:spacing w:val="-180"/>
        </w:rPr>
        <w:t>院</w:t>
      </w:r>
      <w:r w:rsidRPr="005C410E">
        <w:rPr>
          <w:rFonts w:hint="eastAsia"/>
          <w:spacing w:val="-180"/>
          <w:position w:val="22"/>
        </w:rPr>
        <w:t>。</w:t>
      </w:r>
      <w:r>
        <w:rPr>
          <w:rFonts w:hint="eastAsia"/>
        </w:rPr>
        <w:t>此為創立大道之本</w:t>
      </w:r>
      <w:r w:rsidRPr="005C410E">
        <w:rPr>
          <w:rFonts w:hint="eastAsia"/>
          <w:spacing w:val="-180"/>
        </w:rPr>
        <w:t>源</w:t>
      </w:r>
      <w:r w:rsidRPr="005C410E">
        <w:rPr>
          <w:rFonts w:hint="eastAsia"/>
          <w:spacing w:val="-180"/>
          <w:position w:val="22"/>
        </w:rPr>
        <w:t>。</w:t>
      </w:r>
      <w:r>
        <w:rPr>
          <w:rFonts w:hint="eastAsia"/>
        </w:rPr>
        <w:t>真經語</w:t>
      </w:r>
      <w:r w:rsidRPr="005C410E">
        <w:rPr>
          <w:rFonts w:hint="eastAsia"/>
          <w:spacing w:val="-180"/>
        </w:rPr>
        <w:t>後</w:t>
      </w:r>
      <w:r w:rsidRPr="005C410E">
        <w:rPr>
          <w:rFonts w:hint="eastAsia"/>
          <w:spacing w:val="-180"/>
          <w:position w:val="22"/>
        </w:rPr>
        <w:t>。</w:t>
      </w:r>
      <w:r>
        <w:rPr>
          <w:rFonts w:hint="eastAsia"/>
        </w:rPr>
        <w:t>所謂道有正</w:t>
      </w:r>
      <w:r w:rsidRPr="005C410E">
        <w:rPr>
          <w:rFonts w:hint="eastAsia"/>
          <w:spacing w:val="-180"/>
        </w:rPr>
        <w:t>歸</w:t>
      </w:r>
      <w:r w:rsidRPr="005C410E">
        <w:rPr>
          <w:rFonts w:hint="eastAsia"/>
          <w:spacing w:val="-180"/>
          <w:position w:val="22"/>
        </w:rPr>
        <w:t>。</w:t>
      </w:r>
      <w:r>
        <w:rPr>
          <w:rFonts w:hint="eastAsia"/>
        </w:rPr>
        <w:t>必自此經</w:t>
      </w:r>
      <w:r w:rsidRPr="005C410E">
        <w:rPr>
          <w:rFonts w:hint="eastAsia"/>
          <w:spacing w:val="-180"/>
        </w:rPr>
        <w:t>始</w:t>
      </w:r>
      <w:r w:rsidRPr="005C410E">
        <w:rPr>
          <w:rFonts w:hint="eastAsia"/>
          <w:spacing w:val="-180"/>
          <w:position w:val="22"/>
        </w:rPr>
        <w:t>。</w:t>
      </w:r>
      <w:r>
        <w:rPr>
          <w:rFonts w:hint="eastAsia"/>
        </w:rPr>
        <w:t>亦必自此一地始</w:t>
      </w:r>
      <w:r w:rsidRPr="005C410E">
        <w:rPr>
          <w:rFonts w:hint="eastAsia"/>
          <w:spacing w:val="-180"/>
        </w:rPr>
        <w:t>也</w:t>
      </w:r>
      <w:r w:rsidRPr="005C410E">
        <w:rPr>
          <w:rFonts w:hint="eastAsia"/>
          <w:spacing w:val="-180"/>
          <w:position w:val="22"/>
        </w:rPr>
        <w:t>。</w:t>
      </w:r>
      <w:r>
        <w:rPr>
          <w:rFonts w:hint="eastAsia"/>
        </w:rPr>
        <w:t>自奉此訓</w:t>
      </w:r>
      <w:r w:rsidRPr="005C410E">
        <w:rPr>
          <w:rFonts w:hint="eastAsia"/>
          <w:spacing w:val="-180"/>
        </w:rPr>
        <w:t>後</w:t>
      </w:r>
      <w:r w:rsidRPr="005C410E">
        <w:rPr>
          <w:rFonts w:hint="eastAsia"/>
          <w:spacing w:val="-180"/>
          <w:position w:val="22"/>
        </w:rPr>
        <w:t>。</w:t>
      </w:r>
      <w:r>
        <w:rPr>
          <w:rFonts w:hint="eastAsia"/>
        </w:rPr>
        <w:t>默福二子於次日在經壇集合全體各修將此經壇道院二</w:t>
      </w:r>
      <w:r w:rsidRPr="005C410E">
        <w:rPr>
          <w:rFonts w:hint="eastAsia"/>
          <w:spacing w:val="-180"/>
        </w:rPr>
        <w:t>事</w:t>
      </w:r>
      <w:r w:rsidRPr="005C410E">
        <w:rPr>
          <w:rFonts w:hint="eastAsia"/>
          <w:spacing w:val="-180"/>
          <w:position w:val="22"/>
        </w:rPr>
        <w:t>。</w:t>
      </w:r>
      <w:r>
        <w:rPr>
          <w:rFonts w:hint="eastAsia"/>
        </w:rPr>
        <w:t>再四研討以何為</w:t>
      </w:r>
      <w:r w:rsidRPr="005C410E">
        <w:rPr>
          <w:rFonts w:hint="eastAsia"/>
          <w:spacing w:val="-180"/>
        </w:rPr>
        <w:t>宜</w:t>
      </w:r>
      <w:r w:rsidRPr="005C410E">
        <w:rPr>
          <w:rFonts w:hint="eastAsia"/>
          <w:spacing w:val="-180"/>
          <w:position w:val="22"/>
        </w:rPr>
        <w:t>。</w:t>
      </w:r>
      <w:r>
        <w:rPr>
          <w:rFonts w:hint="eastAsia"/>
        </w:rPr>
        <w:t>咸意以為既發宏誓大</w:t>
      </w:r>
      <w:r w:rsidRPr="005C410E">
        <w:rPr>
          <w:rFonts w:hint="eastAsia"/>
          <w:spacing w:val="-180"/>
        </w:rPr>
        <w:t>願</w:t>
      </w:r>
      <w:r w:rsidRPr="005C410E">
        <w:rPr>
          <w:rFonts w:hint="eastAsia"/>
          <w:spacing w:val="-180"/>
          <w:position w:val="22"/>
        </w:rPr>
        <w:t>。</w:t>
      </w:r>
      <w:r>
        <w:rPr>
          <w:rFonts w:hint="eastAsia"/>
        </w:rPr>
        <w:t>自應以創設道院普渡眾生為最</w:t>
      </w:r>
      <w:r w:rsidRPr="005C410E">
        <w:rPr>
          <w:rFonts w:hint="eastAsia"/>
          <w:spacing w:val="-180"/>
        </w:rPr>
        <w:t>重</w:t>
      </w:r>
      <w:r w:rsidRPr="005C410E">
        <w:rPr>
          <w:rFonts w:hint="eastAsia"/>
          <w:spacing w:val="-180"/>
          <w:position w:val="22"/>
        </w:rPr>
        <w:t>。</w:t>
      </w:r>
      <w:r>
        <w:rPr>
          <w:rFonts w:hint="eastAsia"/>
        </w:rPr>
        <w:t>惟茲事體</w:t>
      </w:r>
      <w:r w:rsidRPr="005C410E">
        <w:rPr>
          <w:rFonts w:hint="eastAsia"/>
          <w:spacing w:val="-180"/>
        </w:rPr>
        <w:t>大</w:t>
      </w:r>
      <w:r w:rsidRPr="005C410E">
        <w:rPr>
          <w:rFonts w:hint="eastAsia"/>
          <w:spacing w:val="-180"/>
          <w:position w:val="22"/>
        </w:rPr>
        <w:t>。</w:t>
      </w:r>
      <w:r>
        <w:rPr>
          <w:rFonts w:hint="eastAsia"/>
        </w:rPr>
        <w:t>恐非我輩棉薄之</w:t>
      </w:r>
      <w:r w:rsidRPr="005C410E">
        <w:rPr>
          <w:rFonts w:hint="eastAsia"/>
          <w:spacing w:val="-180"/>
        </w:rPr>
        <w:t>力</w:t>
      </w:r>
      <w:r w:rsidRPr="005C410E">
        <w:rPr>
          <w:rFonts w:hint="eastAsia"/>
          <w:spacing w:val="-180"/>
          <w:position w:val="22"/>
        </w:rPr>
        <w:t>。</w:t>
      </w:r>
      <w:r>
        <w:rPr>
          <w:rFonts w:hint="eastAsia"/>
        </w:rPr>
        <w:t>所能勝</w:t>
      </w:r>
      <w:r w:rsidRPr="005C410E">
        <w:rPr>
          <w:rFonts w:hint="eastAsia"/>
          <w:spacing w:val="-180"/>
        </w:rPr>
        <w:t>任</w:t>
      </w:r>
      <w:r w:rsidRPr="005C410E">
        <w:rPr>
          <w:rFonts w:hint="eastAsia"/>
          <w:spacing w:val="-180"/>
          <w:position w:val="22"/>
        </w:rPr>
        <w:t>。</w:t>
      </w:r>
      <w:r>
        <w:rPr>
          <w:rFonts w:hint="eastAsia"/>
        </w:rPr>
        <w:t>然　聖恩高</w:t>
      </w:r>
      <w:r w:rsidRPr="005C410E">
        <w:rPr>
          <w:rFonts w:hint="eastAsia"/>
          <w:spacing w:val="-180"/>
        </w:rPr>
        <w:t>厚</w:t>
      </w:r>
      <w:r w:rsidRPr="005C410E">
        <w:rPr>
          <w:rFonts w:hint="eastAsia"/>
          <w:spacing w:val="-180"/>
          <w:position w:val="22"/>
        </w:rPr>
        <w:t>。</w:t>
      </w:r>
      <w:r>
        <w:rPr>
          <w:rFonts w:hint="eastAsia"/>
        </w:rPr>
        <w:t>不能不假人靈以為之</w:t>
      </w:r>
      <w:r w:rsidRPr="005C410E">
        <w:rPr>
          <w:rFonts w:hint="eastAsia"/>
          <w:spacing w:val="-180"/>
        </w:rPr>
        <w:t>用</w:t>
      </w:r>
      <w:r w:rsidRPr="005C410E">
        <w:rPr>
          <w:rFonts w:hint="eastAsia"/>
          <w:spacing w:val="-180"/>
          <w:position w:val="22"/>
        </w:rPr>
        <w:t>。</w:t>
      </w:r>
      <w:r>
        <w:rPr>
          <w:rFonts w:hint="eastAsia"/>
        </w:rPr>
        <w:t>其實皆賴</w:t>
      </w:r>
    </w:p>
    <w:p w:rsidR="00BB1D43" w:rsidRDefault="00BB1D43" w:rsidP="005E6208">
      <w:pPr>
        <w:pStyle w:val="ae"/>
      </w:pPr>
      <w:r>
        <w:rPr>
          <w:rFonts w:hint="eastAsia"/>
        </w:rPr>
        <w:lastRenderedPageBreak/>
        <w:t>老祖默化之</w:t>
      </w:r>
      <w:r w:rsidRPr="005C410E">
        <w:rPr>
          <w:rFonts w:hint="eastAsia"/>
          <w:spacing w:val="-180"/>
        </w:rPr>
        <w:t>功</w:t>
      </w:r>
      <w:r w:rsidRPr="005C410E">
        <w:rPr>
          <w:rFonts w:hint="eastAsia"/>
          <w:spacing w:val="-180"/>
          <w:position w:val="22"/>
        </w:rPr>
        <w:t>。</w:t>
      </w:r>
      <w:r>
        <w:rPr>
          <w:rFonts w:hint="eastAsia"/>
        </w:rPr>
        <w:t>有非吾人管蠡之</w:t>
      </w:r>
      <w:r w:rsidRPr="005C410E">
        <w:rPr>
          <w:rFonts w:hint="eastAsia"/>
          <w:spacing w:val="-180"/>
        </w:rPr>
        <w:t>見</w:t>
      </w:r>
      <w:r w:rsidRPr="005C410E">
        <w:rPr>
          <w:rFonts w:hint="eastAsia"/>
          <w:spacing w:val="-180"/>
          <w:position w:val="22"/>
        </w:rPr>
        <w:t>。</w:t>
      </w:r>
      <w:r>
        <w:rPr>
          <w:rFonts w:hint="eastAsia"/>
        </w:rPr>
        <w:t>所能仰側高深於萬一</w:t>
      </w:r>
      <w:r w:rsidRPr="005C410E">
        <w:rPr>
          <w:rFonts w:hint="eastAsia"/>
          <w:spacing w:val="-180"/>
        </w:rPr>
        <w:t>也</w:t>
      </w:r>
      <w:r w:rsidRPr="005C410E">
        <w:rPr>
          <w:rFonts w:hint="eastAsia"/>
          <w:spacing w:val="-180"/>
          <w:position w:val="22"/>
        </w:rPr>
        <w:t>。</w:t>
      </w:r>
      <w:r>
        <w:rPr>
          <w:rFonts w:hint="eastAsia"/>
        </w:rPr>
        <w:t>遂決議創設道</w:t>
      </w:r>
      <w:r w:rsidRPr="005C410E">
        <w:rPr>
          <w:rFonts w:hint="eastAsia"/>
          <w:spacing w:val="-180"/>
        </w:rPr>
        <w:t>院</w:t>
      </w:r>
      <w:r w:rsidRPr="005C410E">
        <w:rPr>
          <w:rFonts w:hint="eastAsia"/>
          <w:spacing w:val="-180"/>
          <w:position w:val="22"/>
        </w:rPr>
        <w:t>。</w:t>
      </w:r>
      <w:r>
        <w:rPr>
          <w:rFonts w:hint="eastAsia"/>
        </w:rPr>
        <w:t>虔具疏文以四十八人全體書</w:t>
      </w:r>
      <w:r w:rsidRPr="005C410E">
        <w:rPr>
          <w:rFonts w:hint="eastAsia"/>
          <w:spacing w:val="-180"/>
        </w:rPr>
        <w:t>名</w:t>
      </w:r>
      <w:r w:rsidRPr="005C410E">
        <w:rPr>
          <w:rFonts w:hint="eastAsia"/>
          <w:spacing w:val="-180"/>
          <w:position w:val="22"/>
        </w:rPr>
        <w:t>。</w:t>
      </w:r>
      <w:r>
        <w:rPr>
          <w:rFonts w:hint="eastAsia"/>
        </w:rPr>
        <w:t>除未列席者</w:t>
      </w:r>
      <w:r w:rsidRPr="005C410E">
        <w:rPr>
          <w:rFonts w:hint="eastAsia"/>
          <w:spacing w:val="-180"/>
        </w:rPr>
        <w:t>外</w:t>
      </w:r>
      <w:r w:rsidRPr="005C410E">
        <w:rPr>
          <w:rFonts w:hint="eastAsia"/>
          <w:spacing w:val="-180"/>
          <w:position w:val="22"/>
        </w:rPr>
        <w:t>。</w:t>
      </w:r>
      <w:r>
        <w:rPr>
          <w:rFonts w:hint="eastAsia"/>
        </w:rPr>
        <w:t>餘均親筆簽名書</w:t>
      </w:r>
      <w:r w:rsidRPr="005C410E">
        <w:rPr>
          <w:rFonts w:hint="eastAsia"/>
          <w:spacing w:val="-180"/>
        </w:rPr>
        <w:t>誠</w:t>
      </w:r>
      <w:r w:rsidRPr="005C410E">
        <w:rPr>
          <w:rFonts w:hint="eastAsia"/>
          <w:spacing w:val="-180"/>
          <w:position w:val="22"/>
        </w:rPr>
        <w:t>。</w:t>
      </w:r>
      <w:r>
        <w:rPr>
          <w:rFonts w:hint="eastAsia"/>
        </w:rPr>
        <w:t>籲懇天恩設立道院以宏大</w:t>
      </w:r>
      <w:r w:rsidRPr="005C410E">
        <w:rPr>
          <w:rFonts w:hint="eastAsia"/>
          <w:spacing w:val="-180"/>
        </w:rPr>
        <w:t>化</w:t>
      </w:r>
      <w:r w:rsidRPr="005C410E">
        <w:rPr>
          <w:rFonts w:hint="eastAsia"/>
          <w:spacing w:val="-180"/>
          <w:position w:val="22"/>
        </w:rPr>
        <w:t>。</w:t>
      </w:r>
      <w:r>
        <w:rPr>
          <w:rFonts w:hint="eastAsia"/>
        </w:rPr>
        <w:t>此辛酉創設道院之由來</w:t>
      </w:r>
      <w:r w:rsidRPr="005C410E">
        <w:rPr>
          <w:rFonts w:hint="eastAsia"/>
          <w:spacing w:val="-180"/>
        </w:rPr>
        <w:t>也</w:t>
      </w:r>
      <w:r w:rsidRPr="005C410E">
        <w:rPr>
          <w:rFonts w:hint="eastAsia"/>
          <w:spacing w:val="-180"/>
          <w:position w:val="22"/>
        </w:rPr>
        <w:t>。</w:t>
      </w:r>
      <w:r>
        <w:rPr>
          <w:rFonts w:hint="eastAsia"/>
        </w:rPr>
        <w:t>謹特識其經過如</w:t>
      </w:r>
      <w:r w:rsidRPr="005C410E">
        <w:rPr>
          <w:rFonts w:hint="eastAsia"/>
          <w:spacing w:val="-180"/>
        </w:rPr>
        <w:t>此</w:t>
      </w:r>
      <w:r w:rsidRPr="005C410E">
        <w:rPr>
          <w:rFonts w:hint="eastAsia"/>
          <w:spacing w:val="-180"/>
          <w:position w:val="22"/>
        </w:rPr>
        <w:t>。</w:t>
      </w:r>
    </w:p>
    <w:p w:rsidR="00BB1D43" w:rsidRDefault="00BB1D43" w:rsidP="00E37256">
      <w:pPr>
        <w:pStyle w:val="a9"/>
        <w:kinsoku w:val="0"/>
      </w:pPr>
      <w:r>
        <w:rPr>
          <w:rFonts w:hint="eastAsia"/>
        </w:rPr>
        <w:t>仙師赴蓬萊會</w:t>
      </w:r>
      <w:r w:rsidRPr="005C410E">
        <w:rPr>
          <w:rFonts w:hint="eastAsia"/>
          <w:spacing w:val="-180"/>
        </w:rPr>
        <w:t>畢</w:t>
      </w:r>
      <w:r w:rsidRPr="005C410E">
        <w:rPr>
          <w:rFonts w:hint="eastAsia"/>
          <w:spacing w:val="-180"/>
          <w:position w:val="22"/>
        </w:rPr>
        <w:t>。</w:t>
      </w:r>
      <w:r>
        <w:rPr>
          <w:rFonts w:hint="eastAsia"/>
        </w:rPr>
        <w:t>到即正銘授</w:t>
      </w:r>
      <w:r w:rsidRPr="005C410E">
        <w:rPr>
          <w:rFonts w:hint="eastAsia"/>
          <w:spacing w:val="-180"/>
        </w:rPr>
        <w:t>訓</w:t>
      </w:r>
      <w:r w:rsidRPr="005C410E">
        <w:rPr>
          <w:rFonts w:hint="eastAsia"/>
          <w:spacing w:val="-180"/>
          <w:position w:val="22"/>
        </w:rPr>
        <w:t>。</w:t>
      </w:r>
      <w:r>
        <w:rPr>
          <w:rFonts w:hint="eastAsia"/>
        </w:rPr>
        <w:t>明日起休三</w:t>
      </w:r>
      <w:r w:rsidRPr="005C410E">
        <w:rPr>
          <w:rFonts w:hint="eastAsia"/>
          <w:spacing w:val="-180"/>
        </w:rPr>
        <w:t>日</w:t>
      </w:r>
      <w:r w:rsidRPr="005C410E">
        <w:rPr>
          <w:rFonts w:hint="eastAsia"/>
          <w:spacing w:val="-180"/>
          <w:position w:val="22"/>
        </w:rPr>
        <w:t>。</w:t>
      </w:r>
      <w:r>
        <w:rPr>
          <w:rFonts w:hint="eastAsia"/>
        </w:rPr>
        <w:t>以養心</w:t>
      </w:r>
      <w:r w:rsidRPr="005C410E">
        <w:rPr>
          <w:rFonts w:hint="eastAsia"/>
          <w:spacing w:val="-180"/>
        </w:rPr>
        <w:t>靈</w:t>
      </w:r>
      <w:r w:rsidRPr="005C410E">
        <w:rPr>
          <w:rFonts w:hint="eastAsia"/>
          <w:spacing w:val="-180"/>
          <w:position w:val="22"/>
        </w:rPr>
        <w:t>。</w:t>
      </w:r>
      <w:r>
        <w:rPr>
          <w:rFonts w:hint="eastAsia"/>
        </w:rPr>
        <w:t>福解慎</w:t>
      </w:r>
      <w:r w:rsidRPr="005C410E">
        <w:rPr>
          <w:rFonts w:hint="eastAsia"/>
          <w:spacing w:val="-180"/>
        </w:rPr>
        <w:t>遵</w:t>
      </w:r>
      <w:r w:rsidRPr="005C410E">
        <w:rPr>
          <w:rFonts w:hint="eastAsia"/>
          <w:spacing w:val="-180"/>
          <w:position w:val="22"/>
        </w:rPr>
        <w:t>。</w:t>
      </w:r>
      <w:r>
        <w:rPr>
          <w:rFonts w:hint="eastAsia"/>
        </w:rPr>
        <w:t>吾回</w:t>
      </w:r>
      <w:r w:rsidRPr="005C410E">
        <w:rPr>
          <w:rFonts w:hint="eastAsia"/>
          <w:spacing w:val="-180"/>
        </w:rPr>
        <w:t>位</w:t>
      </w:r>
      <w:r w:rsidRPr="00E37256">
        <w:rPr>
          <w:rFonts w:hint="eastAsia"/>
          <w:spacing w:val="-100"/>
          <w:position w:val="22"/>
        </w:rPr>
        <w:t>。</w:t>
      </w:r>
      <w:r w:rsidRPr="008D3F07">
        <w:rPr>
          <w:rFonts w:hint="eastAsia"/>
          <w:position w:val="4"/>
          <w:sz w:val="48"/>
          <w:eastAsianLayout w:id="1718839040" w:combine="1"/>
        </w:rPr>
        <w:t>是日奉訓。自明日起。休三日。以養心靈。福解慎遵。次日福緣遵訓在家靜養。諸事不理。午後江南同鄉招集讌會。遂謝之。晚間聞解空於同鄉讌後。有人請其設壇問事者</w:t>
      </w:r>
      <w:r w:rsidR="00E37256">
        <w:rPr>
          <w:position w:val="4"/>
          <w:sz w:val="48"/>
          <w:eastAsianLayout w:id="1718839040" w:combine="1"/>
        </w:rPr>
        <w:t xml:space="preserve">　</w:t>
      </w:r>
      <w:r w:rsidRPr="008D3F07">
        <w:rPr>
          <w:rFonts w:hint="eastAsia"/>
          <w:position w:val="4"/>
          <w:sz w:val="48"/>
          <w:eastAsianLayout w:id="1718839040" w:combine="1"/>
        </w:rPr>
        <w:t>當即飛箋止之。函未到之先。壇上濟佛</w:t>
      </w:r>
      <w:r w:rsidR="00E37256" w:rsidRPr="00E37256">
        <w:rPr>
          <w:rFonts w:hint="eastAsia"/>
          <w:position w:val="4"/>
          <w:sz w:val="48"/>
          <w:highlight w:val="yellow"/>
          <w:eastAsianLayout w:id="1718839040" w:combine="1"/>
        </w:rPr>
        <w:t>臨</w:t>
      </w:r>
      <w:r w:rsidRPr="008D3F07">
        <w:rPr>
          <w:rFonts w:hint="eastAsia"/>
          <w:position w:val="4"/>
          <w:sz w:val="48"/>
          <w:eastAsianLayout w:id="1718839040" w:combine="1"/>
        </w:rPr>
        <w:t>乩書云。福緣明道遵訓養靈。有書來止。爾乃以　師道為交際品耶。速停乩。乩未停。福緣之函已至。彼時道外人見之曰。真有神也。由是信道者日眾。</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前銘分錄三</w:t>
      </w:r>
      <w:r w:rsidRPr="005C410E">
        <w:rPr>
          <w:rFonts w:hint="eastAsia"/>
          <w:spacing w:val="-180"/>
        </w:rPr>
        <w:t>四</w:t>
      </w:r>
      <w:r w:rsidRPr="005C410E">
        <w:rPr>
          <w:rFonts w:hint="eastAsia"/>
          <w:spacing w:val="-180"/>
          <w:position w:val="22"/>
        </w:rPr>
        <w:t>。</w:t>
      </w:r>
      <w:r w:rsidRPr="00E37256">
        <w:rPr>
          <w:rFonts w:hint="eastAsia"/>
          <w:spacing w:val="60"/>
        </w:rPr>
        <w:t>默</w:t>
      </w:r>
      <w:r w:rsidRPr="00E37256">
        <w:rPr>
          <w:rFonts w:hint="eastAsia"/>
          <w:spacing w:val="60"/>
          <w:sz w:val="24"/>
          <w:szCs w:val="24"/>
        </w:rPr>
        <w:t>淵</w:t>
      </w:r>
      <w:r w:rsidRPr="00E37256">
        <w:rPr>
          <w:rFonts w:hint="eastAsia"/>
          <w:spacing w:val="60"/>
        </w:rPr>
        <w:t>真</w:t>
      </w:r>
      <w:r w:rsidRPr="00E37256">
        <w:rPr>
          <w:rFonts w:hint="eastAsia"/>
          <w:spacing w:val="60"/>
          <w:sz w:val="24"/>
          <w:szCs w:val="24"/>
        </w:rPr>
        <w:t>初</w:t>
      </w:r>
      <w:r>
        <w:rPr>
          <w:rFonts w:hint="eastAsia"/>
        </w:rPr>
        <w:t>二子各</w:t>
      </w:r>
      <w:r w:rsidRPr="005C410E">
        <w:rPr>
          <w:rFonts w:hint="eastAsia"/>
          <w:spacing w:val="-180"/>
        </w:rPr>
        <w:t>繕</w:t>
      </w:r>
      <w:r w:rsidRPr="005C410E">
        <w:rPr>
          <w:rFonts w:hint="eastAsia"/>
          <w:spacing w:val="-180"/>
          <w:position w:val="22"/>
        </w:rPr>
        <w:t>。</w:t>
      </w:r>
      <w:r>
        <w:rPr>
          <w:rFonts w:hint="eastAsia"/>
        </w:rPr>
        <w:t>其餘</w:t>
      </w:r>
      <w:r w:rsidRPr="00E37256">
        <w:rPr>
          <w:rFonts w:hint="eastAsia"/>
          <w:spacing w:val="60"/>
        </w:rPr>
        <w:t>靜</w:t>
      </w:r>
      <w:r w:rsidRPr="00E37256">
        <w:rPr>
          <w:rFonts w:hint="eastAsia"/>
          <w:spacing w:val="60"/>
          <w:sz w:val="24"/>
          <w:szCs w:val="24"/>
        </w:rPr>
        <w:t>存</w:t>
      </w:r>
      <w:r w:rsidRPr="00E37256">
        <w:rPr>
          <w:rFonts w:hint="eastAsia"/>
          <w:spacing w:val="60"/>
        </w:rPr>
        <w:t>春</w:t>
      </w:r>
      <w:r w:rsidRPr="00E37256">
        <w:rPr>
          <w:rFonts w:hint="eastAsia"/>
          <w:spacing w:val="60"/>
          <w:sz w:val="24"/>
          <w:szCs w:val="24"/>
        </w:rPr>
        <w:t>谿</w:t>
      </w:r>
      <w:r w:rsidRPr="00E37256">
        <w:rPr>
          <w:rFonts w:hint="eastAsia"/>
          <w:spacing w:val="60"/>
        </w:rPr>
        <w:t>慈</w:t>
      </w:r>
      <w:r w:rsidRPr="00E37256">
        <w:rPr>
          <w:rFonts w:hint="eastAsia"/>
          <w:spacing w:val="60"/>
          <w:sz w:val="24"/>
          <w:szCs w:val="24"/>
        </w:rPr>
        <w:t>修</w:t>
      </w:r>
      <w:r w:rsidRPr="00E37256">
        <w:rPr>
          <w:rFonts w:hint="eastAsia"/>
          <w:spacing w:val="60"/>
        </w:rPr>
        <w:t>凡</w:t>
      </w:r>
      <w:r w:rsidRPr="008D3F07">
        <w:rPr>
          <w:rFonts w:hint="eastAsia"/>
          <w:position w:val="4"/>
          <w:sz w:val="48"/>
          <w:eastAsianLayout w:id="1718839040" w:combine="1"/>
        </w:rPr>
        <w:t>無凡</w:t>
      </w:r>
      <w:r w:rsidR="00E37256" w:rsidRPr="00E37256">
        <w:rPr>
          <w:position w:val="4"/>
          <w:sz w:val="6"/>
          <w:szCs w:val="6"/>
        </w:rPr>
        <w:t xml:space="preserve">　</w:t>
      </w:r>
      <w:r>
        <w:rPr>
          <w:rFonts w:hint="eastAsia"/>
        </w:rPr>
        <w:t>各</w:t>
      </w:r>
      <w:r w:rsidRPr="005C410E">
        <w:rPr>
          <w:rFonts w:hint="eastAsia"/>
          <w:spacing w:val="-180"/>
        </w:rPr>
        <w:t>繕</w:t>
      </w:r>
      <w:r w:rsidRPr="005C410E">
        <w:rPr>
          <w:rFonts w:hint="eastAsia"/>
          <w:spacing w:val="-180"/>
          <w:position w:val="22"/>
        </w:rPr>
        <w:t>。</w:t>
      </w:r>
      <w:r>
        <w:rPr>
          <w:rFonts w:hint="eastAsia"/>
        </w:rPr>
        <w:t>領職像疏彙登冊</w:t>
      </w:r>
      <w:r w:rsidRPr="005C410E">
        <w:rPr>
          <w:rFonts w:hint="eastAsia"/>
          <w:spacing w:val="-180"/>
        </w:rPr>
        <w:t>籙</w:t>
      </w:r>
      <w:r w:rsidRPr="005C410E">
        <w:rPr>
          <w:rFonts w:hint="eastAsia"/>
          <w:spacing w:val="-180"/>
          <w:position w:val="22"/>
        </w:rPr>
        <w:t>。</w:t>
      </w:r>
      <w:r>
        <w:rPr>
          <w:rFonts w:hint="eastAsia"/>
        </w:rPr>
        <w:t>正銘</w:t>
      </w:r>
      <w:r w:rsidRPr="005C410E">
        <w:rPr>
          <w:rFonts w:hint="eastAsia"/>
          <w:spacing w:val="-180"/>
        </w:rPr>
        <w:t>後</w:t>
      </w:r>
      <w:r w:rsidRPr="005C410E">
        <w:rPr>
          <w:rFonts w:hint="eastAsia"/>
          <w:spacing w:val="-180"/>
          <w:position w:val="22"/>
        </w:rPr>
        <w:t>。</w:t>
      </w:r>
      <w:r>
        <w:rPr>
          <w:rFonts w:hint="eastAsia"/>
        </w:rPr>
        <w:t>亥刻默淵真初際光三子先領</w:t>
      </w:r>
      <w:r w:rsidRPr="005C410E">
        <w:rPr>
          <w:rFonts w:hint="eastAsia"/>
          <w:spacing w:val="-180"/>
        </w:rPr>
        <w:t>像</w:t>
      </w:r>
      <w:r w:rsidRPr="005C410E">
        <w:rPr>
          <w:rFonts w:hint="eastAsia"/>
          <w:spacing w:val="-180"/>
          <w:position w:val="22"/>
        </w:rPr>
        <w:t>。</w:t>
      </w:r>
      <w:r>
        <w:rPr>
          <w:rFonts w:hint="eastAsia"/>
        </w:rPr>
        <w:t>仍有溫等五</w:t>
      </w:r>
      <w:r w:rsidRPr="005C410E">
        <w:rPr>
          <w:rFonts w:hint="eastAsia"/>
          <w:spacing w:val="-180"/>
        </w:rPr>
        <w:t>子</w:t>
      </w:r>
      <w:r w:rsidRPr="005C410E">
        <w:rPr>
          <w:rFonts w:hint="eastAsia"/>
          <w:spacing w:val="-180"/>
          <w:position w:val="22"/>
        </w:rPr>
        <w:t>。</w:t>
      </w:r>
      <w:r>
        <w:rPr>
          <w:rFonts w:hint="eastAsia"/>
        </w:rPr>
        <w:t>經前一日戌</w:t>
      </w:r>
      <w:r w:rsidRPr="005C410E">
        <w:rPr>
          <w:rFonts w:hint="eastAsia"/>
          <w:spacing w:val="-180"/>
        </w:rPr>
        <w:t>壇</w:t>
      </w:r>
      <w:r w:rsidRPr="005C410E">
        <w:rPr>
          <w:rFonts w:hint="eastAsia"/>
          <w:spacing w:val="-180"/>
          <w:position w:val="22"/>
        </w:rPr>
        <w:t>。</w:t>
      </w:r>
      <w:r>
        <w:rPr>
          <w:rFonts w:hint="eastAsia"/>
        </w:rPr>
        <w:t>一律領</w:t>
      </w:r>
      <w:r w:rsidRPr="005C410E">
        <w:rPr>
          <w:rFonts w:hint="eastAsia"/>
          <w:spacing w:val="-180"/>
        </w:rPr>
        <w:t>像</w:t>
      </w:r>
      <w:r w:rsidRPr="005C410E">
        <w:rPr>
          <w:rFonts w:hint="eastAsia"/>
          <w:spacing w:val="-180"/>
          <w:position w:val="22"/>
        </w:rPr>
        <w:t>。</w:t>
      </w:r>
      <w:r>
        <w:rPr>
          <w:rFonts w:hint="eastAsia"/>
        </w:rPr>
        <w:t>在立春前一</w:t>
      </w:r>
      <w:r w:rsidRPr="005C410E">
        <w:rPr>
          <w:rFonts w:hint="eastAsia"/>
          <w:spacing w:val="-180"/>
        </w:rPr>
        <w:t>日</w:t>
      </w:r>
      <w:r w:rsidRPr="005C410E">
        <w:rPr>
          <w:rFonts w:hint="eastAsia"/>
          <w:spacing w:val="-180"/>
          <w:position w:val="22"/>
        </w:rPr>
        <w:t>。</w:t>
      </w:r>
      <w:r>
        <w:rPr>
          <w:rFonts w:hint="eastAsia"/>
        </w:rPr>
        <w:t>今日本壇先賜三子</w:t>
      </w:r>
      <w:r w:rsidRPr="005C410E">
        <w:rPr>
          <w:rFonts w:hint="eastAsia"/>
          <w:spacing w:val="-180"/>
        </w:rPr>
        <w:t>像</w:t>
      </w:r>
      <w:r w:rsidRPr="005C410E">
        <w:rPr>
          <w:rFonts w:hint="eastAsia"/>
          <w:spacing w:val="-180"/>
          <w:position w:val="22"/>
        </w:rPr>
        <w:t>。</w:t>
      </w:r>
      <w:r>
        <w:rPr>
          <w:rFonts w:hint="eastAsia"/>
        </w:rPr>
        <w:t>在訓畢後</w:t>
      </w:r>
      <w:r w:rsidRPr="005C410E">
        <w:rPr>
          <w:rFonts w:hint="eastAsia"/>
          <w:spacing w:val="-180"/>
        </w:rPr>
        <w:t>領</w:t>
      </w:r>
      <w:r w:rsidRPr="005C410E">
        <w:rPr>
          <w:rFonts w:hint="eastAsia"/>
          <w:spacing w:val="-180"/>
          <w:position w:val="22"/>
        </w:rPr>
        <w:t>。</w:t>
      </w:r>
      <w:r>
        <w:rPr>
          <w:rFonts w:hint="eastAsia"/>
        </w:rPr>
        <w:t>正銘畢授訓</w:t>
      </w:r>
      <w:r w:rsidRPr="005C410E">
        <w:rPr>
          <w:rFonts w:hint="eastAsia"/>
          <w:spacing w:val="-180"/>
        </w:rPr>
        <w:t>語</w:t>
      </w:r>
      <w:r w:rsidRPr="00E37256">
        <w:rPr>
          <w:rFonts w:hint="eastAsia"/>
          <w:spacing w:val="-100"/>
          <w:position w:val="22"/>
        </w:rPr>
        <w:t>。</w:t>
      </w:r>
      <w:r w:rsidRPr="008D3F07">
        <w:rPr>
          <w:rFonts w:hint="eastAsia"/>
          <w:position w:val="4"/>
          <w:sz w:val="48"/>
          <w:eastAsianLayout w:id="1718839040" w:combine="1"/>
        </w:rPr>
        <w:t>訓語</w:t>
      </w:r>
      <w:r w:rsidR="008D3F07">
        <w:rPr>
          <w:position w:val="4"/>
          <w:sz w:val="48"/>
          <w:eastAsianLayout w:id="1718839040" w:combine="1"/>
        </w:rPr>
        <w:br/>
      </w:r>
      <w:r w:rsidRPr="008D3F07">
        <w:rPr>
          <w:rFonts w:hint="eastAsia"/>
          <w:position w:val="4"/>
          <w:sz w:val="48"/>
          <w:eastAsianLayout w:id="1718839040" w:combine="1"/>
        </w:rPr>
        <w:t>文已印經中不錄。</w:t>
      </w:r>
      <w:r>
        <w:rPr>
          <w:rFonts w:hint="eastAsia"/>
        </w:rPr>
        <w:t>此偈訓掌職書訂鎮經圖</w:t>
      </w:r>
      <w:r w:rsidRPr="005C410E">
        <w:rPr>
          <w:rFonts w:hint="eastAsia"/>
          <w:spacing w:val="-180"/>
        </w:rPr>
        <w:t>後</w:t>
      </w:r>
      <w:r w:rsidRPr="005C410E">
        <w:rPr>
          <w:rFonts w:hint="eastAsia"/>
          <w:spacing w:val="-180"/>
          <w:position w:val="22"/>
        </w:rPr>
        <w:t>。</w:t>
      </w:r>
      <w:r>
        <w:rPr>
          <w:rFonts w:hint="eastAsia"/>
        </w:rPr>
        <w:t>挨次再分箴誡</w:t>
      </w:r>
      <w:r w:rsidRPr="005C410E">
        <w:rPr>
          <w:rFonts w:hint="eastAsia"/>
          <w:spacing w:val="-180"/>
        </w:rPr>
        <w:t>銘</w:t>
      </w:r>
      <w:r w:rsidRPr="005C410E">
        <w:rPr>
          <w:rFonts w:hint="eastAsia"/>
          <w:spacing w:val="-180"/>
          <w:position w:val="22"/>
        </w:rPr>
        <w:t>。</w:t>
      </w:r>
      <w:r>
        <w:rPr>
          <w:rFonts w:hint="eastAsia"/>
        </w:rPr>
        <w:t>訂</w:t>
      </w:r>
      <w:r w:rsidRPr="005C410E">
        <w:rPr>
          <w:rFonts w:hint="eastAsia"/>
          <w:spacing w:val="-180"/>
        </w:rPr>
        <w:t>後</w:t>
      </w:r>
      <w:r w:rsidRPr="005C410E">
        <w:rPr>
          <w:rFonts w:hint="eastAsia"/>
          <w:spacing w:val="-180"/>
          <w:position w:val="22"/>
        </w:rPr>
        <w:t>。</w:t>
      </w:r>
      <w:r>
        <w:rPr>
          <w:rFonts w:hint="eastAsia"/>
        </w:rPr>
        <w:t>即編真</w:t>
      </w:r>
      <w:r w:rsidRPr="005C410E">
        <w:rPr>
          <w:rFonts w:hint="eastAsia"/>
          <w:spacing w:val="-180"/>
        </w:rPr>
        <w:t>經</w:t>
      </w:r>
      <w:r w:rsidRPr="005C410E">
        <w:rPr>
          <w:rFonts w:hint="eastAsia"/>
          <w:spacing w:val="-180"/>
          <w:position w:val="22"/>
        </w:rPr>
        <w:t>。</w:t>
      </w:r>
      <w:r>
        <w:rPr>
          <w:rFonts w:hint="eastAsia"/>
        </w:rPr>
        <w:t>語後在經</w:t>
      </w:r>
      <w:r w:rsidRPr="005C410E">
        <w:rPr>
          <w:rFonts w:hint="eastAsia"/>
          <w:spacing w:val="-180"/>
        </w:rPr>
        <w:t>後</w:t>
      </w:r>
      <w:r w:rsidRPr="005C410E">
        <w:rPr>
          <w:rFonts w:hint="eastAsia"/>
          <w:spacing w:val="-180"/>
          <w:position w:val="22"/>
        </w:rPr>
        <w:t>。</w:t>
      </w:r>
      <w:r>
        <w:rPr>
          <w:rFonts w:hint="eastAsia"/>
        </w:rPr>
        <w:t>經語又在語後之</w:t>
      </w:r>
      <w:r w:rsidRPr="005C410E">
        <w:rPr>
          <w:rFonts w:hint="eastAsia"/>
          <w:spacing w:val="-180"/>
        </w:rPr>
        <w:t>後</w:t>
      </w:r>
      <w:r w:rsidRPr="005C410E">
        <w:rPr>
          <w:rFonts w:hint="eastAsia"/>
          <w:spacing w:val="-180"/>
          <w:position w:val="22"/>
        </w:rPr>
        <w:t>。</w:t>
      </w:r>
      <w:r>
        <w:rPr>
          <w:rFonts w:hint="eastAsia"/>
        </w:rPr>
        <w:t>二十六日戌刻賜</w:t>
      </w:r>
      <w:r w:rsidRPr="005C410E">
        <w:rPr>
          <w:rFonts w:hint="eastAsia"/>
          <w:spacing w:val="-180"/>
        </w:rPr>
        <w:t>像</w:t>
      </w:r>
      <w:r w:rsidRPr="005C410E">
        <w:rPr>
          <w:rFonts w:hint="eastAsia"/>
          <w:spacing w:val="-180"/>
          <w:position w:val="22"/>
        </w:rPr>
        <w:t>。</w:t>
      </w:r>
      <w:r>
        <w:rPr>
          <w:rFonts w:hint="eastAsia"/>
        </w:rPr>
        <w:t>諸子均</w:t>
      </w:r>
      <w:r w:rsidRPr="005C410E">
        <w:rPr>
          <w:rFonts w:hint="eastAsia"/>
          <w:spacing w:val="-180"/>
        </w:rPr>
        <w:t>到</w:t>
      </w:r>
      <w:r w:rsidRPr="005C410E">
        <w:rPr>
          <w:rFonts w:hint="eastAsia"/>
          <w:spacing w:val="-180"/>
          <w:position w:val="22"/>
        </w:rPr>
        <w:t>。</w:t>
      </w:r>
      <w:r>
        <w:rPr>
          <w:rFonts w:hint="eastAsia"/>
        </w:rPr>
        <w:t>有職業出者</w:t>
      </w:r>
      <w:r w:rsidRPr="005C410E">
        <w:rPr>
          <w:rFonts w:hint="eastAsia"/>
          <w:spacing w:val="-180"/>
        </w:rPr>
        <w:t>免</w:t>
      </w:r>
      <w:r w:rsidRPr="005C410E">
        <w:rPr>
          <w:rFonts w:hint="eastAsia"/>
          <w:spacing w:val="-180"/>
          <w:position w:val="22"/>
        </w:rPr>
        <w:t>。</w:t>
      </w:r>
      <w:r>
        <w:rPr>
          <w:rFonts w:hint="eastAsia"/>
        </w:rPr>
        <w:t>訓語古二字題</w:t>
      </w:r>
      <w:r w:rsidRPr="005C410E">
        <w:rPr>
          <w:rFonts w:hint="eastAsia"/>
          <w:spacing w:val="-180"/>
        </w:rPr>
        <w:t>首</w:t>
      </w:r>
      <w:r w:rsidRPr="005C410E">
        <w:rPr>
          <w:rFonts w:hint="eastAsia"/>
          <w:spacing w:val="-180"/>
          <w:position w:val="22"/>
        </w:rPr>
        <w:t>。</w:t>
      </w:r>
      <w:r>
        <w:rPr>
          <w:rFonts w:hint="eastAsia"/>
        </w:rPr>
        <w:t>末行註年月日地如</w:t>
      </w:r>
      <w:r w:rsidRPr="005C410E">
        <w:rPr>
          <w:rFonts w:hint="eastAsia"/>
          <w:spacing w:val="-180"/>
        </w:rPr>
        <w:t>下</w:t>
      </w:r>
      <w:r w:rsidRPr="005C410E">
        <w:rPr>
          <w:rFonts w:hint="eastAsia"/>
          <w:spacing w:val="-180"/>
          <w:position w:val="22"/>
        </w:rPr>
        <w:t>。</w:t>
      </w:r>
      <w:r>
        <w:rPr>
          <w:rFonts w:hint="eastAsia"/>
        </w:rPr>
        <w:t>訓語</w:t>
      </w:r>
      <w:r w:rsidR="008D3F07" w:rsidRPr="008D3F07">
        <w:rPr>
          <w:sz w:val="18"/>
        </w:rPr>
        <w:t xml:space="preserve">　</w:t>
      </w:r>
      <w:r w:rsidR="008D3F07" w:rsidRPr="008D3F07">
        <w:rPr>
          <w:rFonts w:ascii="TYSymbols" w:eastAsia="TYSymbols" w:hAnsi="TYSymbols" w:hint="eastAsia"/>
          <w:spacing w:val="60"/>
          <w:position w:val="8"/>
          <w:sz w:val="48"/>
        </w:rPr>
        <w:t>󾎱</w:t>
      </w:r>
      <w:r w:rsidR="008D3F07" w:rsidRPr="008D3F07">
        <w:rPr>
          <w:rFonts w:ascii="TYSymbols" w:eastAsia="TYSymbols" w:hAnsi="TYSymbols" w:hint="eastAsia"/>
          <w:position w:val="8"/>
          <w:sz w:val="48"/>
        </w:rPr>
        <w:t>󾎲</w:t>
      </w:r>
      <w:r w:rsidR="008D3F07" w:rsidRPr="008D3F07">
        <w:rPr>
          <w:sz w:val="18"/>
        </w:rPr>
        <w:t xml:space="preserve">　</w:t>
      </w:r>
      <w:r>
        <w:rPr>
          <w:rFonts w:hint="eastAsia"/>
        </w:rPr>
        <w:t>末註太歲庚申季冬穀</w:t>
      </w:r>
      <w:r w:rsidRPr="005C410E">
        <w:rPr>
          <w:rFonts w:hint="eastAsia"/>
          <w:spacing w:val="-180"/>
        </w:rPr>
        <w:t>旦</w:t>
      </w:r>
      <w:r w:rsidRPr="005C410E">
        <w:rPr>
          <w:rFonts w:hint="eastAsia"/>
          <w:spacing w:val="-180"/>
          <w:position w:val="22"/>
        </w:rPr>
        <w:t>。</w:t>
      </w:r>
      <w:r w:rsidR="005E7F74" w:rsidRPr="005E7F74">
        <w:rPr>
          <w:rFonts w:ascii="TYSymbols" w:eastAsia="TYSymbols" w:hAnsi="TYSymbols"/>
          <w:color w:val="FF0000"/>
        </w:rPr>
        <w:t>󾒚󾒛</w:t>
      </w:r>
      <w:r>
        <w:rPr>
          <w:rFonts w:hint="eastAsia"/>
        </w:rPr>
        <w:t>授於濟南</w:t>
      </w:r>
      <w:r>
        <w:rPr>
          <w:rFonts w:hint="eastAsia"/>
        </w:rPr>
        <w:lastRenderedPageBreak/>
        <w:t>乩</w:t>
      </w:r>
      <w:r w:rsidRPr="005C410E">
        <w:rPr>
          <w:rFonts w:hint="eastAsia"/>
          <w:spacing w:val="-180"/>
        </w:rPr>
        <w:t>壇</w:t>
      </w:r>
      <w:r w:rsidRPr="005C410E">
        <w:rPr>
          <w:rFonts w:hint="eastAsia"/>
          <w:spacing w:val="-180"/>
          <w:position w:val="22"/>
        </w:rPr>
        <w:t>。</w:t>
      </w:r>
    </w:p>
    <w:p w:rsidR="00BB1D43" w:rsidRDefault="00BB1D43" w:rsidP="004535BC">
      <w:pPr>
        <w:pStyle w:val="a9"/>
      </w:pPr>
      <w:r>
        <w:rPr>
          <w:rFonts w:hint="eastAsia"/>
        </w:rPr>
        <w:t>師回玉璇宮</w:t>
      </w:r>
      <w:r w:rsidRPr="005C410E">
        <w:rPr>
          <w:rFonts w:hint="eastAsia"/>
          <w:spacing w:val="-180"/>
        </w:rPr>
        <w:t>去</w:t>
      </w:r>
      <w:r w:rsidRPr="005C410E">
        <w:rPr>
          <w:rFonts w:hint="eastAsia"/>
          <w:spacing w:val="-180"/>
          <w:position w:val="22"/>
        </w:rPr>
        <w:t>。</w:t>
      </w:r>
      <w:r>
        <w:rPr>
          <w:rFonts w:hint="eastAsia"/>
        </w:rPr>
        <w:t>酉壇不</w:t>
      </w:r>
      <w:r w:rsidRPr="005C410E">
        <w:rPr>
          <w:rFonts w:hint="eastAsia"/>
          <w:spacing w:val="-180"/>
        </w:rPr>
        <w:t>來</w:t>
      </w:r>
      <w:r w:rsidRPr="005C410E">
        <w:rPr>
          <w:rFonts w:hint="eastAsia"/>
          <w:spacing w:val="-180"/>
          <w:position w:val="22"/>
        </w:rPr>
        <w:t>。</w:t>
      </w:r>
      <w:r>
        <w:rPr>
          <w:rFonts w:hint="eastAsia"/>
        </w:rPr>
        <w:t>亥初一度賜</w:t>
      </w:r>
      <w:r w:rsidRPr="005C410E">
        <w:rPr>
          <w:rFonts w:hint="eastAsia"/>
          <w:spacing w:val="-180"/>
        </w:rPr>
        <w:t>像</w:t>
      </w:r>
      <w:r w:rsidRPr="005C410E">
        <w:rPr>
          <w:rFonts w:hint="eastAsia"/>
          <w:spacing w:val="-180"/>
          <w:position w:val="22"/>
        </w:rPr>
        <w:t>。</w:t>
      </w:r>
      <w:r>
        <w:rPr>
          <w:rFonts w:hint="eastAsia"/>
        </w:rPr>
        <w:t>吾寶笈童子回位</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鎮壇將軍</w:t>
      </w:r>
      <w:r w:rsidRPr="005C410E">
        <w:rPr>
          <w:rFonts w:hint="eastAsia"/>
          <w:spacing w:val="-180"/>
        </w:rPr>
        <w:t>臨</w:t>
      </w:r>
      <w:r w:rsidRPr="005C410E">
        <w:rPr>
          <w:rFonts w:hint="eastAsia"/>
          <w:spacing w:val="-180"/>
          <w:position w:val="22"/>
        </w:rPr>
        <w:t>。</w:t>
      </w:r>
      <w:r>
        <w:rPr>
          <w:rFonts w:hint="eastAsia"/>
        </w:rPr>
        <w:t>諸子均</w:t>
      </w:r>
      <w:r w:rsidRPr="005C410E">
        <w:rPr>
          <w:rFonts w:hint="eastAsia"/>
          <w:spacing w:val="-180"/>
        </w:rPr>
        <w:t>退</w:t>
      </w:r>
      <w:r w:rsidRPr="005C410E">
        <w:rPr>
          <w:rFonts w:hint="eastAsia"/>
          <w:spacing w:val="-180"/>
          <w:position w:val="22"/>
        </w:rPr>
        <w:t>。</w:t>
      </w:r>
      <w:r>
        <w:rPr>
          <w:rFonts w:hint="eastAsia"/>
        </w:rPr>
        <w:t>福緣迴</w:t>
      </w:r>
      <w:r w:rsidRPr="005C410E">
        <w:rPr>
          <w:rFonts w:hint="eastAsia"/>
          <w:spacing w:val="-180"/>
        </w:rPr>
        <w:t>避</w:t>
      </w:r>
      <w:r w:rsidRPr="005C410E">
        <w:rPr>
          <w:rFonts w:hint="eastAsia"/>
          <w:spacing w:val="-180"/>
          <w:position w:val="22"/>
        </w:rPr>
        <w:t>。</w:t>
      </w:r>
      <w:r>
        <w:rPr>
          <w:rFonts w:hint="eastAsia"/>
        </w:rPr>
        <w:t>默子長孫代</w:t>
      </w:r>
      <w:r w:rsidRPr="005C410E">
        <w:rPr>
          <w:rFonts w:hint="eastAsia"/>
          <w:spacing w:val="-180"/>
        </w:rPr>
        <w:t>乩</w:t>
      </w:r>
      <w:r w:rsidRPr="00E37256">
        <w:rPr>
          <w:rFonts w:hint="eastAsia"/>
          <w:spacing w:val="-100"/>
          <w:position w:val="22"/>
        </w:rPr>
        <w:t>。</w:t>
      </w:r>
      <w:r w:rsidRPr="008D3F07">
        <w:rPr>
          <w:rFonts w:hint="eastAsia"/>
          <w:position w:val="4"/>
          <w:sz w:val="48"/>
          <w:eastAsianLayout w:id="1718839040" w:combine="1"/>
        </w:rPr>
        <w:t>默靖素由田中玉善。嘗勸其入壇求修未果。今日晚忽專差請默靖商要事。即決入壇求修也。具疏後。訓諭福緣迴避。以默子長孫代之。蓋田為最高長官。福緣為其所屬。恐生疑也。田子前生名華善。已見與華普訓文中。今奉訓文。不令披露。以一省軍政長官。令作潛修。謂為特方。並命用硃書太乙北極真經</w:t>
      </w:r>
      <w:r w:rsidR="00143FEE" w:rsidRPr="00143FEE">
        <w:rPr>
          <w:rFonts w:hint="eastAsia"/>
          <w:color w:val="FF0000"/>
          <w:position w:val="4"/>
          <w:sz w:val="48"/>
          <w:eastAsianLayout w:id="1718839040" w:combine="1"/>
        </w:rPr>
        <w:t>題簽</w:t>
      </w:r>
      <w:r w:rsidRPr="008D3F07">
        <w:rPr>
          <w:rFonts w:hint="eastAsia"/>
          <w:position w:val="4"/>
          <w:sz w:val="48"/>
          <w:eastAsianLayout w:id="1718839040" w:combine="1"/>
        </w:rPr>
        <w:t>。下款用特方華普薰沐遵題。</w:t>
      </w:r>
      <w:r w:rsidRPr="005C410E">
        <w:rPr>
          <w:rFonts w:hint="eastAsia"/>
          <w:spacing w:val="-180"/>
        </w:rPr>
        <w:t>退</w:t>
      </w:r>
      <w:r w:rsidRPr="008D3F07">
        <w:rPr>
          <w:rFonts w:hint="eastAsia"/>
          <w:spacing w:val="-100"/>
          <w:position w:val="22"/>
        </w:rPr>
        <w:t>。</w:t>
      </w:r>
      <w:r w:rsidRPr="008D3F07">
        <w:rPr>
          <w:rFonts w:hint="eastAsia"/>
          <w:position w:val="4"/>
          <w:sz w:val="48"/>
          <w:eastAsianLayout w:id="1718839040" w:combine="1"/>
        </w:rPr>
        <w:t>令福緣退也</w:t>
      </w:r>
      <w:r w:rsidRPr="005C410E">
        <w:rPr>
          <w:rFonts w:hint="eastAsia"/>
          <w:spacing w:val="-180"/>
          <w:position w:val="22"/>
        </w:rPr>
        <w:t>。</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退後如</w:t>
      </w:r>
      <w:r w:rsidRPr="005C410E">
        <w:rPr>
          <w:rFonts w:hint="eastAsia"/>
          <w:spacing w:val="-180"/>
        </w:rPr>
        <w:t>儀</w:t>
      </w:r>
      <w:r w:rsidRPr="005C410E">
        <w:rPr>
          <w:rFonts w:hint="eastAsia"/>
          <w:spacing w:val="-180"/>
          <w:position w:val="22"/>
        </w:rPr>
        <w:t>。</w:t>
      </w:r>
      <w:r>
        <w:rPr>
          <w:rFonts w:hint="eastAsia"/>
        </w:rPr>
        <w:t>默子正訓</w:t>
      </w:r>
      <w:r w:rsidRPr="005C410E">
        <w:rPr>
          <w:rFonts w:hint="eastAsia"/>
          <w:spacing w:val="-180"/>
        </w:rPr>
        <w:t>語</w:t>
      </w:r>
      <w:r w:rsidRPr="005C410E">
        <w:rPr>
          <w:rFonts w:hint="eastAsia"/>
          <w:spacing w:val="-180"/>
          <w:position w:val="22"/>
        </w:rPr>
        <w:t>。</w:t>
      </w:r>
      <w:r>
        <w:rPr>
          <w:rFonts w:hint="eastAsia"/>
        </w:rPr>
        <w:t>退</w:t>
      </w:r>
      <w:r w:rsidRPr="005C410E">
        <w:rPr>
          <w:rFonts w:hint="eastAsia"/>
          <w:spacing w:val="-180"/>
        </w:rPr>
        <w:t>沙</w:t>
      </w:r>
      <w:r w:rsidRPr="005C410E">
        <w:rPr>
          <w:rFonts w:hint="eastAsia"/>
          <w:spacing w:val="-180"/>
          <w:position w:val="22"/>
        </w:rPr>
        <w:t>。</w:t>
      </w:r>
      <w:r>
        <w:rPr>
          <w:rFonts w:hint="eastAsia"/>
        </w:rPr>
        <w:t>退</w:t>
      </w:r>
      <w:r w:rsidRPr="005C410E">
        <w:rPr>
          <w:rFonts w:hint="eastAsia"/>
          <w:spacing w:val="-180"/>
        </w:rPr>
        <w:t>水</w:t>
      </w:r>
      <w:r w:rsidRPr="005C410E">
        <w:rPr>
          <w:rFonts w:hint="eastAsia"/>
          <w:spacing w:val="-180"/>
          <w:position w:val="22"/>
        </w:rPr>
        <w:t>。</w:t>
      </w:r>
      <w:r>
        <w:rPr>
          <w:rFonts w:hint="eastAsia"/>
        </w:rPr>
        <w:t>進</w:t>
      </w:r>
      <w:r w:rsidRPr="005C410E">
        <w:rPr>
          <w:rFonts w:hint="eastAsia"/>
          <w:spacing w:val="-180"/>
        </w:rPr>
        <w:t>紙</w:t>
      </w:r>
      <w:r w:rsidRPr="005C410E">
        <w:rPr>
          <w:rFonts w:hint="eastAsia"/>
          <w:spacing w:val="-180"/>
          <w:position w:val="22"/>
        </w:rPr>
        <w:t>。</w:t>
      </w:r>
      <w:r>
        <w:rPr>
          <w:rFonts w:hint="eastAsia"/>
        </w:rPr>
        <w:t>賜</w:t>
      </w:r>
      <w:r w:rsidRPr="005C410E">
        <w:rPr>
          <w:rFonts w:hint="eastAsia"/>
          <w:spacing w:val="-180"/>
        </w:rPr>
        <w:t>像</w:t>
      </w:r>
      <w:r w:rsidRPr="005C410E">
        <w:rPr>
          <w:rFonts w:hint="eastAsia"/>
          <w:spacing w:val="-180"/>
          <w:position w:val="22"/>
        </w:rPr>
        <w:t>。</w:t>
      </w:r>
    </w:p>
    <w:p w:rsidR="00BB1D43" w:rsidRDefault="00BB1D43" w:rsidP="004535BC">
      <w:pPr>
        <w:pStyle w:val="a9"/>
      </w:pPr>
      <w:r>
        <w:rPr>
          <w:rFonts w:hint="eastAsia"/>
        </w:rPr>
        <w:t>仙師回玉虛</w:t>
      </w:r>
      <w:r w:rsidRPr="005C410E">
        <w:rPr>
          <w:rFonts w:hint="eastAsia"/>
          <w:spacing w:val="-180"/>
        </w:rPr>
        <w:t>宮</w:t>
      </w:r>
      <w:r w:rsidRPr="005C410E">
        <w:rPr>
          <w:rFonts w:hint="eastAsia"/>
          <w:spacing w:val="-180"/>
          <w:position w:val="22"/>
        </w:rPr>
        <w:t>。</w:t>
      </w:r>
      <w:r>
        <w:rPr>
          <w:rFonts w:hint="eastAsia"/>
        </w:rPr>
        <w:t>察善惡</w:t>
      </w:r>
      <w:r w:rsidRPr="005C410E">
        <w:rPr>
          <w:rFonts w:hint="eastAsia"/>
          <w:spacing w:val="-180"/>
        </w:rPr>
        <w:t>去</w:t>
      </w:r>
      <w:r w:rsidRPr="005C410E">
        <w:rPr>
          <w:rFonts w:hint="eastAsia"/>
          <w:spacing w:val="-180"/>
          <w:position w:val="22"/>
        </w:rPr>
        <w:t>。</w:t>
      </w:r>
      <w:r>
        <w:rPr>
          <w:rFonts w:hint="eastAsia"/>
        </w:rPr>
        <w:t>真子</w:t>
      </w:r>
      <w:r w:rsidRPr="008D3F07">
        <w:rPr>
          <w:rFonts w:hint="eastAsia"/>
          <w:position w:val="4"/>
          <w:sz w:val="48"/>
          <w:eastAsianLayout w:id="1718839040" w:combine="1"/>
        </w:rPr>
        <w:t>丁真初</w:t>
      </w:r>
      <w:r w:rsidR="008D3F07" w:rsidRPr="008D3F07">
        <w:rPr>
          <w:position w:val="4"/>
          <w:sz w:val="12"/>
          <w:szCs w:val="16"/>
        </w:rPr>
        <w:t xml:space="preserve">　</w:t>
      </w:r>
      <w:r>
        <w:rPr>
          <w:rFonts w:hint="eastAsia"/>
        </w:rPr>
        <w:t>等春前一日領</w:t>
      </w:r>
      <w:r w:rsidRPr="005C410E">
        <w:rPr>
          <w:rFonts w:hint="eastAsia"/>
          <w:spacing w:val="-180"/>
        </w:rPr>
        <w:t>像</w:t>
      </w:r>
      <w:r w:rsidRPr="005C410E">
        <w:rPr>
          <w:rFonts w:hint="eastAsia"/>
          <w:spacing w:val="-180"/>
          <w:position w:val="22"/>
        </w:rPr>
        <w:t>。</w:t>
      </w:r>
      <w:r>
        <w:rPr>
          <w:rFonts w:hint="eastAsia"/>
        </w:rPr>
        <w:t>經籙使者復命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十二月二十六日丁酉在福緣壇披露賜三十六人大本經及賜五子像</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老祖</w:t>
      </w:r>
      <w:r w:rsidRPr="005C410E">
        <w:rPr>
          <w:rFonts w:hint="eastAsia"/>
          <w:spacing w:val="-180"/>
        </w:rPr>
        <w:t>到</w:t>
      </w:r>
      <w:r w:rsidRPr="005C410E">
        <w:rPr>
          <w:rFonts w:hint="eastAsia"/>
          <w:spacing w:val="-180"/>
          <w:position w:val="22"/>
        </w:rPr>
        <w:t>。</w:t>
      </w:r>
      <w:r>
        <w:rPr>
          <w:rFonts w:hint="eastAsia"/>
        </w:rPr>
        <w:t>疏則留冊</w:t>
      </w:r>
      <w:r w:rsidRPr="005C410E">
        <w:rPr>
          <w:rFonts w:hint="eastAsia"/>
          <w:spacing w:val="-180"/>
        </w:rPr>
        <w:t>籙</w:t>
      </w:r>
      <w:r w:rsidRPr="005C410E">
        <w:rPr>
          <w:rFonts w:hint="eastAsia"/>
          <w:spacing w:val="-180"/>
          <w:position w:val="22"/>
        </w:rPr>
        <w:t>。</w:t>
      </w:r>
      <w:r>
        <w:rPr>
          <w:rFonts w:hint="eastAsia"/>
        </w:rPr>
        <w:t>像賜畢</w:t>
      </w:r>
      <w:r w:rsidRPr="005C410E">
        <w:rPr>
          <w:rFonts w:hint="eastAsia"/>
          <w:spacing w:val="-180"/>
        </w:rPr>
        <w:t>後</w:t>
      </w:r>
      <w:r w:rsidRPr="005C410E">
        <w:rPr>
          <w:rFonts w:hint="eastAsia"/>
          <w:spacing w:val="-180"/>
          <w:position w:val="22"/>
        </w:rPr>
        <w:t>。</w:t>
      </w:r>
      <w:r>
        <w:rPr>
          <w:rFonts w:hint="eastAsia"/>
        </w:rPr>
        <w:t>命鎮壇將軍分</w:t>
      </w:r>
      <w:r w:rsidRPr="005C410E">
        <w:rPr>
          <w:rFonts w:hint="eastAsia"/>
          <w:spacing w:val="-180"/>
        </w:rPr>
        <w:t>諭</w:t>
      </w:r>
      <w:r w:rsidRPr="005C410E">
        <w:rPr>
          <w:rFonts w:hint="eastAsia"/>
          <w:spacing w:val="-180"/>
          <w:position w:val="22"/>
        </w:rPr>
        <w:t>。</w:t>
      </w:r>
      <w:r>
        <w:rPr>
          <w:rFonts w:hint="eastAsia"/>
        </w:rPr>
        <w:t>謝疏送登府</w:t>
      </w:r>
      <w:r w:rsidRPr="005C410E">
        <w:rPr>
          <w:rFonts w:hint="eastAsia"/>
          <w:spacing w:val="-180"/>
        </w:rPr>
        <w:t>冊</w:t>
      </w:r>
      <w:r w:rsidRPr="005C410E">
        <w:rPr>
          <w:rFonts w:hint="eastAsia"/>
          <w:spacing w:val="-180"/>
          <w:position w:val="22"/>
        </w:rPr>
        <w:t>。</w:t>
      </w:r>
      <w:r>
        <w:rPr>
          <w:rFonts w:hint="eastAsia"/>
        </w:rPr>
        <w:t>紙硃並</w:t>
      </w:r>
      <w:r w:rsidRPr="005C410E">
        <w:rPr>
          <w:rFonts w:hint="eastAsia"/>
          <w:spacing w:val="-180"/>
        </w:rPr>
        <w:t>進</w:t>
      </w:r>
      <w:r w:rsidRPr="005C410E">
        <w:rPr>
          <w:rFonts w:hint="eastAsia"/>
          <w:spacing w:val="-180"/>
          <w:position w:val="22"/>
        </w:rPr>
        <w:t>。</w:t>
      </w:r>
      <w:r w:rsidRPr="008D3F07">
        <w:rPr>
          <w:rFonts w:hint="eastAsia"/>
          <w:spacing w:val="60"/>
        </w:rPr>
        <w:t>法</w:t>
      </w:r>
      <w:r w:rsidRPr="008D3F07">
        <w:rPr>
          <w:rFonts w:hint="eastAsia"/>
          <w:spacing w:val="60"/>
          <w:sz w:val="24"/>
          <w:szCs w:val="24"/>
        </w:rPr>
        <w:t>根</w:t>
      </w:r>
      <w:r>
        <w:rPr>
          <w:rFonts w:hint="eastAsia"/>
        </w:rPr>
        <w:t>性</w:t>
      </w:r>
      <w:r w:rsidRPr="008D3F07">
        <w:rPr>
          <w:rFonts w:hint="eastAsia"/>
          <w:spacing w:val="60"/>
          <w:sz w:val="24"/>
          <w:szCs w:val="24"/>
        </w:rPr>
        <w:t>緣</w:t>
      </w:r>
      <w:r w:rsidRPr="008D3F07">
        <w:rPr>
          <w:rFonts w:hint="eastAsia"/>
          <w:spacing w:val="60"/>
        </w:rPr>
        <w:t>溫</w:t>
      </w:r>
      <w:r w:rsidRPr="008D3F07">
        <w:rPr>
          <w:rFonts w:hint="eastAsia"/>
          <w:spacing w:val="60"/>
          <w:sz w:val="24"/>
          <w:szCs w:val="24"/>
        </w:rPr>
        <w:t>煦</w:t>
      </w:r>
      <w:r w:rsidRPr="008D3F07">
        <w:rPr>
          <w:rFonts w:hint="eastAsia"/>
          <w:spacing w:val="60"/>
        </w:rPr>
        <w:t>真</w:t>
      </w:r>
      <w:r w:rsidRPr="008D3F07">
        <w:rPr>
          <w:rFonts w:hint="eastAsia"/>
          <w:spacing w:val="60"/>
          <w:sz w:val="24"/>
          <w:szCs w:val="24"/>
        </w:rPr>
        <w:t>初</w:t>
      </w:r>
      <w:r w:rsidRPr="008D3F07">
        <w:rPr>
          <w:rFonts w:hint="eastAsia"/>
          <w:spacing w:val="60"/>
        </w:rPr>
        <w:t>善</w:t>
      </w:r>
      <w:r w:rsidRPr="008D3F07">
        <w:rPr>
          <w:rFonts w:hint="eastAsia"/>
          <w:spacing w:val="60"/>
          <w:sz w:val="24"/>
          <w:szCs w:val="24"/>
        </w:rPr>
        <w:t>慶</w:t>
      </w:r>
      <w:r>
        <w:rPr>
          <w:rFonts w:hint="eastAsia"/>
        </w:rPr>
        <w:t>諸子領</w:t>
      </w:r>
      <w:r w:rsidRPr="005C410E">
        <w:rPr>
          <w:rFonts w:hint="eastAsia"/>
          <w:spacing w:val="-180"/>
        </w:rPr>
        <w:t>像</w:t>
      </w:r>
      <w:r w:rsidRPr="005C410E">
        <w:rPr>
          <w:rFonts w:hint="eastAsia"/>
          <w:spacing w:val="-180"/>
          <w:position w:val="22"/>
        </w:rPr>
        <w:t>。</w:t>
      </w:r>
      <w:r>
        <w:rPr>
          <w:rFonts w:hint="eastAsia"/>
        </w:rPr>
        <w:t>未來准</w:t>
      </w:r>
      <w:r w:rsidRPr="005C410E">
        <w:rPr>
          <w:rFonts w:hint="eastAsia"/>
          <w:spacing w:val="-180"/>
        </w:rPr>
        <w:t>代</w:t>
      </w:r>
      <w:r w:rsidRPr="005C410E">
        <w:rPr>
          <w:rFonts w:hint="eastAsia"/>
          <w:spacing w:val="-180"/>
          <w:position w:val="22"/>
        </w:rPr>
        <w:t>。</w:t>
      </w:r>
      <w:r>
        <w:rPr>
          <w:rFonts w:hint="eastAsia"/>
        </w:rPr>
        <w:t>請像不</w:t>
      </w:r>
      <w:r w:rsidRPr="005C410E">
        <w:rPr>
          <w:rFonts w:hint="eastAsia"/>
          <w:spacing w:val="-180"/>
        </w:rPr>
        <w:t>可</w:t>
      </w:r>
      <w:r w:rsidRPr="005C410E">
        <w:rPr>
          <w:rFonts w:hint="eastAsia"/>
          <w:spacing w:val="-180"/>
          <w:position w:val="22"/>
        </w:rPr>
        <w:t>。</w:t>
      </w:r>
      <w:r>
        <w:rPr>
          <w:rFonts w:hint="eastAsia"/>
        </w:rPr>
        <w:t>退</w:t>
      </w:r>
      <w:r w:rsidRPr="005C410E">
        <w:rPr>
          <w:rFonts w:hint="eastAsia"/>
          <w:spacing w:val="-180"/>
        </w:rPr>
        <w:t>盤</w:t>
      </w:r>
      <w:r w:rsidRPr="005C410E">
        <w:rPr>
          <w:rFonts w:hint="eastAsia"/>
          <w:spacing w:val="-180"/>
          <w:position w:val="22"/>
        </w:rPr>
        <w:t>。</w:t>
      </w:r>
      <w:r>
        <w:rPr>
          <w:rFonts w:hint="eastAsia"/>
        </w:rPr>
        <w:t>寶笈童</w:t>
      </w:r>
      <w:r w:rsidRPr="005C410E">
        <w:rPr>
          <w:rFonts w:hint="eastAsia"/>
          <w:spacing w:val="-180"/>
        </w:rPr>
        <w:t>子</w:t>
      </w:r>
      <w:r w:rsidRPr="005C410E">
        <w:rPr>
          <w:rFonts w:hint="eastAsia"/>
          <w:spacing w:val="-180"/>
          <w:position w:val="22"/>
        </w:rPr>
        <w:t>。</w:t>
      </w:r>
    </w:p>
    <w:p w:rsidR="00BB1D43" w:rsidRDefault="00BB1D43" w:rsidP="004535BC">
      <w:pPr>
        <w:pStyle w:val="a9"/>
      </w:pPr>
      <w:r>
        <w:rPr>
          <w:rFonts w:hint="eastAsia"/>
        </w:rPr>
        <w:t>仙師命鎮壇將</w:t>
      </w:r>
      <w:r w:rsidRPr="005C410E">
        <w:rPr>
          <w:rFonts w:hint="eastAsia"/>
          <w:spacing w:val="-180"/>
        </w:rPr>
        <w:t>軍</w:t>
      </w:r>
      <w:r w:rsidRPr="005C410E">
        <w:rPr>
          <w:rFonts w:hint="eastAsia"/>
          <w:spacing w:val="-180"/>
          <w:position w:val="22"/>
        </w:rPr>
        <w:t>。</w:t>
      </w:r>
      <w:r>
        <w:rPr>
          <w:rFonts w:hint="eastAsia"/>
        </w:rPr>
        <w:t>二十度</w:t>
      </w:r>
      <w:r w:rsidRPr="005C410E">
        <w:rPr>
          <w:rFonts w:hint="eastAsia"/>
          <w:spacing w:val="-180"/>
        </w:rPr>
        <w:t>來</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吾復命</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鎮壇將軍孚佑帝</w:t>
      </w:r>
      <w:r w:rsidRPr="005C410E">
        <w:rPr>
          <w:rFonts w:hint="eastAsia"/>
          <w:spacing w:val="-180"/>
        </w:rPr>
        <w:t>君</w:t>
      </w:r>
      <w:r w:rsidRPr="005C410E">
        <w:rPr>
          <w:rFonts w:hint="eastAsia"/>
          <w:spacing w:val="-180"/>
          <w:position w:val="22"/>
        </w:rPr>
        <w:t>。</w:t>
      </w:r>
      <w:r>
        <w:rPr>
          <w:rFonts w:hint="eastAsia"/>
        </w:rPr>
        <w:t>奉</w:t>
      </w:r>
    </w:p>
    <w:p w:rsidR="00BB1D43" w:rsidRDefault="00BB1D43" w:rsidP="004535BC">
      <w:pPr>
        <w:pStyle w:val="a9"/>
      </w:pPr>
      <w:r>
        <w:rPr>
          <w:rFonts w:hint="eastAsia"/>
        </w:rPr>
        <w:lastRenderedPageBreak/>
        <w:t>師命語爾諸</w:t>
      </w:r>
      <w:r w:rsidRPr="005C410E">
        <w:rPr>
          <w:rFonts w:hint="eastAsia"/>
          <w:spacing w:val="-180"/>
        </w:rPr>
        <w:t>方</w:t>
      </w:r>
      <w:r w:rsidRPr="005C410E">
        <w:rPr>
          <w:rFonts w:hint="eastAsia"/>
          <w:spacing w:val="-180"/>
          <w:position w:val="22"/>
        </w:rPr>
        <w:t>。</w:t>
      </w:r>
      <w:r>
        <w:rPr>
          <w:rFonts w:hint="eastAsia"/>
        </w:rPr>
        <w:t>過則與</w:t>
      </w:r>
      <w:r w:rsidR="00143FEE" w:rsidRPr="00143FEE">
        <w:rPr>
          <w:rFonts w:hint="eastAsia"/>
          <w:color w:val="FF0000"/>
        </w:rPr>
        <w:t>坐</w:t>
      </w:r>
      <w:r>
        <w:rPr>
          <w:rFonts w:hint="eastAsia"/>
        </w:rPr>
        <w:t>功至切至</w:t>
      </w:r>
      <w:r w:rsidRPr="005C410E">
        <w:rPr>
          <w:rFonts w:hint="eastAsia"/>
          <w:spacing w:val="-180"/>
        </w:rPr>
        <w:t>要</w:t>
      </w:r>
      <w:r w:rsidRPr="005C410E">
        <w:rPr>
          <w:rFonts w:hint="eastAsia"/>
          <w:spacing w:val="-180"/>
          <w:position w:val="22"/>
        </w:rPr>
        <w:t>。</w:t>
      </w:r>
      <w:r>
        <w:rPr>
          <w:rFonts w:hint="eastAsia"/>
        </w:rPr>
        <w:t>一個字口中一大</w:t>
      </w:r>
      <w:r w:rsidRPr="005C410E">
        <w:rPr>
          <w:rFonts w:hint="eastAsia"/>
          <w:spacing w:val="-180"/>
        </w:rPr>
        <w:t>過</w:t>
      </w:r>
      <w:r w:rsidRPr="00143FEE">
        <w:rPr>
          <w:rFonts w:hint="eastAsia"/>
          <w:spacing w:val="-120"/>
          <w:position w:val="22"/>
        </w:rPr>
        <w:t>。</w:t>
      </w:r>
      <w:r w:rsidR="00143FEE" w:rsidRPr="00143FEE">
        <w:rPr>
          <w:rFonts w:hint="eastAsia"/>
          <w:color w:val="FF0000"/>
          <w:position w:val="4"/>
          <w:sz w:val="48"/>
          <w:eastAsianLayout w:id="1718839040" w:combine="1"/>
        </w:rPr>
        <w:t>指嗜鴉片</w:t>
      </w:r>
      <w:r>
        <w:rPr>
          <w:rFonts w:hint="eastAsia"/>
        </w:rPr>
        <w:t>真火多所</w:t>
      </w:r>
      <w:r w:rsidRPr="005C410E">
        <w:rPr>
          <w:rFonts w:hint="eastAsia"/>
          <w:spacing w:val="-180"/>
        </w:rPr>
        <w:t>耗</w:t>
      </w:r>
      <w:r w:rsidRPr="005C410E">
        <w:rPr>
          <w:rFonts w:hint="eastAsia"/>
          <w:spacing w:val="-180"/>
          <w:position w:val="22"/>
        </w:rPr>
        <w:t>。</w:t>
      </w:r>
      <w:r>
        <w:rPr>
          <w:rFonts w:hint="eastAsia"/>
        </w:rPr>
        <w:t>成者戒</w:t>
      </w:r>
      <w:r w:rsidRPr="005C410E">
        <w:rPr>
          <w:rFonts w:hint="eastAsia"/>
          <w:spacing w:val="-180"/>
        </w:rPr>
        <w:t>之</w:t>
      </w:r>
      <w:r w:rsidRPr="005C410E">
        <w:rPr>
          <w:rFonts w:hint="eastAsia"/>
          <w:spacing w:val="-180"/>
          <w:position w:val="22"/>
        </w:rPr>
        <w:t>。</w:t>
      </w:r>
      <w:r>
        <w:rPr>
          <w:rFonts w:hint="eastAsia"/>
        </w:rPr>
        <w:t>戒而後</w:t>
      </w:r>
      <w:r w:rsidRPr="005C410E">
        <w:rPr>
          <w:rFonts w:hint="eastAsia"/>
          <w:spacing w:val="-180"/>
        </w:rPr>
        <w:t>成</w:t>
      </w:r>
      <w:r w:rsidRPr="005C410E">
        <w:rPr>
          <w:rFonts w:hint="eastAsia"/>
          <w:spacing w:val="-180"/>
          <w:position w:val="22"/>
        </w:rPr>
        <w:t>。</w:t>
      </w:r>
      <w:r>
        <w:rPr>
          <w:rFonts w:hint="eastAsia"/>
        </w:rPr>
        <w:t>其成乃</w:t>
      </w:r>
      <w:r w:rsidRPr="005C410E">
        <w:rPr>
          <w:rFonts w:hint="eastAsia"/>
          <w:spacing w:val="-180"/>
        </w:rPr>
        <w:t>速</w:t>
      </w:r>
      <w:r w:rsidRPr="005C410E">
        <w:rPr>
          <w:rFonts w:hint="eastAsia"/>
          <w:spacing w:val="-180"/>
          <w:position w:val="22"/>
        </w:rPr>
        <w:t>。</w:t>
      </w:r>
      <w:r>
        <w:rPr>
          <w:rFonts w:hint="eastAsia"/>
        </w:rPr>
        <w:t>十年之</w:t>
      </w:r>
      <w:r w:rsidRPr="005C410E">
        <w:rPr>
          <w:rFonts w:hint="eastAsia"/>
          <w:spacing w:val="-180"/>
        </w:rPr>
        <w:t>禁</w:t>
      </w:r>
      <w:r w:rsidRPr="005C410E">
        <w:rPr>
          <w:rFonts w:hint="eastAsia"/>
          <w:spacing w:val="-180"/>
          <w:position w:val="22"/>
        </w:rPr>
        <w:t>。</w:t>
      </w:r>
      <w:r>
        <w:rPr>
          <w:rFonts w:hint="eastAsia"/>
        </w:rPr>
        <w:t>自酉歲</w:t>
      </w:r>
      <w:r w:rsidRPr="005C410E">
        <w:rPr>
          <w:rFonts w:hint="eastAsia"/>
          <w:spacing w:val="-180"/>
        </w:rPr>
        <w:t>始</w:t>
      </w:r>
      <w:r w:rsidRPr="005C410E">
        <w:rPr>
          <w:rFonts w:hint="eastAsia"/>
          <w:spacing w:val="-180"/>
          <w:position w:val="22"/>
        </w:rPr>
        <w:t>。</w:t>
      </w:r>
    </w:p>
    <w:p w:rsidR="00BB1D43" w:rsidRDefault="00BB1D43" w:rsidP="004535BC">
      <w:pPr>
        <w:pStyle w:val="a9"/>
      </w:pPr>
      <w:r>
        <w:rPr>
          <w:rFonts w:hint="eastAsia"/>
        </w:rPr>
        <w:t>師亦准</w:t>
      </w:r>
      <w:r w:rsidRPr="005C410E">
        <w:rPr>
          <w:rFonts w:hint="eastAsia"/>
          <w:spacing w:val="-180"/>
        </w:rPr>
        <w:t>寬</w:t>
      </w:r>
      <w:r w:rsidRPr="005C410E">
        <w:rPr>
          <w:rFonts w:hint="eastAsia"/>
          <w:spacing w:val="-180"/>
          <w:position w:val="22"/>
        </w:rPr>
        <w:t>。</w:t>
      </w:r>
      <w:r>
        <w:rPr>
          <w:rFonts w:hint="eastAsia"/>
        </w:rPr>
        <w:t>未入毒</w:t>
      </w:r>
      <w:r w:rsidRPr="005C410E">
        <w:rPr>
          <w:rFonts w:hint="eastAsia"/>
          <w:spacing w:val="-180"/>
        </w:rPr>
        <w:t>籍</w:t>
      </w:r>
      <w:r w:rsidRPr="005C410E">
        <w:rPr>
          <w:rFonts w:hint="eastAsia"/>
          <w:spacing w:val="-180"/>
          <w:position w:val="22"/>
        </w:rPr>
        <w:t>。</w:t>
      </w:r>
      <w:r>
        <w:rPr>
          <w:rFonts w:hint="eastAsia"/>
        </w:rPr>
        <w:t>炁體不</w:t>
      </w:r>
      <w:r w:rsidRPr="005C410E">
        <w:rPr>
          <w:rFonts w:hint="eastAsia"/>
          <w:spacing w:val="-180"/>
        </w:rPr>
        <w:t>傷</w:t>
      </w:r>
      <w:r w:rsidRPr="005C410E">
        <w:rPr>
          <w:rFonts w:hint="eastAsia"/>
          <w:spacing w:val="-180"/>
          <w:position w:val="22"/>
        </w:rPr>
        <w:t>。</w:t>
      </w:r>
      <w:r>
        <w:rPr>
          <w:rFonts w:hint="eastAsia"/>
        </w:rPr>
        <w:t>俱當凜</w:t>
      </w:r>
      <w:r w:rsidRPr="005C410E">
        <w:rPr>
          <w:rFonts w:hint="eastAsia"/>
          <w:spacing w:val="-180"/>
        </w:rPr>
        <w:t>遵</w:t>
      </w:r>
      <w:r w:rsidRPr="005C410E">
        <w:rPr>
          <w:rFonts w:hint="eastAsia"/>
          <w:spacing w:val="-180"/>
          <w:position w:val="22"/>
        </w:rPr>
        <w:t>。</w:t>
      </w:r>
      <w:r>
        <w:rPr>
          <w:rFonts w:hint="eastAsia"/>
        </w:rPr>
        <w:t>不可故</w:t>
      </w:r>
      <w:r w:rsidRPr="005C410E">
        <w:rPr>
          <w:rFonts w:hint="eastAsia"/>
          <w:spacing w:val="-180"/>
        </w:rPr>
        <w:t>犯</w:t>
      </w:r>
      <w:r w:rsidRPr="005C410E">
        <w:rPr>
          <w:rFonts w:hint="eastAsia"/>
          <w:spacing w:val="-180"/>
          <w:position w:val="22"/>
        </w:rPr>
        <w:t>。</w:t>
      </w:r>
      <w:r>
        <w:rPr>
          <w:rFonts w:hint="eastAsia"/>
        </w:rPr>
        <w:t>出</w:t>
      </w:r>
    </w:p>
    <w:p w:rsidR="00BB1D43" w:rsidRDefault="00BB1D43" w:rsidP="004535BC">
      <w:pPr>
        <w:pStyle w:val="a9"/>
      </w:pPr>
      <w:r>
        <w:rPr>
          <w:rFonts w:hint="eastAsia"/>
        </w:rPr>
        <w:t>師經籍與修籙斯可</w:t>
      </w:r>
      <w:r w:rsidRPr="005C410E">
        <w:rPr>
          <w:rFonts w:hint="eastAsia"/>
          <w:spacing w:val="-180"/>
        </w:rPr>
        <w:t>已</w:t>
      </w:r>
      <w:r w:rsidRPr="00DD1F56">
        <w:rPr>
          <w:rFonts w:hint="eastAsia"/>
          <w:spacing w:val="-100"/>
          <w:position w:val="22"/>
        </w:rPr>
        <w:t>。</w:t>
      </w:r>
      <w:r w:rsidRPr="00A51389">
        <w:rPr>
          <w:rFonts w:hint="eastAsia"/>
          <w:position w:val="4"/>
          <w:sz w:val="48"/>
          <w:eastAsianLayout w:id="1718839040" w:combine="1"/>
        </w:rPr>
        <w:t>以上訓令。修方中。不可吸食毒品。犯之與修道有大害。不可不戒。</w:t>
      </w:r>
      <w:r>
        <w:rPr>
          <w:rFonts w:hint="eastAsia"/>
        </w:rPr>
        <w:t>明日經</w:t>
      </w:r>
      <w:r w:rsidRPr="005C410E">
        <w:rPr>
          <w:rFonts w:hint="eastAsia"/>
          <w:spacing w:val="-180"/>
        </w:rPr>
        <w:t>壇</w:t>
      </w:r>
      <w:r w:rsidRPr="005C410E">
        <w:rPr>
          <w:rFonts w:hint="eastAsia"/>
          <w:spacing w:val="-180"/>
          <w:position w:val="22"/>
        </w:rPr>
        <w:t>。</w:t>
      </w:r>
    </w:p>
    <w:p w:rsidR="00BB1D43" w:rsidRDefault="00BB1D43" w:rsidP="004535BC">
      <w:pPr>
        <w:pStyle w:val="a9"/>
      </w:pPr>
      <w:r>
        <w:rPr>
          <w:rFonts w:hint="eastAsia"/>
        </w:rPr>
        <w:t>師</w:t>
      </w:r>
      <w:r w:rsidRPr="005C410E">
        <w:rPr>
          <w:rFonts w:hint="eastAsia"/>
          <w:spacing w:val="-180"/>
        </w:rPr>
        <w:t>到</w:t>
      </w:r>
      <w:r w:rsidRPr="005C410E">
        <w:rPr>
          <w:rFonts w:hint="eastAsia"/>
          <w:spacing w:val="-180"/>
          <w:position w:val="22"/>
        </w:rPr>
        <w:t>。</w:t>
      </w:r>
      <w:r>
        <w:rPr>
          <w:rFonts w:hint="eastAsia"/>
        </w:rPr>
        <w:t>在酉刻親諭尚</w:t>
      </w:r>
      <w:r w:rsidRPr="005C410E">
        <w:rPr>
          <w:rFonts w:hint="eastAsia"/>
          <w:spacing w:val="-180"/>
        </w:rPr>
        <w:t>多</w:t>
      </w:r>
      <w:r w:rsidRPr="005C410E">
        <w:rPr>
          <w:rFonts w:hint="eastAsia"/>
          <w:spacing w:val="-180"/>
          <w:position w:val="22"/>
        </w:rPr>
        <w:t>。</w:t>
      </w:r>
      <w:r>
        <w:rPr>
          <w:rFonts w:hint="eastAsia"/>
        </w:rPr>
        <w:t>特方代列</w:t>
      </w:r>
      <w:r w:rsidRPr="005C410E">
        <w:rPr>
          <w:rFonts w:hint="eastAsia"/>
          <w:spacing w:val="-180"/>
        </w:rPr>
        <w:t>領</w:t>
      </w:r>
      <w:r w:rsidRPr="00DD1F56">
        <w:rPr>
          <w:rFonts w:hint="eastAsia"/>
          <w:spacing w:val="-100"/>
          <w:position w:val="22"/>
        </w:rPr>
        <w:t>。</w:t>
      </w:r>
      <w:r w:rsidRPr="00DD1F56">
        <w:rPr>
          <w:rFonts w:hint="eastAsia"/>
          <w:spacing w:val="20"/>
          <w:position w:val="4"/>
          <w:sz w:val="48"/>
          <w:eastAsianLayout w:id="1718839040" w:combine="1"/>
        </w:rPr>
        <w:t>特方華善。領經不能親到。准代也。</w:t>
      </w:r>
      <w:r>
        <w:rPr>
          <w:rFonts w:hint="eastAsia"/>
        </w:rPr>
        <w:t>經掌代亦</w:t>
      </w:r>
      <w:r w:rsidRPr="005C410E">
        <w:rPr>
          <w:rFonts w:hint="eastAsia"/>
          <w:spacing w:val="-180"/>
        </w:rPr>
        <w:t>可</w:t>
      </w:r>
      <w:r w:rsidRPr="005C410E">
        <w:rPr>
          <w:rFonts w:hint="eastAsia"/>
          <w:spacing w:val="-180"/>
          <w:position w:val="22"/>
        </w:rPr>
        <w:t>。</w:t>
      </w:r>
      <w:r>
        <w:rPr>
          <w:rFonts w:hint="eastAsia"/>
        </w:rPr>
        <w:t>其餘有像諸</w:t>
      </w:r>
      <w:r w:rsidRPr="005C410E">
        <w:rPr>
          <w:rFonts w:hint="eastAsia"/>
          <w:spacing w:val="-180"/>
        </w:rPr>
        <w:t>子</w:t>
      </w:r>
      <w:r w:rsidRPr="005C410E">
        <w:rPr>
          <w:rFonts w:hint="eastAsia"/>
          <w:spacing w:val="-180"/>
          <w:position w:val="22"/>
        </w:rPr>
        <w:t>。</w:t>
      </w:r>
      <w:r>
        <w:rPr>
          <w:rFonts w:hint="eastAsia"/>
        </w:rPr>
        <w:t>一律有經可</w:t>
      </w:r>
      <w:r w:rsidRPr="005C410E">
        <w:rPr>
          <w:rFonts w:hint="eastAsia"/>
          <w:spacing w:val="-180"/>
        </w:rPr>
        <w:t>領</w:t>
      </w:r>
      <w:r w:rsidRPr="005C410E">
        <w:rPr>
          <w:rFonts w:hint="eastAsia"/>
          <w:spacing w:val="-180"/>
          <w:position w:val="22"/>
        </w:rPr>
        <w:t>。</w:t>
      </w:r>
      <w:r>
        <w:rPr>
          <w:rFonts w:hint="eastAsia"/>
        </w:rPr>
        <w:t>不問職不職與先後</w:t>
      </w:r>
      <w:r w:rsidRPr="005C410E">
        <w:rPr>
          <w:rFonts w:hint="eastAsia"/>
          <w:spacing w:val="-180"/>
        </w:rPr>
        <w:t>也</w:t>
      </w:r>
      <w:r w:rsidRPr="005C410E">
        <w:rPr>
          <w:rFonts w:hint="eastAsia"/>
          <w:spacing w:val="-180"/>
          <w:position w:val="22"/>
        </w:rPr>
        <w:t>。</w:t>
      </w:r>
      <w:r>
        <w:rPr>
          <w:rFonts w:hint="eastAsia"/>
        </w:rPr>
        <w:t>諸方弟子</w:t>
      </w:r>
      <w:r w:rsidRPr="005C410E">
        <w:rPr>
          <w:rFonts w:hint="eastAsia"/>
          <w:spacing w:val="-180"/>
        </w:rPr>
        <w:t>中</w:t>
      </w:r>
      <w:r w:rsidRPr="005C410E">
        <w:rPr>
          <w:rFonts w:hint="eastAsia"/>
          <w:spacing w:val="-180"/>
          <w:position w:val="22"/>
        </w:rPr>
        <w:t>。</w:t>
      </w:r>
      <w:r>
        <w:rPr>
          <w:rFonts w:hint="eastAsia"/>
        </w:rPr>
        <w:t>如默靖如華善及福</w:t>
      </w:r>
      <w:r w:rsidRPr="005C410E">
        <w:rPr>
          <w:rFonts w:hint="eastAsia"/>
          <w:spacing w:val="-180"/>
        </w:rPr>
        <w:t>緣</w:t>
      </w:r>
      <w:r w:rsidRPr="005C410E">
        <w:rPr>
          <w:rFonts w:hint="eastAsia"/>
          <w:spacing w:val="-180"/>
          <w:position w:val="22"/>
        </w:rPr>
        <w:t>。</w:t>
      </w:r>
      <w:r>
        <w:rPr>
          <w:rFonts w:hint="eastAsia"/>
        </w:rPr>
        <w:t>貫</w:t>
      </w:r>
      <w:r w:rsidRPr="005C410E">
        <w:rPr>
          <w:rFonts w:hint="eastAsia"/>
          <w:spacing w:val="-180"/>
        </w:rPr>
        <w:t>清</w:t>
      </w:r>
      <w:r w:rsidRPr="005C410E">
        <w:rPr>
          <w:rFonts w:hint="eastAsia"/>
          <w:spacing w:val="-180"/>
          <w:position w:val="22"/>
        </w:rPr>
        <w:t>。</w:t>
      </w:r>
      <w:r>
        <w:rPr>
          <w:rFonts w:hint="eastAsia"/>
        </w:rPr>
        <w:t>敦</w:t>
      </w:r>
      <w:r w:rsidRPr="005C410E">
        <w:rPr>
          <w:rFonts w:hint="eastAsia"/>
          <w:spacing w:val="-180"/>
        </w:rPr>
        <w:t>性</w:t>
      </w:r>
      <w:r w:rsidRPr="005C410E">
        <w:rPr>
          <w:rFonts w:hint="eastAsia"/>
          <w:spacing w:val="-180"/>
          <w:position w:val="22"/>
        </w:rPr>
        <w:t>。</w:t>
      </w:r>
      <w:r>
        <w:rPr>
          <w:rFonts w:hint="eastAsia"/>
        </w:rPr>
        <w:t>華</w:t>
      </w:r>
      <w:r w:rsidRPr="005C410E">
        <w:rPr>
          <w:rFonts w:hint="eastAsia"/>
          <w:spacing w:val="-180"/>
        </w:rPr>
        <w:t>普</w:t>
      </w:r>
      <w:r w:rsidRPr="005C410E">
        <w:rPr>
          <w:rFonts w:hint="eastAsia"/>
          <w:spacing w:val="-180"/>
          <w:position w:val="22"/>
        </w:rPr>
        <w:t>。</w:t>
      </w:r>
      <w:r>
        <w:rPr>
          <w:rFonts w:hint="eastAsia"/>
        </w:rPr>
        <w:t>和</w:t>
      </w:r>
      <w:r w:rsidRPr="005C410E">
        <w:rPr>
          <w:rFonts w:hint="eastAsia"/>
          <w:spacing w:val="-180"/>
        </w:rPr>
        <w:t>真</w:t>
      </w:r>
      <w:r w:rsidRPr="005C410E">
        <w:rPr>
          <w:rFonts w:hint="eastAsia"/>
          <w:spacing w:val="-180"/>
          <w:position w:val="22"/>
        </w:rPr>
        <w:t>。</w:t>
      </w:r>
      <w:r>
        <w:rPr>
          <w:rFonts w:hint="eastAsia"/>
        </w:rPr>
        <w:t>吉</w:t>
      </w:r>
      <w:r w:rsidRPr="005C410E">
        <w:rPr>
          <w:rFonts w:hint="eastAsia"/>
          <w:spacing w:val="-180"/>
        </w:rPr>
        <w:t>中</w:t>
      </w:r>
      <w:r w:rsidRPr="005C410E">
        <w:rPr>
          <w:rFonts w:hint="eastAsia"/>
          <w:spacing w:val="-180"/>
          <w:position w:val="22"/>
        </w:rPr>
        <w:t>。</w:t>
      </w:r>
      <w:r>
        <w:rPr>
          <w:rFonts w:hint="eastAsia"/>
        </w:rPr>
        <w:t>濟</w:t>
      </w:r>
      <w:r w:rsidRPr="005C410E">
        <w:rPr>
          <w:rFonts w:hint="eastAsia"/>
          <w:spacing w:val="-180"/>
        </w:rPr>
        <w:t>真</w:t>
      </w:r>
      <w:r w:rsidRPr="005C410E">
        <w:rPr>
          <w:rFonts w:hint="eastAsia"/>
          <w:spacing w:val="-180"/>
          <w:position w:val="22"/>
        </w:rPr>
        <w:t>。</w:t>
      </w:r>
      <w:r>
        <w:rPr>
          <w:rFonts w:hint="eastAsia"/>
        </w:rPr>
        <w:t>解</w:t>
      </w:r>
      <w:r w:rsidRPr="005C410E">
        <w:rPr>
          <w:rFonts w:hint="eastAsia"/>
          <w:spacing w:val="-180"/>
        </w:rPr>
        <w:t>空</w:t>
      </w:r>
      <w:r w:rsidRPr="005C410E">
        <w:rPr>
          <w:rFonts w:hint="eastAsia"/>
          <w:spacing w:val="-180"/>
          <w:position w:val="22"/>
        </w:rPr>
        <w:t>。</w:t>
      </w:r>
      <w:r>
        <w:rPr>
          <w:rFonts w:hint="eastAsia"/>
        </w:rPr>
        <w:t>法</w:t>
      </w:r>
      <w:r w:rsidRPr="005C410E">
        <w:rPr>
          <w:rFonts w:hint="eastAsia"/>
          <w:spacing w:val="-180"/>
        </w:rPr>
        <w:t>源</w:t>
      </w:r>
      <w:r w:rsidRPr="005C410E">
        <w:rPr>
          <w:rFonts w:hint="eastAsia"/>
          <w:spacing w:val="-180"/>
          <w:position w:val="22"/>
        </w:rPr>
        <w:t>。</w:t>
      </w:r>
      <w:r>
        <w:rPr>
          <w:rFonts w:hint="eastAsia"/>
        </w:rPr>
        <w:t>善</w:t>
      </w:r>
      <w:r w:rsidRPr="005C410E">
        <w:rPr>
          <w:rFonts w:hint="eastAsia"/>
          <w:spacing w:val="-180"/>
        </w:rPr>
        <w:t>濟</w:t>
      </w:r>
      <w:r w:rsidRPr="005C410E">
        <w:rPr>
          <w:rFonts w:hint="eastAsia"/>
          <w:spacing w:val="-180"/>
          <w:position w:val="22"/>
        </w:rPr>
        <w:t>。</w:t>
      </w:r>
      <w:r>
        <w:rPr>
          <w:rFonts w:hint="eastAsia"/>
        </w:rPr>
        <w:t>定</w:t>
      </w:r>
      <w:r w:rsidRPr="005C410E">
        <w:rPr>
          <w:rFonts w:hint="eastAsia"/>
          <w:spacing w:val="-180"/>
        </w:rPr>
        <w:t>寧</w:t>
      </w:r>
      <w:r w:rsidRPr="005C410E">
        <w:rPr>
          <w:rFonts w:hint="eastAsia"/>
          <w:spacing w:val="-180"/>
          <w:position w:val="22"/>
        </w:rPr>
        <w:t>。</w:t>
      </w:r>
      <w:r>
        <w:rPr>
          <w:rFonts w:hint="eastAsia"/>
        </w:rPr>
        <w:t>福</w:t>
      </w:r>
      <w:r w:rsidRPr="005C410E">
        <w:rPr>
          <w:rFonts w:hint="eastAsia"/>
          <w:spacing w:val="-180"/>
        </w:rPr>
        <w:t>燁</w:t>
      </w:r>
      <w:r w:rsidRPr="005C410E">
        <w:rPr>
          <w:rFonts w:hint="eastAsia"/>
          <w:spacing w:val="-180"/>
          <w:position w:val="22"/>
        </w:rPr>
        <w:t>。</w:t>
      </w:r>
      <w:r>
        <w:rPr>
          <w:rFonts w:hint="eastAsia"/>
        </w:rPr>
        <w:t>嬰</w:t>
      </w:r>
      <w:r w:rsidRPr="005C410E">
        <w:rPr>
          <w:rFonts w:hint="eastAsia"/>
          <w:spacing w:val="-180"/>
        </w:rPr>
        <w:t>芝</w:t>
      </w:r>
      <w:r w:rsidRPr="005C410E">
        <w:rPr>
          <w:rFonts w:hint="eastAsia"/>
          <w:spacing w:val="-180"/>
          <w:position w:val="22"/>
        </w:rPr>
        <w:t>。</w:t>
      </w:r>
      <w:r>
        <w:rPr>
          <w:rFonts w:hint="eastAsia"/>
        </w:rPr>
        <w:t>智</w:t>
      </w:r>
      <w:r w:rsidRPr="005C410E">
        <w:rPr>
          <w:rFonts w:hint="eastAsia"/>
          <w:spacing w:val="-180"/>
        </w:rPr>
        <w:t>真</w:t>
      </w:r>
      <w:r w:rsidRPr="005C410E">
        <w:rPr>
          <w:rFonts w:hint="eastAsia"/>
          <w:spacing w:val="-180"/>
          <w:position w:val="22"/>
        </w:rPr>
        <w:t>。</w:t>
      </w:r>
      <w:r>
        <w:rPr>
          <w:rFonts w:hint="eastAsia"/>
        </w:rPr>
        <w:t>仁</w:t>
      </w:r>
      <w:r w:rsidRPr="005C410E">
        <w:rPr>
          <w:rFonts w:hint="eastAsia"/>
          <w:spacing w:val="-180"/>
        </w:rPr>
        <w:t>性</w:t>
      </w:r>
      <w:r w:rsidRPr="005C410E">
        <w:rPr>
          <w:rFonts w:hint="eastAsia"/>
          <w:spacing w:val="-180"/>
          <w:position w:val="22"/>
        </w:rPr>
        <w:t>。</w:t>
      </w:r>
      <w:r>
        <w:rPr>
          <w:rFonts w:hint="eastAsia"/>
        </w:rPr>
        <w:t>佛</w:t>
      </w:r>
      <w:r w:rsidRPr="005C410E">
        <w:rPr>
          <w:rFonts w:hint="eastAsia"/>
          <w:spacing w:val="-180"/>
        </w:rPr>
        <w:t>鳳</w:t>
      </w:r>
      <w:r w:rsidRPr="005C410E">
        <w:rPr>
          <w:rFonts w:hint="eastAsia"/>
          <w:spacing w:val="-180"/>
          <w:position w:val="22"/>
        </w:rPr>
        <w:t>。</w:t>
      </w:r>
      <w:r>
        <w:rPr>
          <w:rFonts w:hint="eastAsia"/>
        </w:rPr>
        <w:t>修</w:t>
      </w:r>
      <w:r w:rsidRPr="005C410E">
        <w:rPr>
          <w:rFonts w:hint="eastAsia"/>
          <w:spacing w:val="-180"/>
        </w:rPr>
        <w:t>如</w:t>
      </w:r>
      <w:r w:rsidRPr="005C410E">
        <w:rPr>
          <w:rFonts w:hint="eastAsia"/>
          <w:spacing w:val="-180"/>
          <w:position w:val="22"/>
        </w:rPr>
        <w:t>。</w:t>
      </w:r>
      <w:r>
        <w:rPr>
          <w:rFonts w:hint="eastAsia"/>
        </w:rPr>
        <w:t>宣</w:t>
      </w:r>
      <w:r w:rsidRPr="005C410E">
        <w:rPr>
          <w:rFonts w:hint="eastAsia"/>
          <w:spacing w:val="-180"/>
        </w:rPr>
        <w:t>望</w:t>
      </w:r>
      <w:r w:rsidRPr="005C410E">
        <w:rPr>
          <w:rFonts w:hint="eastAsia"/>
          <w:spacing w:val="-180"/>
          <w:position w:val="22"/>
        </w:rPr>
        <w:t>。</w:t>
      </w:r>
      <w:r>
        <w:rPr>
          <w:rFonts w:hint="eastAsia"/>
        </w:rPr>
        <w:t>慧</w:t>
      </w:r>
      <w:r w:rsidRPr="005C410E">
        <w:rPr>
          <w:rFonts w:hint="eastAsia"/>
          <w:spacing w:val="-180"/>
        </w:rPr>
        <w:t>緣</w:t>
      </w:r>
      <w:r w:rsidRPr="005C410E">
        <w:rPr>
          <w:rFonts w:hint="eastAsia"/>
          <w:spacing w:val="-180"/>
          <w:position w:val="22"/>
        </w:rPr>
        <w:t>。</w:t>
      </w:r>
      <w:r>
        <w:rPr>
          <w:rFonts w:hint="eastAsia"/>
        </w:rPr>
        <w:t>鳳</w:t>
      </w:r>
      <w:r w:rsidRPr="005C410E">
        <w:rPr>
          <w:rFonts w:hint="eastAsia"/>
          <w:spacing w:val="-180"/>
        </w:rPr>
        <w:t>標</w:t>
      </w:r>
      <w:r w:rsidRPr="005C410E">
        <w:rPr>
          <w:rFonts w:hint="eastAsia"/>
          <w:spacing w:val="-180"/>
          <w:position w:val="22"/>
        </w:rPr>
        <w:t>。</w:t>
      </w:r>
      <w:r>
        <w:rPr>
          <w:rFonts w:hint="eastAsia"/>
        </w:rPr>
        <w:t>秋</w:t>
      </w:r>
      <w:r w:rsidRPr="005C410E">
        <w:rPr>
          <w:rFonts w:hint="eastAsia"/>
          <w:spacing w:val="-180"/>
        </w:rPr>
        <w:t>舫</w:t>
      </w:r>
      <w:r w:rsidRPr="005C410E">
        <w:rPr>
          <w:rFonts w:hint="eastAsia"/>
          <w:spacing w:val="-180"/>
          <w:position w:val="22"/>
        </w:rPr>
        <w:t>。</w:t>
      </w:r>
      <w:r>
        <w:rPr>
          <w:rFonts w:hint="eastAsia"/>
        </w:rPr>
        <w:t>麓</w:t>
      </w:r>
      <w:r w:rsidRPr="005C410E">
        <w:rPr>
          <w:rFonts w:hint="eastAsia"/>
          <w:spacing w:val="-180"/>
        </w:rPr>
        <w:t>雲</w:t>
      </w:r>
      <w:r w:rsidRPr="005C410E">
        <w:rPr>
          <w:rFonts w:hint="eastAsia"/>
          <w:spacing w:val="-180"/>
          <w:position w:val="22"/>
        </w:rPr>
        <w:t>。</w:t>
      </w:r>
      <w:r>
        <w:rPr>
          <w:rFonts w:hint="eastAsia"/>
        </w:rPr>
        <w:t>福</w:t>
      </w:r>
      <w:r w:rsidRPr="005C410E">
        <w:rPr>
          <w:rFonts w:hint="eastAsia"/>
          <w:spacing w:val="-180"/>
        </w:rPr>
        <w:t>坦</w:t>
      </w:r>
      <w:r w:rsidRPr="005C410E">
        <w:rPr>
          <w:rFonts w:hint="eastAsia"/>
          <w:spacing w:val="-180"/>
          <w:position w:val="22"/>
        </w:rPr>
        <w:t>。</w:t>
      </w:r>
      <w:r>
        <w:rPr>
          <w:rFonts w:hint="eastAsia"/>
        </w:rPr>
        <w:t>慈</w:t>
      </w:r>
      <w:r w:rsidRPr="005C410E">
        <w:rPr>
          <w:rFonts w:hint="eastAsia"/>
          <w:spacing w:val="-180"/>
        </w:rPr>
        <w:t>修</w:t>
      </w:r>
      <w:r w:rsidRPr="005C410E">
        <w:rPr>
          <w:rFonts w:hint="eastAsia"/>
          <w:spacing w:val="-180"/>
          <w:position w:val="22"/>
        </w:rPr>
        <w:t>。</w:t>
      </w:r>
      <w:r>
        <w:rPr>
          <w:rFonts w:hint="eastAsia"/>
        </w:rPr>
        <w:t>靜</w:t>
      </w:r>
      <w:r w:rsidRPr="005C410E">
        <w:rPr>
          <w:rFonts w:hint="eastAsia"/>
          <w:spacing w:val="-180"/>
        </w:rPr>
        <w:t>存</w:t>
      </w:r>
      <w:r w:rsidRPr="005C410E">
        <w:rPr>
          <w:rFonts w:hint="eastAsia"/>
          <w:spacing w:val="-180"/>
          <w:position w:val="22"/>
        </w:rPr>
        <w:t>。</w:t>
      </w:r>
      <w:r>
        <w:rPr>
          <w:rFonts w:hint="eastAsia"/>
        </w:rPr>
        <w:t>潔</w:t>
      </w:r>
      <w:r w:rsidRPr="005C410E">
        <w:rPr>
          <w:rFonts w:hint="eastAsia"/>
          <w:spacing w:val="-180"/>
        </w:rPr>
        <w:t>慈</w:t>
      </w:r>
      <w:r w:rsidRPr="005C410E">
        <w:rPr>
          <w:rFonts w:hint="eastAsia"/>
          <w:spacing w:val="-180"/>
          <w:position w:val="22"/>
        </w:rPr>
        <w:t>。</w:t>
      </w:r>
      <w:r>
        <w:rPr>
          <w:rFonts w:hint="eastAsia"/>
        </w:rPr>
        <w:t>書</w:t>
      </w:r>
      <w:r w:rsidRPr="005C410E">
        <w:rPr>
          <w:rFonts w:hint="eastAsia"/>
          <w:spacing w:val="-180"/>
        </w:rPr>
        <w:t>源</w:t>
      </w:r>
      <w:r w:rsidRPr="005C410E">
        <w:rPr>
          <w:rFonts w:hint="eastAsia"/>
          <w:spacing w:val="-180"/>
          <w:position w:val="22"/>
        </w:rPr>
        <w:t>。</w:t>
      </w:r>
      <w:r>
        <w:rPr>
          <w:rFonts w:hint="eastAsia"/>
        </w:rPr>
        <w:t>善</w:t>
      </w:r>
      <w:r w:rsidRPr="005C410E">
        <w:rPr>
          <w:rFonts w:hint="eastAsia"/>
          <w:spacing w:val="-180"/>
        </w:rPr>
        <w:t>源</w:t>
      </w:r>
      <w:r w:rsidRPr="005C410E">
        <w:rPr>
          <w:rFonts w:hint="eastAsia"/>
          <w:spacing w:val="-180"/>
          <w:position w:val="22"/>
        </w:rPr>
        <w:t>。</w:t>
      </w:r>
      <w:r>
        <w:rPr>
          <w:rFonts w:hint="eastAsia"/>
        </w:rPr>
        <w:t>真</w:t>
      </w:r>
      <w:r w:rsidRPr="005C410E">
        <w:rPr>
          <w:rFonts w:hint="eastAsia"/>
          <w:spacing w:val="-180"/>
        </w:rPr>
        <w:t>初</w:t>
      </w:r>
      <w:r w:rsidRPr="005C410E">
        <w:rPr>
          <w:rFonts w:hint="eastAsia"/>
          <w:spacing w:val="-180"/>
          <w:position w:val="22"/>
        </w:rPr>
        <w:t>。</w:t>
      </w:r>
      <w:r>
        <w:rPr>
          <w:rFonts w:hint="eastAsia"/>
        </w:rPr>
        <w:t>默</w:t>
      </w:r>
      <w:r w:rsidRPr="005C410E">
        <w:rPr>
          <w:rFonts w:hint="eastAsia"/>
          <w:spacing w:val="-180"/>
        </w:rPr>
        <w:t>淵</w:t>
      </w:r>
      <w:r w:rsidRPr="005C410E">
        <w:rPr>
          <w:rFonts w:hint="eastAsia"/>
          <w:spacing w:val="-180"/>
          <w:position w:val="22"/>
        </w:rPr>
        <w:t>。</w:t>
      </w:r>
      <w:r>
        <w:rPr>
          <w:rFonts w:hint="eastAsia"/>
        </w:rPr>
        <w:t>無</w:t>
      </w:r>
      <w:r w:rsidRPr="005C410E">
        <w:rPr>
          <w:rFonts w:hint="eastAsia"/>
          <w:spacing w:val="-180"/>
        </w:rPr>
        <w:t>華</w:t>
      </w:r>
      <w:r w:rsidRPr="005C410E">
        <w:rPr>
          <w:rFonts w:hint="eastAsia"/>
          <w:spacing w:val="-180"/>
          <w:position w:val="22"/>
        </w:rPr>
        <w:t>。</w:t>
      </w:r>
      <w:r>
        <w:rPr>
          <w:rFonts w:hint="eastAsia"/>
        </w:rPr>
        <w:t>際</w:t>
      </w:r>
      <w:r w:rsidRPr="005C410E">
        <w:rPr>
          <w:rFonts w:hint="eastAsia"/>
          <w:spacing w:val="-180"/>
        </w:rPr>
        <w:t>光</w:t>
      </w:r>
      <w:r w:rsidRPr="005C410E">
        <w:rPr>
          <w:rFonts w:hint="eastAsia"/>
          <w:spacing w:val="-180"/>
          <w:position w:val="22"/>
        </w:rPr>
        <w:t>。</w:t>
      </w:r>
      <w:r>
        <w:rPr>
          <w:rFonts w:hint="eastAsia"/>
        </w:rPr>
        <w:t>春</w:t>
      </w:r>
      <w:r w:rsidRPr="005C410E">
        <w:rPr>
          <w:rFonts w:hint="eastAsia"/>
          <w:spacing w:val="-180"/>
        </w:rPr>
        <w:t>谿</w:t>
      </w:r>
      <w:r w:rsidRPr="005C410E">
        <w:rPr>
          <w:rFonts w:hint="eastAsia"/>
          <w:spacing w:val="-180"/>
          <w:position w:val="22"/>
        </w:rPr>
        <w:t>。</w:t>
      </w:r>
      <w:r>
        <w:rPr>
          <w:rFonts w:hint="eastAsia"/>
        </w:rPr>
        <w:t>無</w:t>
      </w:r>
      <w:r w:rsidRPr="005C410E">
        <w:rPr>
          <w:rFonts w:hint="eastAsia"/>
          <w:spacing w:val="-180"/>
        </w:rPr>
        <w:t>凡</w:t>
      </w:r>
      <w:r w:rsidRPr="005C410E">
        <w:rPr>
          <w:rFonts w:hint="eastAsia"/>
          <w:spacing w:val="-180"/>
          <w:position w:val="22"/>
        </w:rPr>
        <w:t>。</w:t>
      </w:r>
      <w:r>
        <w:rPr>
          <w:rFonts w:hint="eastAsia"/>
        </w:rPr>
        <w:t>諸</w:t>
      </w:r>
      <w:r w:rsidRPr="005C410E">
        <w:rPr>
          <w:rFonts w:hint="eastAsia"/>
          <w:spacing w:val="-180"/>
        </w:rPr>
        <w:t>子</w:t>
      </w:r>
      <w:r w:rsidRPr="005C410E">
        <w:rPr>
          <w:rFonts w:hint="eastAsia"/>
          <w:spacing w:val="-180"/>
          <w:position w:val="22"/>
        </w:rPr>
        <w:t>。</w:t>
      </w:r>
      <w:r>
        <w:rPr>
          <w:rFonts w:hint="eastAsia"/>
        </w:rPr>
        <w:t>酉前到</w:t>
      </w:r>
      <w:r w:rsidRPr="005C410E">
        <w:rPr>
          <w:rFonts w:hint="eastAsia"/>
          <w:spacing w:val="-180"/>
        </w:rPr>
        <w:t>壇</w:t>
      </w:r>
      <w:r w:rsidRPr="005C410E">
        <w:rPr>
          <w:rFonts w:hint="eastAsia"/>
          <w:spacing w:val="-180"/>
          <w:position w:val="22"/>
        </w:rPr>
        <w:t>。</w:t>
      </w:r>
      <w:r>
        <w:rPr>
          <w:rFonts w:hint="eastAsia"/>
        </w:rPr>
        <w:t>聽</w:t>
      </w:r>
      <w:r w:rsidR="00DD1F56">
        <w:t xml:space="preserve">　</w:t>
      </w:r>
      <w:r>
        <w:rPr>
          <w:rFonts w:hint="eastAsia"/>
        </w:rPr>
        <w:t>師親</w:t>
      </w:r>
      <w:r w:rsidRPr="005C410E">
        <w:rPr>
          <w:rFonts w:hint="eastAsia"/>
          <w:spacing w:val="-180"/>
        </w:rPr>
        <w:t>訓</w:t>
      </w:r>
      <w:r w:rsidRPr="00DD1F56">
        <w:rPr>
          <w:rFonts w:hint="eastAsia"/>
          <w:spacing w:val="-100"/>
          <w:position w:val="22"/>
        </w:rPr>
        <w:t>。</w:t>
      </w:r>
      <w:r w:rsidRPr="00A51389">
        <w:rPr>
          <w:rFonts w:hint="eastAsia"/>
          <w:position w:val="4"/>
          <w:sz w:val="48"/>
          <w:eastAsianLayout w:id="1718839040" w:combine="1"/>
        </w:rPr>
        <w:t>以上三十六人。今特發表准領大本經者。餘方十二人。經壇均有賜像。惟賜經則俟後印之小本經矣。</w:t>
      </w:r>
      <w:r>
        <w:rPr>
          <w:rFonts w:hint="eastAsia"/>
        </w:rPr>
        <w:t>有代亦</w:t>
      </w:r>
      <w:r w:rsidRPr="005C410E">
        <w:rPr>
          <w:rFonts w:hint="eastAsia"/>
          <w:spacing w:val="-180"/>
        </w:rPr>
        <w:t>可</w:t>
      </w:r>
      <w:r w:rsidRPr="005C410E">
        <w:rPr>
          <w:rFonts w:hint="eastAsia"/>
          <w:spacing w:val="-180"/>
          <w:position w:val="22"/>
        </w:rPr>
        <w:t>。</w:t>
      </w:r>
      <w:r>
        <w:rPr>
          <w:rFonts w:hint="eastAsia"/>
        </w:rPr>
        <w:t>杲修代果行亦准到</w:t>
      </w:r>
      <w:r w:rsidRPr="005C410E">
        <w:rPr>
          <w:rFonts w:hint="eastAsia"/>
          <w:spacing w:val="-180"/>
        </w:rPr>
        <w:t>壇</w:t>
      </w:r>
      <w:r w:rsidRPr="005C410E">
        <w:rPr>
          <w:rFonts w:hint="eastAsia"/>
          <w:spacing w:val="-180"/>
          <w:position w:val="22"/>
        </w:rPr>
        <w:t>。</w:t>
      </w:r>
      <w:r>
        <w:rPr>
          <w:rFonts w:hint="eastAsia"/>
        </w:rPr>
        <w:t>福</w:t>
      </w:r>
      <w:r w:rsidRPr="00DD1F56">
        <w:rPr>
          <w:rFonts w:hint="eastAsia"/>
          <w:spacing w:val="60"/>
        </w:rPr>
        <w:t>坦</w:t>
      </w:r>
      <w:r w:rsidRPr="00A51389">
        <w:rPr>
          <w:rFonts w:hint="eastAsia"/>
          <w:position w:val="4"/>
          <w:sz w:val="48"/>
          <w:eastAsianLayout w:id="1718839040" w:combine="1"/>
        </w:rPr>
        <w:t>前奉代宣方</w:t>
      </w:r>
      <w:r w:rsidRPr="005C410E">
        <w:rPr>
          <w:rFonts w:hint="eastAsia"/>
          <w:spacing w:val="-180"/>
          <w:position w:val="22"/>
        </w:rPr>
        <w:t>。</w:t>
      </w:r>
    </w:p>
    <w:p w:rsidR="00BB1D43" w:rsidRDefault="00BB1D43" w:rsidP="004535BC">
      <w:pPr>
        <w:pStyle w:val="a9"/>
      </w:pPr>
      <w:r>
        <w:rPr>
          <w:rFonts w:hint="eastAsia"/>
        </w:rPr>
        <w:t>師命去代</w:t>
      </w:r>
      <w:r w:rsidRPr="005C410E">
        <w:rPr>
          <w:rFonts w:hint="eastAsia"/>
          <w:spacing w:val="-180"/>
        </w:rPr>
        <w:t>字</w:t>
      </w:r>
      <w:r w:rsidRPr="005C410E">
        <w:rPr>
          <w:rFonts w:hint="eastAsia"/>
          <w:spacing w:val="-180"/>
          <w:position w:val="22"/>
        </w:rPr>
        <w:t>。</w:t>
      </w:r>
      <w:r>
        <w:rPr>
          <w:rFonts w:hint="eastAsia"/>
        </w:rPr>
        <w:t>貫子清佛子鳳補職方入內</w:t>
      </w:r>
      <w:r w:rsidRPr="005C410E">
        <w:rPr>
          <w:rFonts w:hint="eastAsia"/>
          <w:spacing w:val="-180"/>
        </w:rPr>
        <w:t>修</w:t>
      </w:r>
      <w:r w:rsidRPr="005C410E">
        <w:rPr>
          <w:rFonts w:hint="eastAsia"/>
          <w:spacing w:val="-180"/>
          <w:position w:val="22"/>
        </w:rPr>
        <w:t>。</w:t>
      </w:r>
      <w:r>
        <w:rPr>
          <w:rFonts w:hint="eastAsia"/>
        </w:rPr>
        <w:t>春谿補職方入內</w:t>
      </w:r>
      <w:r w:rsidRPr="005C410E">
        <w:rPr>
          <w:rFonts w:hint="eastAsia"/>
          <w:spacing w:val="-180"/>
        </w:rPr>
        <w:t>修</w:t>
      </w:r>
      <w:r w:rsidRPr="00DD1F56">
        <w:rPr>
          <w:rFonts w:hint="eastAsia"/>
          <w:spacing w:val="-100"/>
          <w:position w:val="22"/>
        </w:rPr>
        <w:t>。</w:t>
      </w:r>
      <w:r w:rsidRPr="00A51389">
        <w:rPr>
          <w:rFonts w:hint="eastAsia"/>
          <w:position w:val="4"/>
          <w:sz w:val="48"/>
          <w:eastAsianLayout w:id="1718839040" w:combine="1"/>
        </w:rPr>
        <w:t>按本月十二日訓。如要此集合經。須出內修二人。十三日訓。此次各方另編。總宜互相敦勸。又訓內修三人。本屆免黜經名寬留。如不互勸。定要真玄還吾所賜也。十六日孚帝訓。內修釋方另編等諭。今奉訓。貫清佛鳳春谿三子。補入內修。蓋三人乃外修之</w:t>
      </w:r>
      <w:r w:rsidRPr="00A51389">
        <w:rPr>
          <w:rFonts w:hint="eastAsia"/>
          <w:position w:val="4"/>
          <w:sz w:val="48"/>
          <w:eastAsianLayout w:id="1718839040" w:combine="1"/>
        </w:rPr>
        <w:lastRenderedPageBreak/>
        <w:t>前三名也。</w:t>
      </w:r>
      <w:r>
        <w:rPr>
          <w:rFonts w:hint="eastAsia"/>
        </w:rPr>
        <w:t>和真之內釋職</w:t>
      </w:r>
      <w:r w:rsidRPr="005C410E">
        <w:rPr>
          <w:rFonts w:hint="eastAsia"/>
          <w:spacing w:val="-180"/>
        </w:rPr>
        <w:t>方</w:t>
      </w:r>
      <w:r w:rsidRPr="005C410E">
        <w:rPr>
          <w:rFonts w:hint="eastAsia"/>
          <w:spacing w:val="-180"/>
          <w:position w:val="22"/>
        </w:rPr>
        <w:t>。</w:t>
      </w:r>
      <w:r>
        <w:rPr>
          <w:rFonts w:hint="eastAsia"/>
        </w:rPr>
        <w:t>俟正經合</w:t>
      </w:r>
      <w:r w:rsidRPr="005C410E">
        <w:rPr>
          <w:rFonts w:hint="eastAsia"/>
          <w:spacing w:val="-180"/>
        </w:rPr>
        <w:t>後</w:t>
      </w:r>
      <w:r w:rsidRPr="005C410E">
        <w:rPr>
          <w:rFonts w:hint="eastAsia"/>
          <w:spacing w:val="-180"/>
          <w:position w:val="22"/>
        </w:rPr>
        <w:t>。</w:t>
      </w:r>
      <w:r>
        <w:rPr>
          <w:rFonts w:hint="eastAsia"/>
        </w:rPr>
        <w:t>准到外宣游</w:t>
      </w:r>
      <w:r w:rsidRPr="005C410E">
        <w:rPr>
          <w:rFonts w:hint="eastAsia"/>
          <w:spacing w:val="-180"/>
        </w:rPr>
        <w:t>職</w:t>
      </w:r>
      <w:r w:rsidRPr="005C410E">
        <w:rPr>
          <w:rFonts w:hint="eastAsia"/>
          <w:spacing w:val="-180"/>
          <w:position w:val="22"/>
        </w:rPr>
        <w:t>。</w:t>
      </w:r>
      <w:r>
        <w:rPr>
          <w:rFonts w:hint="eastAsia"/>
        </w:rPr>
        <w:t>此皆</w:t>
      </w:r>
    </w:p>
    <w:p w:rsidR="00BB1D43" w:rsidRDefault="00BB1D43" w:rsidP="004535BC">
      <w:pPr>
        <w:pStyle w:val="a9"/>
      </w:pPr>
      <w:r>
        <w:rPr>
          <w:rFonts w:hint="eastAsia"/>
        </w:rPr>
        <w:t>師</w:t>
      </w:r>
      <w:r w:rsidRPr="005C410E">
        <w:rPr>
          <w:rFonts w:hint="eastAsia"/>
          <w:spacing w:val="-180"/>
        </w:rPr>
        <w:t>訂</w:t>
      </w:r>
      <w:r w:rsidRPr="005C410E">
        <w:rPr>
          <w:rFonts w:hint="eastAsia"/>
          <w:spacing w:val="-180"/>
          <w:position w:val="22"/>
        </w:rPr>
        <w:t>。</w:t>
      </w:r>
      <w:r>
        <w:rPr>
          <w:rFonts w:hint="eastAsia"/>
        </w:rPr>
        <w:t>經則中有之則揭自</w:t>
      </w:r>
      <w:r w:rsidRPr="005C410E">
        <w:rPr>
          <w:rFonts w:hint="eastAsia"/>
          <w:spacing w:val="-180"/>
        </w:rPr>
        <w:t>明</w:t>
      </w:r>
      <w:r w:rsidRPr="005C410E">
        <w:rPr>
          <w:rFonts w:hint="eastAsia"/>
          <w:spacing w:val="-180"/>
          <w:position w:val="22"/>
        </w:rPr>
        <w:t>。</w:t>
      </w:r>
      <w:r>
        <w:rPr>
          <w:rFonts w:hint="eastAsia"/>
        </w:rPr>
        <w:t>審過則去其繁</w:t>
      </w:r>
      <w:r w:rsidRPr="005C410E">
        <w:rPr>
          <w:rFonts w:hint="eastAsia"/>
          <w:spacing w:val="-180"/>
        </w:rPr>
        <w:t>文</w:t>
      </w:r>
      <w:r w:rsidRPr="005C410E">
        <w:rPr>
          <w:rFonts w:hint="eastAsia"/>
          <w:spacing w:val="-180"/>
          <w:position w:val="22"/>
        </w:rPr>
        <w:t>。</w:t>
      </w:r>
      <w:r>
        <w:rPr>
          <w:rFonts w:hint="eastAsia"/>
        </w:rPr>
        <w:t>留真</w:t>
      </w:r>
      <w:r w:rsidRPr="005C410E">
        <w:rPr>
          <w:rFonts w:hint="eastAsia"/>
          <w:spacing w:val="-180"/>
        </w:rPr>
        <w:t>意</w:t>
      </w:r>
      <w:r w:rsidRPr="005C410E">
        <w:rPr>
          <w:rFonts w:hint="eastAsia"/>
          <w:spacing w:val="-180"/>
          <w:position w:val="22"/>
        </w:rPr>
        <w:t>。</w:t>
      </w:r>
      <w:r>
        <w:rPr>
          <w:rFonts w:hint="eastAsia"/>
        </w:rPr>
        <w:t>簡最</w:t>
      </w:r>
      <w:r w:rsidRPr="005C410E">
        <w:rPr>
          <w:rFonts w:hint="eastAsia"/>
          <w:spacing w:val="-180"/>
        </w:rPr>
        <w:t>好</w:t>
      </w:r>
      <w:r w:rsidRPr="005C410E">
        <w:rPr>
          <w:rFonts w:hint="eastAsia"/>
          <w:spacing w:val="-180"/>
          <w:position w:val="22"/>
        </w:rPr>
        <w:t>。</w:t>
      </w:r>
      <w:r>
        <w:rPr>
          <w:rFonts w:hint="eastAsia"/>
        </w:rPr>
        <w:t>如四大過中犯</w:t>
      </w:r>
      <w:r w:rsidRPr="005C410E">
        <w:rPr>
          <w:rFonts w:hint="eastAsia"/>
          <w:spacing w:val="-180"/>
        </w:rPr>
        <w:t>煙</w:t>
      </w:r>
      <w:r w:rsidRPr="00DD1F56">
        <w:rPr>
          <w:rFonts w:hint="eastAsia"/>
          <w:spacing w:val="-100"/>
          <w:position w:val="22"/>
        </w:rPr>
        <w:t>。</w:t>
      </w:r>
      <w:r w:rsidRPr="00DD1F56">
        <w:rPr>
          <w:rFonts w:hint="eastAsia"/>
          <w:position w:val="4"/>
          <w:sz w:val="48"/>
          <w:eastAsianLayout w:id="1718839040" w:combine="1"/>
        </w:rPr>
        <w:t>免已</w:t>
      </w:r>
      <w:r w:rsidR="00DD1F56">
        <w:rPr>
          <w:position w:val="4"/>
          <w:sz w:val="48"/>
          <w:eastAsianLayout w:id="1718839040" w:combine="1"/>
        </w:rPr>
        <w:br/>
      </w:r>
      <w:r w:rsidRPr="00DD1F56">
        <w:rPr>
          <w:rFonts w:hint="eastAsia"/>
          <w:position w:val="4"/>
          <w:sz w:val="48"/>
          <w:eastAsianLayout w:id="1718839040" w:combine="1"/>
        </w:rPr>
        <w:t>食者十年。不過十年中。不能掌統院院長。院長全球世界五教教主也</w:t>
      </w:r>
      <w:r w:rsidR="00DD1F56" w:rsidRPr="00DD1F56">
        <w:rPr>
          <w:position w:val="4"/>
          <w:sz w:val="4"/>
        </w:rPr>
        <w:t xml:space="preserve">　</w:t>
      </w:r>
      <w:r w:rsidR="008907FD" w:rsidRPr="00DD1F56">
        <w:rPr>
          <w:rFonts w:hint="eastAsia"/>
          <w:spacing w:val="60"/>
        </w:rPr>
        <w:t>○</w:t>
      </w:r>
      <w:r w:rsidRPr="00DD1F56">
        <w:rPr>
          <w:rFonts w:hint="eastAsia"/>
          <w:spacing w:val="40"/>
          <w:position w:val="4"/>
          <w:sz w:val="48"/>
          <w:eastAsianLayout w:id="1718839040" w:combine="1"/>
        </w:rPr>
        <w:t>乩注</w:t>
      </w:r>
      <w:r>
        <w:rPr>
          <w:rFonts w:hint="eastAsia"/>
        </w:rPr>
        <w:t>其他小過如罵如</w:t>
      </w:r>
      <w:r w:rsidRPr="005C410E">
        <w:rPr>
          <w:rFonts w:hint="eastAsia"/>
          <w:spacing w:val="-180"/>
        </w:rPr>
        <w:t>詈</w:t>
      </w:r>
      <w:r w:rsidRPr="005C410E">
        <w:rPr>
          <w:rFonts w:hint="eastAsia"/>
          <w:spacing w:val="-180"/>
          <w:position w:val="22"/>
        </w:rPr>
        <w:t>。</w:t>
      </w:r>
      <w:r>
        <w:rPr>
          <w:rFonts w:hint="eastAsia"/>
        </w:rPr>
        <w:t>即曰一筒口</w:t>
      </w:r>
      <w:r w:rsidRPr="005C410E">
        <w:rPr>
          <w:rFonts w:hint="eastAsia"/>
          <w:spacing w:val="-180"/>
        </w:rPr>
        <w:t>過</w:t>
      </w:r>
      <w:r w:rsidRPr="005C410E">
        <w:rPr>
          <w:rFonts w:hint="eastAsia"/>
          <w:spacing w:val="-180"/>
          <w:position w:val="22"/>
        </w:rPr>
        <w:t>。</w:t>
      </w:r>
      <w:r>
        <w:rPr>
          <w:rFonts w:hint="eastAsia"/>
        </w:rPr>
        <w:t>氣怒即曰怒</w:t>
      </w:r>
      <w:r w:rsidRPr="005C410E">
        <w:rPr>
          <w:rFonts w:hint="eastAsia"/>
          <w:spacing w:val="-180"/>
        </w:rPr>
        <w:t>過</w:t>
      </w:r>
      <w:r w:rsidRPr="005C410E">
        <w:rPr>
          <w:rFonts w:hint="eastAsia"/>
          <w:spacing w:val="-180"/>
          <w:position w:val="22"/>
        </w:rPr>
        <w:t>。</w:t>
      </w:r>
      <w:r>
        <w:rPr>
          <w:rFonts w:hint="eastAsia"/>
        </w:rPr>
        <w:t>不能盡語</w:t>
      </w:r>
      <w:r w:rsidRPr="005C410E">
        <w:rPr>
          <w:rFonts w:hint="eastAsia"/>
          <w:spacing w:val="-180"/>
        </w:rPr>
        <w:t>者</w:t>
      </w:r>
      <w:r w:rsidRPr="005C410E">
        <w:rPr>
          <w:rFonts w:hint="eastAsia"/>
          <w:spacing w:val="-180"/>
          <w:position w:val="22"/>
        </w:rPr>
        <w:t>。</w:t>
      </w:r>
      <w:r>
        <w:rPr>
          <w:rFonts w:hint="eastAsia"/>
        </w:rPr>
        <w:t>可類索</w:t>
      </w:r>
      <w:r w:rsidRPr="005C410E">
        <w:rPr>
          <w:rFonts w:hint="eastAsia"/>
          <w:spacing w:val="-180"/>
        </w:rPr>
        <w:t>之</w:t>
      </w:r>
      <w:r w:rsidRPr="005C410E">
        <w:rPr>
          <w:rFonts w:hint="eastAsia"/>
          <w:spacing w:val="-180"/>
          <w:position w:val="22"/>
        </w:rPr>
        <w:t>。</w:t>
      </w:r>
      <w:r>
        <w:rPr>
          <w:rFonts w:hint="eastAsia"/>
        </w:rPr>
        <w:t>明日</w:t>
      </w:r>
    </w:p>
    <w:p w:rsidR="00BB1D43" w:rsidRDefault="00BB1D43" w:rsidP="004535BC">
      <w:pPr>
        <w:pStyle w:val="a9"/>
      </w:pPr>
      <w:r>
        <w:rPr>
          <w:rFonts w:hint="eastAsia"/>
        </w:rPr>
        <w:t>師</w:t>
      </w:r>
      <w:r w:rsidRPr="005C410E">
        <w:rPr>
          <w:rFonts w:hint="eastAsia"/>
          <w:spacing w:val="-180"/>
        </w:rPr>
        <w:t>像</w:t>
      </w:r>
      <w:r w:rsidRPr="005C410E">
        <w:rPr>
          <w:rFonts w:hint="eastAsia"/>
          <w:spacing w:val="-180"/>
          <w:position w:val="22"/>
        </w:rPr>
        <w:t>。</w:t>
      </w:r>
      <w:r>
        <w:rPr>
          <w:rFonts w:hint="eastAsia"/>
        </w:rPr>
        <w:t>仍不能同日</w:t>
      </w:r>
      <w:r w:rsidRPr="005C410E">
        <w:rPr>
          <w:rFonts w:hint="eastAsia"/>
          <w:spacing w:val="-180"/>
        </w:rPr>
        <w:t>垂</w:t>
      </w:r>
      <w:r w:rsidRPr="005C410E">
        <w:rPr>
          <w:rFonts w:hint="eastAsia"/>
          <w:spacing w:val="-180"/>
          <w:position w:val="22"/>
        </w:rPr>
        <w:t>。</w:t>
      </w:r>
      <w:r>
        <w:rPr>
          <w:rFonts w:hint="eastAsia"/>
        </w:rPr>
        <w:t>二十八辰刻垂</w:t>
      </w:r>
      <w:r w:rsidRPr="005C410E">
        <w:rPr>
          <w:rFonts w:hint="eastAsia"/>
          <w:spacing w:val="-180"/>
        </w:rPr>
        <w:t>像</w:t>
      </w:r>
      <w:r w:rsidRPr="005C410E">
        <w:rPr>
          <w:rFonts w:hint="eastAsia"/>
          <w:spacing w:val="-180"/>
          <w:position w:val="22"/>
        </w:rPr>
        <w:t>。</w:t>
      </w:r>
      <w:r>
        <w:rPr>
          <w:rFonts w:hint="eastAsia"/>
        </w:rPr>
        <w:t>華善經</w:t>
      </w:r>
      <w:r w:rsidRPr="005C410E">
        <w:rPr>
          <w:rFonts w:hint="eastAsia"/>
          <w:spacing w:val="-180"/>
        </w:rPr>
        <w:t>代</w:t>
      </w:r>
      <w:r w:rsidRPr="00DD1F56">
        <w:rPr>
          <w:rFonts w:hint="eastAsia"/>
          <w:spacing w:val="-100"/>
          <w:position w:val="22"/>
        </w:rPr>
        <w:t>。</w:t>
      </w:r>
      <w:r w:rsidRPr="00DD1F56">
        <w:rPr>
          <w:rFonts w:hint="eastAsia"/>
          <w:position w:val="4"/>
          <w:sz w:val="48"/>
          <w:eastAsianLayout w:id="1718839040" w:combine="1"/>
        </w:rPr>
        <w:t>華善無賜像</w:t>
      </w:r>
      <w:r w:rsidRPr="005C410E">
        <w:rPr>
          <w:rFonts w:hint="eastAsia"/>
          <w:spacing w:val="-180"/>
          <w:position w:val="22"/>
        </w:rPr>
        <w:t>。</w:t>
      </w:r>
      <w:r>
        <w:rPr>
          <w:rFonts w:hint="eastAsia"/>
        </w:rPr>
        <w:t>餘未得印經</w:t>
      </w:r>
      <w:r w:rsidRPr="005C410E">
        <w:rPr>
          <w:rFonts w:hint="eastAsia"/>
          <w:spacing w:val="-180"/>
        </w:rPr>
        <w:t>者</w:t>
      </w:r>
      <w:r w:rsidRPr="005C410E">
        <w:rPr>
          <w:rFonts w:hint="eastAsia"/>
          <w:spacing w:val="-180"/>
          <w:position w:val="22"/>
        </w:rPr>
        <w:t>。</w:t>
      </w:r>
      <w:r w:rsidR="00DD1F56">
        <w:t xml:space="preserve">　</w:t>
      </w:r>
      <w:r>
        <w:rPr>
          <w:rFonts w:hint="eastAsia"/>
        </w:rPr>
        <w:t>師親訓</w:t>
      </w:r>
      <w:r w:rsidRPr="005C410E">
        <w:rPr>
          <w:rFonts w:hint="eastAsia"/>
          <w:spacing w:val="-180"/>
        </w:rPr>
        <w:t>授</w:t>
      </w:r>
      <w:r w:rsidRPr="005C410E">
        <w:rPr>
          <w:rFonts w:hint="eastAsia"/>
          <w:spacing w:val="-180"/>
          <w:position w:val="22"/>
        </w:rPr>
        <w:t>。</w:t>
      </w:r>
      <w:r>
        <w:rPr>
          <w:rFonts w:hint="eastAsia"/>
        </w:rPr>
        <w:t>明日授經禮仍如前</w:t>
      </w:r>
      <w:r w:rsidRPr="005C410E">
        <w:rPr>
          <w:rFonts w:hint="eastAsia"/>
          <w:spacing w:val="-180"/>
        </w:rPr>
        <w:t>儀</w:t>
      </w:r>
      <w:r w:rsidRPr="005C410E">
        <w:rPr>
          <w:rFonts w:hint="eastAsia"/>
          <w:spacing w:val="-180"/>
          <w:position w:val="22"/>
        </w:rPr>
        <w:t>。</w:t>
      </w:r>
      <w:r>
        <w:rPr>
          <w:rFonts w:hint="eastAsia"/>
        </w:rPr>
        <w:t>不必具疏</w:t>
      </w:r>
      <w:r w:rsidRPr="005C410E">
        <w:rPr>
          <w:rFonts w:hint="eastAsia"/>
          <w:spacing w:val="-180"/>
        </w:rPr>
        <w:t>謝</w:t>
      </w:r>
      <w:r w:rsidRPr="005C410E">
        <w:rPr>
          <w:rFonts w:hint="eastAsia"/>
          <w:spacing w:val="-180"/>
          <w:position w:val="22"/>
        </w:rPr>
        <w:t>。</w:t>
      </w:r>
      <w:r>
        <w:rPr>
          <w:rFonts w:hint="eastAsia"/>
        </w:rPr>
        <w:t>經則一</w:t>
      </w:r>
      <w:r w:rsidRPr="005C410E">
        <w:rPr>
          <w:rFonts w:hint="eastAsia"/>
          <w:spacing w:val="-180"/>
        </w:rPr>
        <w:t>定</w:t>
      </w:r>
      <w:r w:rsidRPr="005C410E">
        <w:rPr>
          <w:rFonts w:hint="eastAsia"/>
          <w:spacing w:val="-180"/>
          <w:position w:val="22"/>
        </w:rPr>
        <w:t>。</w:t>
      </w:r>
      <w:r>
        <w:rPr>
          <w:rFonts w:hint="eastAsia"/>
        </w:rPr>
        <w:t>諸子自五院主</w:t>
      </w:r>
      <w:r w:rsidRPr="005C410E">
        <w:rPr>
          <w:rFonts w:hint="eastAsia"/>
          <w:spacing w:val="-180"/>
        </w:rPr>
        <w:t>籍</w:t>
      </w:r>
      <w:r w:rsidRPr="005C410E">
        <w:rPr>
          <w:rFonts w:hint="eastAsia"/>
          <w:spacing w:val="-180"/>
          <w:position w:val="22"/>
        </w:rPr>
        <w:t>。</w:t>
      </w:r>
      <w:r>
        <w:rPr>
          <w:rFonts w:hint="eastAsia"/>
        </w:rPr>
        <w:t>各有重</w:t>
      </w:r>
      <w:r w:rsidRPr="005C410E">
        <w:rPr>
          <w:rFonts w:hint="eastAsia"/>
          <w:spacing w:val="-180"/>
        </w:rPr>
        <w:t>職</w:t>
      </w:r>
      <w:r w:rsidRPr="005C410E">
        <w:rPr>
          <w:rFonts w:hint="eastAsia"/>
          <w:spacing w:val="-180"/>
          <w:position w:val="22"/>
        </w:rPr>
        <w:t>。</w:t>
      </w:r>
      <w:r>
        <w:rPr>
          <w:rFonts w:hint="eastAsia"/>
        </w:rPr>
        <w:t>且不費</w:t>
      </w:r>
      <w:r w:rsidRPr="005C410E">
        <w:rPr>
          <w:rFonts w:hint="eastAsia"/>
          <w:spacing w:val="-180"/>
        </w:rPr>
        <w:t>坐</w:t>
      </w:r>
      <w:r w:rsidRPr="005C410E">
        <w:rPr>
          <w:rFonts w:hint="eastAsia"/>
          <w:spacing w:val="-180"/>
          <w:position w:val="22"/>
        </w:rPr>
        <w:t>。</w:t>
      </w:r>
      <w:r>
        <w:rPr>
          <w:rFonts w:hint="eastAsia"/>
        </w:rPr>
        <w:t>修己度</w:t>
      </w:r>
      <w:r w:rsidRPr="005C410E">
        <w:rPr>
          <w:rFonts w:hint="eastAsia"/>
          <w:spacing w:val="-180"/>
        </w:rPr>
        <w:t>人</w:t>
      </w:r>
      <w:r w:rsidRPr="005C410E">
        <w:rPr>
          <w:rFonts w:hint="eastAsia"/>
          <w:spacing w:val="-180"/>
          <w:position w:val="22"/>
        </w:rPr>
        <w:t>。</w:t>
      </w:r>
      <w:r>
        <w:rPr>
          <w:rFonts w:hint="eastAsia"/>
        </w:rPr>
        <w:t>出劫救</w:t>
      </w:r>
      <w:r w:rsidRPr="005C410E">
        <w:rPr>
          <w:rFonts w:hint="eastAsia"/>
          <w:spacing w:val="-180"/>
        </w:rPr>
        <w:t>數</w:t>
      </w:r>
      <w:r w:rsidRPr="005C410E">
        <w:rPr>
          <w:rFonts w:hint="eastAsia"/>
          <w:spacing w:val="-180"/>
          <w:position w:val="22"/>
        </w:rPr>
        <w:t>。</w:t>
      </w:r>
      <w:r>
        <w:rPr>
          <w:rFonts w:hint="eastAsia"/>
        </w:rPr>
        <w:t>諸方中實有所</w:t>
      </w:r>
      <w:r w:rsidRPr="005C410E">
        <w:rPr>
          <w:rFonts w:hint="eastAsia"/>
          <w:spacing w:val="-180"/>
        </w:rPr>
        <w:t>賴</w:t>
      </w:r>
      <w:r w:rsidRPr="005C410E">
        <w:rPr>
          <w:rFonts w:hint="eastAsia"/>
          <w:spacing w:val="-180"/>
          <w:position w:val="22"/>
        </w:rPr>
        <w:t>。</w:t>
      </w:r>
      <w:r>
        <w:rPr>
          <w:rFonts w:hint="eastAsia"/>
        </w:rPr>
        <w:t>各自齋</w:t>
      </w:r>
      <w:r w:rsidRPr="005C410E">
        <w:rPr>
          <w:rFonts w:hint="eastAsia"/>
          <w:spacing w:val="-180"/>
        </w:rPr>
        <w:t>浴</w:t>
      </w:r>
      <w:r w:rsidRPr="005C410E">
        <w:rPr>
          <w:rFonts w:hint="eastAsia"/>
          <w:spacing w:val="-180"/>
          <w:position w:val="22"/>
        </w:rPr>
        <w:t>。</w:t>
      </w:r>
      <w:r>
        <w:rPr>
          <w:rFonts w:hint="eastAsia"/>
        </w:rPr>
        <w:t>明日酉刻</w:t>
      </w:r>
      <w:r w:rsidRPr="005C410E">
        <w:rPr>
          <w:rFonts w:hint="eastAsia"/>
          <w:spacing w:val="-180"/>
        </w:rPr>
        <w:t>前</w:t>
      </w:r>
      <w:r w:rsidRPr="005C410E">
        <w:rPr>
          <w:rFonts w:hint="eastAsia"/>
          <w:spacing w:val="-180"/>
          <w:position w:val="22"/>
        </w:rPr>
        <w:t>。</w:t>
      </w:r>
      <w:r>
        <w:rPr>
          <w:rFonts w:hint="eastAsia"/>
        </w:rPr>
        <w:t>齊壇先坐四</w:t>
      </w:r>
      <w:r w:rsidRPr="005C410E">
        <w:rPr>
          <w:rFonts w:hint="eastAsia"/>
          <w:spacing w:val="-180"/>
        </w:rPr>
        <w:t>度</w:t>
      </w:r>
      <w:r w:rsidRPr="005C410E">
        <w:rPr>
          <w:rFonts w:hint="eastAsia"/>
          <w:spacing w:val="-180"/>
          <w:position w:val="22"/>
        </w:rPr>
        <w:t>。</w:t>
      </w:r>
      <w:r>
        <w:rPr>
          <w:rFonts w:hint="eastAsia"/>
        </w:rPr>
        <w:t>再將吾</w:t>
      </w:r>
      <w:r w:rsidR="00DD1F56">
        <w:t xml:space="preserve">　</w:t>
      </w:r>
      <w:r>
        <w:rPr>
          <w:rFonts w:hint="eastAsia"/>
        </w:rPr>
        <w:t>師之像幕垂</w:t>
      </w:r>
      <w:r w:rsidRPr="005C410E">
        <w:rPr>
          <w:rFonts w:hint="eastAsia"/>
          <w:spacing w:val="-180"/>
        </w:rPr>
        <w:t>幕</w:t>
      </w:r>
      <w:r w:rsidRPr="005C410E">
        <w:rPr>
          <w:rFonts w:hint="eastAsia"/>
          <w:spacing w:val="-180"/>
          <w:position w:val="22"/>
        </w:rPr>
        <w:t>。</w:t>
      </w:r>
      <w:r>
        <w:rPr>
          <w:rFonts w:hint="eastAsia"/>
        </w:rPr>
        <w:t>掌監纂</w:t>
      </w:r>
      <w:r w:rsidRPr="005C410E">
        <w:rPr>
          <w:rFonts w:hint="eastAsia"/>
          <w:spacing w:val="-180"/>
        </w:rPr>
        <w:t>正</w:t>
      </w:r>
      <w:r w:rsidRPr="005C410E">
        <w:rPr>
          <w:rFonts w:hint="eastAsia"/>
          <w:spacing w:val="-180"/>
          <w:position w:val="22"/>
        </w:rPr>
        <w:t>。</w:t>
      </w:r>
      <w:r>
        <w:rPr>
          <w:rFonts w:hint="eastAsia"/>
        </w:rPr>
        <w:t>先叩聽</w:t>
      </w:r>
      <w:r w:rsidRPr="005C410E">
        <w:rPr>
          <w:rFonts w:hint="eastAsia"/>
          <w:spacing w:val="-180"/>
        </w:rPr>
        <w:t>訓</w:t>
      </w:r>
      <w:r w:rsidRPr="005C410E">
        <w:rPr>
          <w:rFonts w:hint="eastAsia"/>
          <w:spacing w:val="-180"/>
          <w:position w:val="22"/>
        </w:rPr>
        <w:t>。</w:t>
      </w:r>
      <w:r>
        <w:rPr>
          <w:rFonts w:hint="eastAsia"/>
        </w:rPr>
        <w:t>諸子外坐候</w:t>
      </w:r>
      <w:r w:rsidRPr="005C410E">
        <w:rPr>
          <w:rFonts w:hint="eastAsia"/>
          <w:spacing w:val="-180"/>
        </w:rPr>
        <w:t>宣</w:t>
      </w:r>
      <w:r w:rsidRPr="005C410E">
        <w:rPr>
          <w:rFonts w:hint="eastAsia"/>
          <w:spacing w:val="-180"/>
          <w:position w:val="22"/>
        </w:rPr>
        <w:t>。</w:t>
      </w:r>
      <w:r>
        <w:rPr>
          <w:rFonts w:hint="eastAsia"/>
        </w:rPr>
        <w:t>次進領</w:t>
      </w:r>
      <w:r w:rsidRPr="005C410E">
        <w:rPr>
          <w:rFonts w:hint="eastAsia"/>
          <w:spacing w:val="-180"/>
        </w:rPr>
        <w:t>授</w:t>
      </w:r>
      <w:r w:rsidRPr="005C410E">
        <w:rPr>
          <w:rFonts w:hint="eastAsia"/>
          <w:spacing w:val="-180"/>
          <w:position w:val="22"/>
        </w:rPr>
        <w:t>。</w:t>
      </w:r>
      <w:r>
        <w:rPr>
          <w:rFonts w:hint="eastAsia"/>
        </w:rPr>
        <w:t>授後須用黃綢恭請供像幕</w:t>
      </w:r>
      <w:r w:rsidRPr="005C410E">
        <w:rPr>
          <w:rFonts w:hint="eastAsia"/>
          <w:spacing w:val="-180"/>
        </w:rPr>
        <w:t>內</w:t>
      </w:r>
      <w:r w:rsidRPr="005C410E">
        <w:rPr>
          <w:rFonts w:hint="eastAsia"/>
          <w:spacing w:val="-180"/>
          <w:position w:val="22"/>
        </w:rPr>
        <w:t>。</w:t>
      </w:r>
      <w:r>
        <w:rPr>
          <w:rFonts w:hint="eastAsia"/>
        </w:rPr>
        <w:t>要注切</w:t>
      </w:r>
      <w:r w:rsidRPr="005C410E">
        <w:rPr>
          <w:rFonts w:hint="eastAsia"/>
          <w:spacing w:val="-180"/>
        </w:rPr>
        <w:t>識</w:t>
      </w:r>
      <w:r w:rsidRPr="005C410E">
        <w:rPr>
          <w:rFonts w:hint="eastAsia"/>
          <w:spacing w:val="-180"/>
          <w:position w:val="22"/>
        </w:rPr>
        <w:t>。</w:t>
      </w:r>
      <w:r>
        <w:rPr>
          <w:rFonts w:hint="eastAsia"/>
        </w:rPr>
        <w:t>酉刻授</w:t>
      </w:r>
      <w:r w:rsidRPr="005C410E">
        <w:rPr>
          <w:rFonts w:hint="eastAsia"/>
          <w:spacing w:val="-180"/>
        </w:rPr>
        <w:t>畢</w:t>
      </w:r>
      <w:r w:rsidRPr="005C410E">
        <w:rPr>
          <w:rFonts w:hint="eastAsia"/>
          <w:spacing w:val="-180"/>
          <w:position w:val="22"/>
        </w:rPr>
        <w:t>。</w:t>
      </w:r>
      <w:r>
        <w:rPr>
          <w:rFonts w:hint="eastAsia"/>
        </w:rPr>
        <w:t>諸方人日大明湖亭謝</w:t>
      </w:r>
      <w:r w:rsidRPr="005C410E">
        <w:rPr>
          <w:rFonts w:hint="eastAsia"/>
          <w:spacing w:val="-180"/>
        </w:rPr>
        <w:t>經</w:t>
      </w:r>
      <w:r w:rsidRPr="005C410E">
        <w:rPr>
          <w:rFonts w:hint="eastAsia"/>
          <w:spacing w:val="-180"/>
          <w:position w:val="22"/>
        </w:rPr>
        <w:t>。</w:t>
      </w:r>
      <w:r>
        <w:rPr>
          <w:rFonts w:hint="eastAsia"/>
        </w:rPr>
        <w:t>授經</w:t>
      </w:r>
      <w:r w:rsidRPr="005C410E">
        <w:rPr>
          <w:rFonts w:hint="eastAsia"/>
          <w:spacing w:val="-180"/>
        </w:rPr>
        <w:t>則</w:t>
      </w:r>
      <w:r w:rsidRPr="005C410E">
        <w:rPr>
          <w:rFonts w:hint="eastAsia"/>
          <w:spacing w:val="-180"/>
          <w:position w:val="22"/>
        </w:rPr>
        <w:t>。</w:t>
      </w:r>
    </w:p>
    <w:p w:rsidR="00BB1D43" w:rsidRDefault="00BB1D43" w:rsidP="004535BC">
      <w:pPr>
        <w:pStyle w:val="a9"/>
      </w:pPr>
      <w:r>
        <w:rPr>
          <w:rFonts w:hint="eastAsia"/>
        </w:rPr>
        <w:t>師親編</w:t>
      </w:r>
      <w:r w:rsidRPr="005C410E">
        <w:rPr>
          <w:rFonts w:hint="eastAsia"/>
          <w:spacing w:val="-180"/>
        </w:rPr>
        <w:t>職</w:t>
      </w:r>
      <w:r w:rsidRPr="005C410E">
        <w:rPr>
          <w:rFonts w:hint="eastAsia"/>
          <w:spacing w:val="-180"/>
          <w:position w:val="22"/>
        </w:rPr>
        <w:t>。</w:t>
      </w:r>
      <w:r>
        <w:rPr>
          <w:rFonts w:hint="eastAsia"/>
        </w:rPr>
        <w:t>並授坐壇經慈宣等</w:t>
      </w:r>
      <w:r w:rsidRPr="005C410E">
        <w:rPr>
          <w:rFonts w:hint="eastAsia"/>
          <w:spacing w:val="-180"/>
        </w:rPr>
        <w:t>院</w:t>
      </w:r>
      <w:r w:rsidRPr="005C410E">
        <w:rPr>
          <w:rFonts w:hint="eastAsia"/>
          <w:spacing w:val="-180"/>
          <w:position w:val="22"/>
        </w:rPr>
        <w:t>。</w:t>
      </w:r>
      <w:r>
        <w:rPr>
          <w:rFonts w:hint="eastAsia"/>
        </w:rPr>
        <w:t>院籍籍</w:t>
      </w:r>
      <w:r w:rsidRPr="005C410E">
        <w:rPr>
          <w:rFonts w:hint="eastAsia"/>
          <w:spacing w:val="-180"/>
        </w:rPr>
        <w:t>掌</w:t>
      </w:r>
      <w:r w:rsidRPr="005C410E">
        <w:rPr>
          <w:rFonts w:hint="eastAsia"/>
          <w:spacing w:val="-180"/>
          <w:position w:val="22"/>
        </w:rPr>
        <w:t>。</w:t>
      </w:r>
      <w:r>
        <w:rPr>
          <w:rFonts w:hint="eastAsia"/>
        </w:rPr>
        <w:t>不可意</w:t>
      </w:r>
      <w:r w:rsidRPr="005C410E">
        <w:rPr>
          <w:rFonts w:hint="eastAsia"/>
          <w:spacing w:val="-180"/>
        </w:rPr>
        <w:t>揣</w:t>
      </w:r>
      <w:r w:rsidRPr="005C410E">
        <w:rPr>
          <w:rFonts w:hint="eastAsia"/>
          <w:spacing w:val="-180"/>
          <w:position w:val="22"/>
        </w:rPr>
        <w:t>。</w:t>
      </w:r>
      <w:r>
        <w:rPr>
          <w:rFonts w:hint="eastAsia"/>
        </w:rPr>
        <w:t>此壇虔修道</w:t>
      </w:r>
      <w:r w:rsidRPr="005C410E">
        <w:rPr>
          <w:rFonts w:hint="eastAsia"/>
          <w:spacing w:val="-180"/>
        </w:rPr>
        <w:t>進</w:t>
      </w:r>
      <w:r w:rsidRPr="005C410E">
        <w:rPr>
          <w:rFonts w:hint="eastAsia"/>
          <w:spacing w:val="-180"/>
          <w:position w:val="22"/>
        </w:rPr>
        <w:t>。</w:t>
      </w:r>
      <w:r>
        <w:rPr>
          <w:rFonts w:hint="eastAsia"/>
        </w:rPr>
        <w:t>有多半在冊</w:t>
      </w:r>
      <w:r w:rsidRPr="005C410E">
        <w:rPr>
          <w:rFonts w:hint="eastAsia"/>
          <w:spacing w:val="-180"/>
        </w:rPr>
        <w:t>籙</w:t>
      </w:r>
      <w:r w:rsidRPr="005C410E">
        <w:rPr>
          <w:rFonts w:hint="eastAsia"/>
          <w:spacing w:val="-180"/>
          <w:position w:val="22"/>
        </w:rPr>
        <w:t>。</w:t>
      </w:r>
      <w:r>
        <w:rPr>
          <w:rFonts w:hint="eastAsia"/>
        </w:rPr>
        <w:t>成者仍非自渡功候功養俱到者所能</w:t>
      </w:r>
      <w:r w:rsidRPr="005C410E">
        <w:rPr>
          <w:rFonts w:hint="eastAsia"/>
          <w:spacing w:val="-180"/>
        </w:rPr>
        <w:t>定</w:t>
      </w:r>
      <w:r w:rsidRPr="005C410E">
        <w:rPr>
          <w:rFonts w:hint="eastAsia"/>
          <w:spacing w:val="-180"/>
          <w:position w:val="22"/>
        </w:rPr>
        <w:t>。</w:t>
      </w:r>
      <w:r>
        <w:rPr>
          <w:rFonts w:hint="eastAsia"/>
        </w:rPr>
        <w:t>岳陽之</w:t>
      </w:r>
      <w:r w:rsidRPr="005C410E">
        <w:rPr>
          <w:rFonts w:hint="eastAsia"/>
          <w:spacing w:val="-180"/>
        </w:rPr>
        <w:t>飲</w:t>
      </w:r>
      <w:r w:rsidRPr="005C410E">
        <w:rPr>
          <w:rFonts w:hint="eastAsia"/>
          <w:spacing w:val="-180"/>
          <w:position w:val="22"/>
        </w:rPr>
        <w:t>。</w:t>
      </w:r>
      <w:r>
        <w:rPr>
          <w:rFonts w:hint="eastAsia"/>
        </w:rPr>
        <w:t>至今悔</w:t>
      </w:r>
      <w:r w:rsidRPr="005C410E">
        <w:rPr>
          <w:rFonts w:hint="eastAsia"/>
          <w:spacing w:val="-180"/>
        </w:rPr>
        <w:t>之</w:t>
      </w:r>
      <w:r w:rsidRPr="005C410E">
        <w:rPr>
          <w:rFonts w:hint="eastAsia"/>
          <w:spacing w:val="-180"/>
          <w:position w:val="22"/>
        </w:rPr>
        <w:t>。</w:t>
      </w:r>
      <w:r>
        <w:rPr>
          <w:rFonts w:hint="eastAsia"/>
        </w:rPr>
        <w:t>諸方修愈進過界愈</w:t>
      </w:r>
      <w:r w:rsidRPr="005C410E">
        <w:rPr>
          <w:rFonts w:hint="eastAsia"/>
          <w:spacing w:val="-180"/>
        </w:rPr>
        <w:t>寬</w:t>
      </w:r>
      <w:r w:rsidRPr="005C410E">
        <w:rPr>
          <w:rFonts w:hint="eastAsia"/>
          <w:spacing w:val="-180"/>
          <w:position w:val="22"/>
        </w:rPr>
        <w:t>。</w:t>
      </w:r>
      <w:r>
        <w:rPr>
          <w:rFonts w:hint="eastAsia"/>
        </w:rPr>
        <w:t>能去寬大過</w:t>
      </w:r>
      <w:r w:rsidRPr="005C410E">
        <w:rPr>
          <w:rFonts w:hint="eastAsia"/>
          <w:spacing w:val="-180"/>
        </w:rPr>
        <w:t>界</w:t>
      </w:r>
      <w:r w:rsidRPr="005C410E">
        <w:rPr>
          <w:rFonts w:hint="eastAsia"/>
          <w:spacing w:val="-180"/>
          <w:position w:val="22"/>
        </w:rPr>
        <w:t>。</w:t>
      </w:r>
      <w:r>
        <w:rPr>
          <w:rFonts w:hint="eastAsia"/>
        </w:rPr>
        <w:t>同超吾</w:t>
      </w:r>
    </w:p>
    <w:p w:rsidR="00BB1D43" w:rsidRDefault="00BB1D43" w:rsidP="004535BC">
      <w:pPr>
        <w:pStyle w:val="a9"/>
      </w:pPr>
      <w:r>
        <w:rPr>
          <w:rFonts w:hint="eastAsia"/>
        </w:rPr>
        <w:lastRenderedPageBreak/>
        <w:t>師上乘諸</w:t>
      </w:r>
      <w:r w:rsidRPr="005C410E">
        <w:rPr>
          <w:rFonts w:hint="eastAsia"/>
          <w:spacing w:val="-180"/>
        </w:rPr>
        <w:t>天</w:t>
      </w:r>
      <w:r w:rsidRPr="005C410E">
        <w:rPr>
          <w:rFonts w:hint="eastAsia"/>
          <w:spacing w:val="-180"/>
          <w:position w:val="22"/>
        </w:rPr>
        <w:t>。</w:t>
      </w:r>
      <w:r>
        <w:rPr>
          <w:rFonts w:hint="eastAsia"/>
        </w:rPr>
        <w:t>吾亦深企同登一</w:t>
      </w:r>
      <w:r w:rsidRPr="005C410E">
        <w:rPr>
          <w:rFonts w:hint="eastAsia"/>
          <w:spacing w:val="-180"/>
        </w:rPr>
        <w:t>籙</w:t>
      </w:r>
      <w:r w:rsidRPr="005C410E">
        <w:rPr>
          <w:rFonts w:hint="eastAsia"/>
          <w:spacing w:val="-180"/>
          <w:position w:val="22"/>
        </w:rPr>
        <w:t>。</w:t>
      </w:r>
      <w:r>
        <w:rPr>
          <w:rFonts w:hint="eastAsia"/>
        </w:rPr>
        <w:t>是則五合統</w:t>
      </w:r>
      <w:r w:rsidRPr="005C410E">
        <w:rPr>
          <w:rFonts w:hint="eastAsia"/>
          <w:spacing w:val="-180"/>
        </w:rPr>
        <w:t>六</w:t>
      </w:r>
      <w:r w:rsidRPr="005C410E">
        <w:rPr>
          <w:rFonts w:hint="eastAsia"/>
          <w:spacing w:val="-180"/>
          <w:position w:val="22"/>
        </w:rPr>
        <w:t>。</w:t>
      </w:r>
      <w:r>
        <w:rPr>
          <w:rFonts w:hint="eastAsia"/>
        </w:rPr>
        <w:t>五千紀來有善</w:t>
      </w:r>
      <w:r w:rsidRPr="005C410E">
        <w:rPr>
          <w:rFonts w:hint="eastAsia"/>
          <w:spacing w:val="-180"/>
        </w:rPr>
        <w:t>根</w:t>
      </w:r>
      <w:r w:rsidRPr="005C410E">
        <w:rPr>
          <w:rFonts w:hint="eastAsia"/>
          <w:spacing w:val="-180"/>
          <w:position w:val="22"/>
        </w:rPr>
        <w:t>。</w:t>
      </w:r>
      <w:r>
        <w:rPr>
          <w:rFonts w:hint="eastAsia"/>
        </w:rPr>
        <w:t>有慧</w:t>
      </w:r>
      <w:r w:rsidRPr="005C410E">
        <w:rPr>
          <w:rFonts w:hint="eastAsia"/>
          <w:spacing w:val="-180"/>
        </w:rPr>
        <w:t>因</w:t>
      </w:r>
      <w:r w:rsidRPr="005C410E">
        <w:rPr>
          <w:rFonts w:hint="eastAsia"/>
          <w:spacing w:val="-180"/>
          <w:position w:val="22"/>
        </w:rPr>
        <w:t>。</w:t>
      </w:r>
      <w:r>
        <w:rPr>
          <w:rFonts w:hint="eastAsia"/>
        </w:rPr>
        <w:t>諸弟子大福業</w:t>
      </w:r>
      <w:r w:rsidRPr="005C410E">
        <w:rPr>
          <w:rFonts w:hint="eastAsia"/>
          <w:spacing w:val="-180"/>
        </w:rPr>
        <w:t>也</w:t>
      </w:r>
      <w:r w:rsidRPr="005C410E">
        <w:rPr>
          <w:rFonts w:hint="eastAsia"/>
          <w:spacing w:val="-180"/>
          <w:position w:val="22"/>
        </w:rPr>
        <w:t>。</w:t>
      </w:r>
      <w:r>
        <w:rPr>
          <w:rFonts w:hint="eastAsia"/>
        </w:rPr>
        <w:t>吾有巡海要事復命</w:t>
      </w:r>
      <w:r w:rsidRPr="005C410E">
        <w:rPr>
          <w:rFonts w:hint="eastAsia"/>
          <w:spacing w:val="-180"/>
        </w:rPr>
        <w:t>去</w:t>
      </w:r>
      <w:r w:rsidRPr="005C410E">
        <w:rPr>
          <w:rFonts w:hint="eastAsia"/>
          <w:spacing w:val="-180"/>
          <w:position w:val="22"/>
        </w:rPr>
        <w:t>。</w:t>
      </w:r>
      <w:r>
        <w:rPr>
          <w:rFonts w:hint="eastAsia"/>
        </w:rPr>
        <w:t>餘</w:t>
      </w:r>
      <w:r w:rsidRPr="005C410E">
        <w:rPr>
          <w:rFonts w:hint="eastAsia"/>
          <w:spacing w:val="-180"/>
        </w:rPr>
        <w:t>問</w:t>
      </w:r>
      <w:r w:rsidRPr="005C410E">
        <w:rPr>
          <w:rFonts w:hint="eastAsia"/>
          <w:spacing w:val="-180"/>
          <w:position w:val="22"/>
        </w:rPr>
        <w:t>。</w:t>
      </w:r>
    </w:p>
    <w:p w:rsidR="00BB1D43" w:rsidRDefault="00BB1D43" w:rsidP="004535BC">
      <w:pPr>
        <w:pStyle w:val="a9"/>
      </w:pPr>
      <w:r>
        <w:rPr>
          <w:rFonts w:hint="eastAsia"/>
        </w:rPr>
        <w:t>仙師明日酉前均</w:t>
      </w:r>
      <w:r w:rsidRPr="005C410E">
        <w:rPr>
          <w:rFonts w:hint="eastAsia"/>
          <w:spacing w:val="-180"/>
        </w:rPr>
        <w:t>到</w:t>
      </w:r>
      <w:r w:rsidRPr="005C410E">
        <w:rPr>
          <w:rFonts w:hint="eastAsia"/>
          <w:spacing w:val="-180"/>
          <w:position w:val="22"/>
        </w:rPr>
        <w:t>。</w:t>
      </w:r>
      <w:r>
        <w:rPr>
          <w:rFonts w:hint="eastAsia"/>
        </w:rPr>
        <w:t>吾飲一杯</w:t>
      </w:r>
      <w:r w:rsidRPr="005C410E">
        <w:rPr>
          <w:rFonts w:hint="eastAsia"/>
          <w:spacing w:val="-180"/>
        </w:rPr>
        <w:t>去</w:t>
      </w:r>
      <w:r w:rsidRPr="005C410E">
        <w:rPr>
          <w:rFonts w:hint="eastAsia"/>
          <w:spacing w:val="-180"/>
          <w:position w:val="22"/>
        </w:rPr>
        <w:t>。</w:t>
      </w:r>
    </w:p>
    <w:p w:rsidR="00BB1D43" w:rsidRDefault="00BB1D43" w:rsidP="004535BC">
      <w:pPr>
        <w:pStyle w:val="a9"/>
      </w:pPr>
      <w:r>
        <w:rPr>
          <w:rFonts w:hint="eastAsia"/>
        </w:rPr>
        <w:t>十二月二十七日戊戌立春授全經在福緣壇</w:t>
      </w:r>
      <w:r w:rsidR="00E01F47" w:rsidRPr="00203877">
        <w:rPr>
          <w:rFonts w:ascii="MS Gothic" w:eastAsia="MS Gothic" w:hAnsi="MS Gothic" w:cs="MS Gothic" w:hint="eastAsia"/>
          <w:position w:val="18"/>
        </w:rPr>
        <w:t> </w:t>
      </w:r>
    </w:p>
    <w:p w:rsidR="00BB1D43" w:rsidRDefault="00A6789F" w:rsidP="004535BC">
      <w:pPr>
        <w:pStyle w:val="a9"/>
      </w:pPr>
      <w:r w:rsidRPr="00A6789F">
        <w:rPr>
          <w:rFonts w:ascii="TYSymbols" w:eastAsia="TYSymbols" w:hAnsi="TYSymbols" w:hint="eastAsia"/>
          <w:color w:val="FF0000"/>
          <w:position w:val="14"/>
          <w:sz w:val="48"/>
        </w:rPr>
        <w:t>󾒜</w:t>
      </w:r>
      <w:r w:rsidR="005E7F74" w:rsidRPr="00A6789F">
        <w:rPr>
          <w:rFonts w:ascii="TYSymbols" w:eastAsia="TYSymbols" w:hAnsi="TYSymbols" w:hint="eastAsia"/>
          <w:b/>
          <w:color w:val="FF0000"/>
          <w:position w:val="8"/>
          <w:sz w:val="42"/>
        </w:rPr>
        <w:t>󾒚</w:t>
      </w:r>
      <w:r w:rsidR="005E7F74" w:rsidRPr="00A6789F">
        <w:rPr>
          <w:rFonts w:ascii="TYSymbols" w:eastAsia="TYSymbols" w:hAnsi="TYSymbols" w:hint="eastAsia"/>
          <w:b/>
          <w:color w:val="FF0000"/>
          <w:position w:val="-2"/>
          <w:sz w:val="32"/>
        </w:rPr>
        <w:t>󾒛</w:t>
      </w:r>
      <w:r w:rsidR="00BB1D43">
        <w:rPr>
          <w:rFonts w:hint="eastAsia"/>
        </w:rPr>
        <w:t>石門授經之</w:t>
      </w:r>
      <w:r w:rsidR="00BB1D43" w:rsidRPr="005C410E">
        <w:rPr>
          <w:rFonts w:hint="eastAsia"/>
          <w:spacing w:val="-180"/>
        </w:rPr>
        <w:t>寶</w:t>
      </w:r>
      <w:r w:rsidR="00BB1D43" w:rsidRPr="005C410E">
        <w:rPr>
          <w:rFonts w:hint="eastAsia"/>
          <w:spacing w:val="-180"/>
          <w:position w:val="22"/>
        </w:rPr>
        <w:t>。</w:t>
      </w:r>
    </w:p>
    <w:p w:rsidR="00BB1D43" w:rsidRDefault="00BB1D43" w:rsidP="00F7334D">
      <w:pPr>
        <w:pStyle w:val="a9"/>
      </w:pPr>
      <w:r>
        <w:rPr>
          <w:rFonts w:hint="eastAsia"/>
        </w:rPr>
        <w:t>今日授全</w:t>
      </w:r>
      <w:r w:rsidRPr="005C410E">
        <w:rPr>
          <w:rFonts w:hint="eastAsia"/>
          <w:spacing w:val="-180"/>
        </w:rPr>
        <w:t>經</w:t>
      </w:r>
      <w:r w:rsidRPr="005C410E">
        <w:rPr>
          <w:rFonts w:hint="eastAsia"/>
          <w:spacing w:val="-180"/>
          <w:position w:val="22"/>
        </w:rPr>
        <w:t>。</w:t>
      </w:r>
      <w:r>
        <w:rPr>
          <w:rFonts w:hint="eastAsia"/>
        </w:rPr>
        <w:t>本出諸子誠</w:t>
      </w:r>
      <w:r w:rsidRPr="005C410E">
        <w:rPr>
          <w:rFonts w:hint="eastAsia"/>
          <w:spacing w:val="-180"/>
        </w:rPr>
        <w:t>意</w:t>
      </w:r>
      <w:r w:rsidRPr="005C410E">
        <w:rPr>
          <w:rFonts w:hint="eastAsia"/>
          <w:spacing w:val="-180"/>
          <w:position w:val="22"/>
        </w:rPr>
        <w:t>。</w:t>
      </w:r>
      <w:r>
        <w:rPr>
          <w:rFonts w:hint="eastAsia"/>
        </w:rPr>
        <w:t>不過日光太</w:t>
      </w:r>
      <w:r w:rsidRPr="005C410E">
        <w:rPr>
          <w:rFonts w:hint="eastAsia"/>
          <w:spacing w:val="-180"/>
        </w:rPr>
        <w:t>微</w:t>
      </w:r>
      <w:r w:rsidRPr="005C410E">
        <w:rPr>
          <w:rFonts w:hint="eastAsia"/>
          <w:spacing w:val="-180"/>
          <w:position w:val="22"/>
        </w:rPr>
        <w:t>。</w:t>
      </w:r>
      <w:r>
        <w:rPr>
          <w:rFonts w:hint="eastAsia"/>
        </w:rPr>
        <w:t>不能一一訓</w:t>
      </w:r>
      <w:r w:rsidRPr="005C410E">
        <w:rPr>
          <w:rFonts w:hint="eastAsia"/>
          <w:spacing w:val="-180"/>
        </w:rPr>
        <w:t>詞</w:t>
      </w:r>
      <w:r w:rsidRPr="005C410E">
        <w:rPr>
          <w:rFonts w:hint="eastAsia"/>
          <w:spacing w:val="-180"/>
          <w:position w:val="22"/>
        </w:rPr>
        <w:t>。</w:t>
      </w:r>
      <w:r>
        <w:rPr>
          <w:rFonts w:hint="eastAsia"/>
        </w:rPr>
        <w:t>功過二</w:t>
      </w:r>
      <w:r w:rsidRPr="005C410E">
        <w:rPr>
          <w:rFonts w:hint="eastAsia"/>
          <w:spacing w:val="-180"/>
        </w:rPr>
        <w:t>事</w:t>
      </w:r>
      <w:r w:rsidRPr="005C410E">
        <w:rPr>
          <w:rFonts w:hint="eastAsia"/>
          <w:spacing w:val="-180"/>
          <w:position w:val="22"/>
        </w:rPr>
        <w:t>。</w:t>
      </w:r>
      <w:r>
        <w:rPr>
          <w:rFonts w:hint="eastAsia"/>
        </w:rPr>
        <w:t>此壇一</w:t>
      </w:r>
      <w:r w:rsidRPr="005C410E">
        <w:rPr>
          <w:rFonts w:hint="eastAsia"/>
          <w:spacing w:val="-180"/>
        </w:rPr>
        <w:t>闔</w:t>
      </w:r>
      <w:r w:rsidRPr="005C410E">
        <w:rPr>
          <w:rFonts w:hint="eastAsia"/>
          <w:spacing w:val="-180"/>
          <w:position w:val="22"/>
        </w:rPr>
        <w:t>。</w:t>
      </w:r>
      <w:r>
        <w:rPr>
          <w:rFonts w:hint="eastAsia"/>
        </w:rPr>
        <w:t>現功有</w:t>
      </w:r>
      <w:r w:rsidRPr="005C410E">
        <w:rPr>
          <w:rFonts w:hint="eastAsia"/>
          <w:spacing w:val="-180"/>
        </w:rPr>
        <w:t>歸</w:t>
      </w:r>
      <w:r w:rsidRPr="005C410E">
        <w:rPr>
          <w:rFonts w:hint="eastAsia"/>
          <w:spacing w:val="-180"/>
          <w:position w:val="22"/>
        </w:rPr>
        <w:t>。</w:t>
      </w:r>
      <w:r>
        <w:rPr>
          <w:rFonts w:hint="eastAsia"/>
        </w:rPr>
        <w:t>上而壇</w:t>
      </w:r>
      <w:r w:rsidRPr="005C410E">
        <w:rPr>
          <w:rFonts w:hint="eastAsia"/>
          <w:spacing w:val="-180"/>
        </w:rPr>
        <w:t>方</w:t>
      </w:r>
      <w:r w:rsidRPr="005C410E">
        <w:rPr>
          <w:rFonts w:hint="eastAsia"/>
          <w:spacing w:val="-180"/>
          <w:position w:val="22"/>
        </w:rPr>
        <w:t>。</w:t>
      </w:r>
      <w:r>
        <w:rPr>
          <w:rFonts w:hint="eastAsia"/>
        </w:rPr>
        <w:t>下而目</w:t>
      </w:r>
      <w:r w:rsidRPr="005C410E">
        <w:rPr>
          <w:rFonts w:hint="eastAsia"/>
          <w:spacing w:val="-180"/>
        </w:rPr>
        <w:t>士</w:t>
      </w:r>
      <w:r w:rsidRPr="005C410E">
        <w:rPr>
          <w:rFonts w:hint="eastAsia"/>
          <w:spacing w:val="-180"/>
          <w:position w:val="22"/>
        </w:rPr>
        <w:t>。</w:t>
      </w:r>
      <w:r>
        <w:rPr>
          <w:rFonts w:hint="eastAsia"/>
        </w:rPr>
        <w:t>不以富貴貧賤之</w:t>
      </w:r>
      <w:r w:rsidRPr="005C410E">
        <w:rPr>
          <w:rFonts w:hint="eastAsia"/>
          <w:spacing w:val="-180"/>
        </w:rPr>
        <w:t>等</w:t>
      </w:r>
      <w:r w:rsidRPr="005C410E">
        <w:rPr>
          <w:rFonts w:hint="eastAsia"/>
          <w:spacing w:val="-180"/>
          <w:position w:val="22"/>
        </w:rPr>
        <w:t>。</w:t>
      </w:r>
      <w:r>
        <w:rPr>
          <w:rFonts w:hint="eastAsia"/>
        </w:rPr>
        <w:t>而有厚薄於其</w:t>
      </w:r>
      <w:r w:rsidRPr="005C410E">
        <w:rPr>
          <w:rFonts w:hint="eastAsia"/>
          <w:spacing w:val="-180"/>
        </w:rPr>
        <w:t>間</w:t>
      </w:r>
      <w:r w:rsidRPr="005C410E">
        <w:rPr>
          <w:rFonts w:hint="eastAsia"/>
          <w:spacing w:val="-180"/>
          <w:position w:val="22"/>
        </w:rPr>
        <w:t>。</w:t>
      </w:r>
      <w:r>
        <w:rPr>
          <w:rFonts w:hint="eastAsia"/>
        </w:rPr>
        <w:t>愛人愛</w:t>
      </w:r>
      <w:r w:rsidRPr="005C410E">
        <w:rPr>
          <w:rFonts w:hint="eastAsia"/>
          <w:spacing w:val="-180"/>
        </w:rPr>
        <w:t>己</w:t>
      </w:r>
      <w:r w:rsidRPr="005C410E">
        <w:rPr>
          <w:rFonts w:hint="eastAsia"/>
          <w:spacing w:val="-180"/>
          <w:position w:val="22"/>
        </w:rPr>
        <w:t>。</w:t>
      </w:r>
      <w:r>
        <w:rPr>
          <w:rFonts w:hint="eastAsia"/>
        </w:rPr>
        <w:t>二德不</w:t>
      </w:r>
      <w:r w:rsidRPr="005C410E">
        <w:rPr>
          <w:rFonts w:hint="eastAsia"/>
          <w:spacing w:val="-180"/>
        </w:rPr>
        <w:t>畸</w:t>
      </w:r>
      <w:r w:rsidRPr="005C410E">
        <w:rPr>
          <w:rFonts w:hint="eastAsia"/>
          <w:spacing w:val="-180"/>
          <w:position w:val="22"/>
        </w:rPr>
        <w:t>。</w:t>
      </w:r>
      <w:r>
        <w:rPr>
          <w:rFonts w:hint="eastAsia"/>
        </w:rPr>
        <w:t>即吾</w:t>
      </w:r>
      <w:r w:rsidR="005E7F74" w:rsidRPr="005E7F74">
        <w:rPr>
          <w:rFonts w:ascii="TYSymbols" w:eastAsia="TYSymbols" w:hAnsi="TYSymbols" w:hint="eastAsia"/>
          <w:b/>
          <w:color w:val="FF0000"/>
        </w:rPr>
        <w:t>󾒚󾒛</w:t>
      </w:r>
      <w:r>
        <w:rPr>
          <w:rFonts w:hint="eastAsia"/>
        </w:rPr>
        <w:t>此次傳經本</w:t>
      </w:r>
      <w:r w:rsidRPr="005C410E">
        <w:rPr>
          <w:rFonts w:hint="eastAsia"/>
          <w:spacing w:val="-180"/>
        </w:rPr>
        <w:t>旨</w:t>
      </w:r>
      <w:r w:rsidRPr="005C410E">
        <w:rPr>
          <w:rFonts w:hint="eastAsia"/>
          <w:spacing w:val="-180"/>
          <w:position w:val="22"/>
        </w:rPr>
        <w:t>。</w:t>
      </w:r>
      <w:r>
        <w:rPr>
          <w:rFonts w:hint="eastAsia"/>
        </w:rPr>
        <w:t>掌職各方弟</w:t>
      </w:r>
      <w:r w:rsidRPr="005C410E">
        <w:rPr>
          <w:rFonts w:hint="eastAsia"/>
          <w:spacing w:val="-180"/>
        </w:rPr>
        <w:t>子</w:t>
      </w:r>
      <w:r w:rsidRPr="005C410E">
        <w:rPr>
          <w:rFonts w:hint="eastAsia"/>
          <w:spacing w:val="-180"/>
          <w:position w:val="22"/>
        </w:rPr>
        <w:t>。</w:t>
      </w:r>
      <w:r>
        <w:rPr>
          <w:rFonts w:hint="eastAsia"/>
        </w:rPr>
        <w:t>同志合</w:t>
      </w:r>
      <w:r w:rsidRPr="005C410E">
        <w:rPr>
          <w:rFonts w:hint="eastAsia"/>
          <w:spacing w:val="-180"/>
        </w:rPr>
        <w:t>道</w:t>
      </w:r>
      <w:r w:rsidRPr="005C410E">
        <w:rPr>
          <w:rFonts w:hint="eastAsia"/>
          <w:spacing w:val="-180"/>
          <w:position w:val="22"/>
        </w:rPr>
        <w:t>。</w:t>
      </w:r>
      <w:r>
        <w:rPr>
          <w:rFonts w:hint="eastAsia"/>
        </w:rPr>
        <w:t>不可以偏急矜</w:t>
      </w:r>
      <w:r w:rsidRPr="005C410E">
        <w:rPr>
          <w:rFonts w:hint="eastAsia"/>
          <w:spacing w:val="-180"/>
        </w:rPr>
        <w:t>躁</w:t>
      </w:r>
      <w:r w:rsidRPr="005C410E">
        <w:rPr>
          <w:rFonts w:hint="eastAsia"/>
          <w:spacing w:val="-180"/>
          <w:position w:val="22"/>
        </w:rPr>
        <w:t>。</w:t>
      </w:r>
      <w:r>
        <w:rPr>
          <w:rFonts w:hint="eastAsia"/>
        </w:rPr>
        <w:t>阨道阻</w:t>
      </w:r>
      <w:r w:rsidRPr="005C410E">
        <w:rPr>
          <w:rFonts w:hint="eastAsia"/>
          <w:spacing w:val="-180"/>
        </w:rPr>
        <w:t>教</w:t>
      </w:r>
      <w:r w:rsidRPr="005C410E">
        <w:rPr>
          <w:rFonts w:hint="eastAsia"/>
          <w:spacing w:val="-180"/>
          <w:position w:val="22"/>
        </w:rPr>
        <w:t>。</w:t>
      </w:r>
      <w:r>
        <w:rPr>
          <w:rFonts w:hint="eastAsia"/>
        </w:rPr>
        <w:t>傷其先陽與潛</w:t>
      </w:r>
      <w:r w:rsidRPr="005C410E">
        <w:rPr>
          <w:rFonts w:hint="eastAsia"/>
          <w:spacing w:val="-180"/>
        </w:rPr>
        <w:t>降</w:t>
      </w:r>
      <w:r w:rsidRPr="005C410E">
        <w:rPr>
          <w:rFonts w:hint="eastAsia"/>
          <w:spacing w:val="-180"/>
          <w:position w:val="22"/>
        </w:rPr>
        <w:t>。</w:t>
      </w:r>
      <w:r>
        <w:rPr>
          <w:rFonts w:hint="eastAsia"/>
        </w:rPr>
        <w:t>太虛上</w:t>
      </w:r>
      <w:r w:rsidRPr="005C410E">
        <w:rPr>
          <w:rFonts w:hint="eastAsia"/>
          <w:spacing w:val="-180"/>
        </w:rPr>
        <w:t>乘</w:t>
      </w:r>
      <w:r w:rsidRPr="005C410E">
        <w:rPr>
          <w:rFonts w:hint="eastAsia"/>
          <w:spacing w:val="-180"/>
          <w:position w:val="22"/>
        </w:rPr>
        <w:t>。</w:t>
      </w:r>
      <w:r>
        <w:rPr>
          <w:rFonts w:hint="eastAsia"/>
        </w:rPr>
        <w:t>四十八人俱可望</w:t>
      </w:r>
      <w:r w:rsidRPr="005C410E">
        <w:rPr>
          <w:rFonts w:hint="eastAsia"/>
          <w:spacing w:val="-180"/>
        </w:rPr>
        <w:t>也</w:t>
      </w:r>
      <w:r w:rsidRPr="005C410E">
        <w:rPr>
          <w:rFonts w:hint="eastAsia"/>
          <w:spacing w:val="-180"/>
          <w:position w:val="22"/>
        </w:rPr>
        <w:t>。</w:t>
      </w:r>
      <w:r>
        <w:rPr>
          <w:rFonts w:hint="eastAsia"/>
        </w:rPr>
        <w:t>授經</w:t>
      </w:r>
      <w:r w:rsidRPr="005C410E">
        <w:rPr>
          <w:rFonts w:hint="eastAsia"/>
          <w:spacing w:val="-180"/>
        </w:rPr>
        <w:t>日</w:t>
      </w:r>
      <w:r w:rsidRPr="005C410E">
        <w:rPr>
          <w:rFonts w:hint="eastAsia"/>
          <w:spacing w:val="-180"/>
          <w:position w:val="22"/>
        </w:rPr>
        <w:t>。</w:t>
      </w:r>
      <w:r>
        <w:rPr>
          <w:rFonts w:hint="eastAsia"/>
        </w:rPr>
        <w:t>嗣後以立春日為經典慶</w:t>
      </w:r>
      <w:r w:rsidRPr="005C410E">
        <w:rPr>
          <w:rFonts w:hint="eastAsia"/>
          <w:spacing w:val="-180"/>
        </w:rPr>
        <w:t>日</w:t>
      </w:r>
      <w:r w:rsidRPr="005C410E">
        <w:rPr>
          <w:rFonts w:hint="eastAsia"/>
          <w:spacing w:val="-180"/>
          <w:position w:val="22"/>
        </w:rPr>
        <w:t>。</w:t>
      </w:r>
      <w:r>
        <w:rPr>
          <w:rFonts w:hint="eastAsia"/>
        </w:rPr>
        <w:t>開經之</w:t>
      </w:r>
      <w:r w:rsidRPr="005C410E">
        <w:rPr>
          <w:rFonts w:hint="eastAsia"/>
          <w:spacing w:val="-180"/>
        </w:rPr>
        <w:t>典</w:t>
      </w:r>
      <w:r w:rsidRPr="005C410E">
        <w:rPr>
          <w:rFonts w:hint="eastAsia"/>
          <w:spacing w:val="-180"/>
          <w:position w:val="22"/>
        </w:rPr>
        <w:t>。</w:t>
      </w:r>
      <w:r>
        <w:rPr>
          <w:rFonts w:hint="eastAsia"/>
        </w:rPr>
        <w:t>以十月九日為慶</w:t>
      </w:r>
      <w:r w:rsidRPr="005C410E">
        <w:rPr>
          <w:rFonts w:hint="eastAsia"/>
          <w:spacing w:val="-180"/>
        </w:rPr>
        <w:t>日</w:t>
      </w:r>
      <w:r w:rsidRPr="005C410E">
        <w:rPr>
          <w:rFonts w:hint="eastAsia"/>
          <w:spacing w:val="-180"/>
          <w:position w:val="22"/>
        </w:rPr>
        <w:t>。</w:t>
      </w:r>
      <w:r>
        <w:rPr>
          <w:rFonts w:hint="eastAsia"/>
        </w:rPr>
        <w:t>壇方均各視力親親像拜</w:t>
      </w:r>
      <w:r w:rsidRPr="005C410E">
        <w:rPr>
          <w:rFonts w:hint="eastAsia"/>
          <w:spacing w:val="-180"/>
        </w:rPr>
        <w:t>慶</w:t>
      </w:r>
      <w:r w:rsidRPr="005C410E">
        <w:rPr>
          <w:rFonts w:hint="eastAsia"/>
          <w:spacing w:val="-180"/>
          <w:position w:val="22"/>
        </w:rPr>
        <w:t>。</w:t>
      </w:r>
      <w:r>
        <w:rPr>
          <w:rFonts w:hint="eastAsia"/>
        </w:rPr>
        <w:t>加四度</w:t>
      </w:r>
      <w:r w:rsidRPr="005C410E">
        <w:rPr>
          <w:rFonts w:hint="eastAsia"/>
          <w:spacing w:val="-180"/>
        </w:rPr>
        <w:t>坐</w:t>
      </w:r>
      <w:r w:rsidRPr="005C410E">
        <w:rPr>
          <w:rFonts w:hint="eastAsia"/>
          <w:spacing w:val="-180"/>
          <w:position w:val="22"/>
        </w:rPr>
        <w:t>。</w:t>
      </w:r>
      <w:r>
        <w:rPr>
          <w:rFonts w:hint="eastAsia"/>
        </w:rPr>
        <w:t>家人婦子奴僕之</w:t>
      </w:r>
      <w:r w:rsidRPr="005C410E">
        <w:rPr>
          <w:rFonts w:hint="eastAsia"/>
          <w:spacing w:val="-180"/>
        </w:rPr>
        <w:t>屬</w:t>
      </w:r>
      <w:r w:rsidRPr="005C410E">
        <w:rPr>
          <w:rFonts w:hint="eastAsia"/>
          <w:spacing w:val="-180"/>
          <w:position w:val="22"/>
        </w:rPr>
        <w:t>。</w:t>
      </w:r>
      <w:r>
        <w:rPr>
          <w:rFonts w:hint="eastAsia"/>
        </w:rPr>
        <w:t>一律瞻隨敬</w:t>
      </w:r>
      <w:r w:rsidRPr="005C410E">
        <w:rPr>
          <w:rFonts w:hint="eastAsia"/>
          <w:spacing w:val="-180"/>
        </w:rPr>
        <w:t>拜</w:t>
      </w:r>
      <w:r w:rsidRPr="005C410E">
        <w:rPr>
          <w:rFonts w:hint="eastAsia"/>
          <w:spacing w:val="-180"/>
          <w:position w:val="22"/>
        </w:rPr>
        <w:t>。</w:t>
      </w:r>
      <w:r>
        <w:rPr>
          <w:rFonts w:hint="eastAsia"/>
        </w:rPr>
        <w:t>不信仰者</w:t>
      </w:r>
      <w:r w:rsidRPr="005C410E">
        <w:rPr>
          <w:rFonts w:hint="eastAsia"/>
          <w:spacing w:val="-180"/>
        </w:rPr>
        <w:t>黜</w:t>
      </w:r>
      <w:r w:rsidRPr="005C410E">
        <w:rPr>
          <w:rFonts w:hint="eastAsia"/>
          <w:spacing w:val="-180"/>
          <w:position w:val="22"/>
        </w:rPr>
        <w:t>。</w:t>
      </w:r>
      <w:r>
        <w:rPr>
          <w:rFonts w:hint="eastAsia"/>
        </w:rPr>
        <w:t>信者雇</w:t>
      </w:r>
      <w:r w:rsidRPr="005C410E">
        <w:rPr>
          <w:rFonts w:hint="eastAsia"/>
          <w:spacing w:val="-180"/>
        </w:rPr>
        <w:t>用</w:t>
      </w:r>
      <w:r w:rsidRPr="005C410E">
        <w:rPr>
          <w:rFonts w:hint="eastAsia"/>
          <w:spacing w:val="-180"/>
          <w:position w:val="22"/>
        </w:rPr>
        <w:t>。</w:t>
      </w:r>
      <w:r>
        <w:rPr>
          <w:rFonts w:hint="eastAsia"/>
        </w:rPr>
        <w:t>不可高卑視</w:t>
      </w:r>
      <w:r w:rsidRPr="005C410E">
        <w:rPr>
          <w:rFonts w:hint="eastAsia"/>
          <w:spacing w:val="-180"/>
        </w:rPr>
        <w:t>之</w:t>
      </w:r>
      <w:r w:rsidRPr="005C410E">
        <w:rPr>
          <w:rFonts w:hint="eastAsia"/>
          <w:spacing w:val="-180"/>
          <w:position w:val="22"/>
        </w:rPr>
        <w:t>。</w:t>
      </w:r>
      <w:r>
        <w:rPr>
          <w:rFonts w:hint="eastAsia"/>
        </w:rPr>
        <w:t>拜像而</w:t>
      </w:r>
      <w:r w:rsidRPr="005C410E">
        <w:rPr>
          <w:rFonts w:hint="eastAsia"/>
          <w:spacing w:val="-180"/>
        </w:rPr>
        <w:t>外</w:t>
      </w:r>
      <w:r w:rsidRPr="005C410E">
        <w:rPr>
          <w:rFonts w:hint="eastAsia"/>
          <w:spacing w:val="-180"/>
          <w:position w:val="22"/>
        </w:rPr>
        <w:t>。</w:t>
      </w:r>
      <w:r>
        <w:rPr>
          <w:rFonts w:hint="eastAsia"/>
        </w:rPr>
        <w:t>一律尊</w:t>
      </w:r>
      <w:r w:rsidRPr="005C410E">
        <w:rPr>
          <w:rFonts w:hint="eastAsia"/>
          <w:spacing w:val="-180"/>
        </w:rPr>
        <w:t>崇</w:t>
      </w:r>
      <w:r w:rsidRPr="005C410E">
        <w:rPr>
          <w:rFonts w:hint="eastAsia"/>
          <w:spacing w:val="-180"/>
          <w:position w:val="22"/>
        </w:rPr>
        <w:t>。</w:t>
      </w:r>
      <w:r>
        <w:rPr>
          <w:rFonts w:hint="eastAsia"/>
        </w:rPr>
        <w:t>如違雇</w:t>
      </w:r>
      <w:r w:rsidRPr="005C410E">
        <w:rPr>
          <w:rFonts w:hint="eastAsia"/>
          <w:spacing w:val="-180"/>
        </w:rPr>
        <w:t>責</w:t>
      </w:r>
      <w:r w:rsidRPr="005C410E">
        <w:rPr>
          <w:rFonts w:hint="eastAsia"/>
          <w:spacing w:val="-180"/>
          <w:position w:val="22"/>
        </w:rPr>
        <w:t>。</w:t>
      </w:r>
      <w:r>
        <w:rPr>
          <w:rFonts w:hint="eastAsia"/>
        </w:rPr>
        <w:t>家家一例審</w:t>
      </w:r>
      <w:r w:rsidRPr="005C410E">
        <w:rPr>
          <w:rFonts w:hint="eastAsia"/>
          <w:spacing w:val="-180"/>
        </w:rPr>
        <w:t>過</w:t>
      </w:r>
      <w:r w:rsidRPr="005C410E">
        <w:rPr>
          <w:rFonts w:hint="eastAsia"/>
          <w:spacing w:val="-180"/>
          <w:position w:val="22"/>
        </w:rPr>
        <w:t>。</w:t>
      </w:r>
      <w:r>
        <w:rPr>
          <w:rFonts w:hint="eastAsia"/>
        </w:rPr>
        <w:t>過多大者五</w:t>
      </w:r>
      <w:r w:rsidRPr="005C410E">
        <w:rPr>
          <w:rFonts w:hint="eastAsia"/>
          <w:spacing w:val="-180"/>
        </w:rPr>
        <w:t>次</w:t>
      </w:r>
      <w:r w:rsidRPr="005C410E">
        <w:rPr>
          <w:rFonts w:hint="eastAsia"/>
          <w:spacing w:val="-180"/>
          <w:position w:val="22"/>
        </w:rPr>
        <w:t>。</w:t>
      </w:r>
      <w:r>
        <w:rPr>
          <w:rFonts w:hint="eastAsia"/>
        </w:rPr>
        <w:t>小者三十</w:t>
      </w:r>
      <w:r w:rsidRPr="005C410E">
        <w:rPr>
          <w:rFonts w:hint="eastAsia"/>
          <w:spacing w:val="-180"/>
        </w:rPr>
        <w:t>次</w:t>
      </w:r>
      <w:r w:rsidRPr="005C410E">
        <w:rPr>
          <w:rFonts w:hint="eastAsia"/>
          <w:spacing w:val="-180"/>
          <w:position w:val="22"/>
        </w:rPr>
        <w:t>。</w:t>
      </w:r>
      <w:r>
        <w:rPr>
          <w:rFonts w:hint="eastAsia"/>
        </w:rPr>
        <w:t>出籍免</w:t>
      </w:r>
      <w:r w:rsidRPr="005C410E">
        <w:rPr>
          <w:rFonts w:hint="eastAsia"/>
          <w:spacing w:val="-180"/>
        </w:rPr>
        <w:t>翼</w:t>
      </w:r>
      <w:r w:rsidRPr="005C410E">
        <w:rPr>
          <w:rFonts w:hint="eastAsia"/>
          <w:spacing w:val="-180"/>
          <w:position w:val="22"/>
        </w:rPr>
        <w:t>。</w:t>
      </w:r>
      <w:r>
        <w:rPr>
          <w:rFonts w:hint="eastAsia"/>
        </w:rPr>
        <w:t>分壇分</w:t>
      </w:r>
      <w:r w:rsidRPr="005C410E">
        <w:rPr>
          <w:rFonts w:hint="eastAsia"/>
          <w:spacing w:val="-180"/>
        </w:rPr>
        <w:t>事</w:t>
      </w:r>
      <w:r w:rsidRPr="005C410E">
        <w:rPr>
          <w:rFonts w:hint="eastAsia"/>
          <w:spacing w:val="-180"/>
          <w:position w:val="22"/>
        </w:rPr>
        <w:t>。</w:t>
      </w:r>
      <w:r>
        <w:rPr>
          <w:rFonts w:hint="eastAsia"/>
        </w:rPr>
        <w:t>將</w:t>
      </w:r>
      <w:r>
        <w:rPr>
          <w:rFonts w:hint="eastAsia"/>
        </w:rPr>
        <w:lastRenderedPageBreak/>
        <w:t>來普</w:t>
      </w:r>
      <w:r w:rsidRPr="005C410E">
        <w:rPr>
          <w:rFonts w:hint="eastAsia"/>
          <w:spacing w:val="-180"/>
        </w:rPr>
        <w:t>定</w:t>
      </w:r>
      <w:r w:rsidRPr="005C410E">
        <w:rPr>
          <w:rFonts w:hint="eastAsia"/>
          <w:spacing w:val="-180"/>
          <w:position w:val="22"/>
        </w:rPr>
        <w:t>。</w:t>
      </w:r>
      <w:r>
        <w:rPr>
          <w:rFonts w:hint="eastAsia"/>
        </w:rPr>
        <w:t>初</w:t>
      </w:r>
      <w:r w:rsidRPr="005C410E">
        <w:rPr>
          <w:rFonts w:hint="eastAsia"/>
          <w:spacing w:val="-180"/>
        </w:rPr>
        <w:t>院</w:t>
      </w:r>
      <w:r w:rsidRPr="005C410E">
        <w:rPr>
          <w:rFonts w:hint="eastAsia"/>
          <w:spacing w:val="-180"/>
          <w:position w:val="22"/>
        </w:rPr>
        <w:t>。</w:t>
      </w:r>
      <w:r>
        <w:rPr>
          <w:rFonts w:hint="eastAsia"/>
        </w:rPr>
        <w:t>壇坐等則定</w:t>
      </w:r>
      <w:r w:rsidRPr="005C410E">
        <w:rPr>
          <w:rFonts w:hint="eastAsia"/>
          <w:spacing w:val="-180"/>
        </w:rPr>
        <w:t>後</w:t>
      </w:r>
      <w:r w:rsidRPr="005C410E">
        <w:rPr>
          <w:rFonts w:hint="eastAsia"/>
          <w:spacing w:val="-180"/>
          <w:position w:val="22"/>
        </w:rPr>
        <w:t>。</w:t>
      </w:r>
      <w:r>
        <w:rPr>
          <w:rFonts w:hint="eastAsia"/>
        </w:rPr>
        <w:t>皆能入壇學</w:t>
      </w:r>
      <w:r w:rsidRPr="005C410E">
        <w:rPr>
          <w:rFonts w:hint="eastAsia"/>
          <w:spacing w:val="-180"/>
        </w:rPr>
        <w:t>坐</w:t>
      </w:r>
      <w:r w:rsidRPr="005C410E">
        <w:rPr>
          <w:rFonts w:hint="eastAsia"/>
          <w:spacing w:val="-180"/>
          <w:position w:val="22"/>
        </w:rPr>
        <w:t>。</w:t>
      </w:r>
      <w:r>
        <w:rPr>
          <w:rFonts w:hint="eastAsia"/>
        </w:rPr>
        <w:t>最不可有道外思</w:t>
      </w:r>
      <w:r w:rsidRPr="005C410E">
        <w:rPr>
          <w:rFonts w:hint="eastAsia"/>
          <w:spacing w:val="-180"/>
        </w:rPr>
        <w:t>想</w:t>
      </w:r>
      <w:r w:rsidRPr="005C410E">
        <w:rPr>
          <w:rFonts w:hint="eastAsia"/>
          <w:spacing w:val="-180"/>
          <w:position w:val="22"/>
        </w:rPr>
        <w:t>。</w:t>
      </w:r>
      <w:r>
        <w:rPr>
          <w:rFonts w:hint="eastAsia"/>
        </w:rPr>
        <w:t>切</w:t>
      </w:r>
      <w:r w:rsidRPr="005C410E">
        <w:rPr>
          <w:rFonts w:hint="eastAsia"/>
          <w:spacing w:val="-180"/>
        </w:rPr>
        <w:t>識</w:t>
      </w:r>
      <w:r w:rsidRPr="005C410E">
        <w:rPr>
          <w:rFonts w:hint="eastAsia"/>
          <w:spacing w:val="-180"/>
          <w:position w:val="22"/>
        </w:rPr>
        <w:t>。</w:t>
      </w:r>
      <w:r>
        <w:rPr>
          <w:rFonts w:hint="eastAsia"/>
        </w:rPr>
        <w:t>過則留</w:t>
      </w:r>
      <w:r w:rsidRPr="005C410E">
        <w:rPr>
          <w:rFonts w:hint="eastAsia"/>
          <w:spacing w:val="-180"/>
        </w:rPr>
        <w:t>易</w:t>
      </w:r>
      <w:r w:rsidRPr="005C410E">
        <w:rPr>
          <w:rFonts w:hint="eastAsia"/>
          <w:spacing w:val="-180"/>
          <w:position w:val="22"/>
        </w:rPr>
        <w:t>。</w:t>
      </w:r>
      <w:r>
        <w:rPr>
          <w:rFonts w:hint="eastAsia"/>
        </w:rPr>
        <w:t>人日後坐院籍掌定</w:t>
      </w:r>
      <w:r w:rsidRPr="005C410E">
        <w:rPr>
          <w:rFonts w:hint="eastAsia"/>
          <w:spacing w:val="-180"/>
        </w:rPr>
        <w:t>明</w:t>
      </w:r>
      <w:r w:rsidRPr="005C410E">
        <w:rPr>
          <w:rFonts w:hint="eastAsia"/>
          <w:spacing w:val="-180"/>
          <w:position w:val="22"/>
        </w:rPr>
        <w:t>。</w:t>
      </w:r>
      <w:r>
        <w:rPr>
          <w:rFonts w:hint="eastAsia"/>
        </w:rPr>
        <w:t>由</w:t>
      </w:r>
      <w:r w:rsidR="005E7F74" w:rsidRPr="005E7F74">
        <w:rPr>
          <w:rFonts w:ascii="TYSymbols" w:eastAsia="TYSymbols" w:hAnsi="TYSymbols" w:hint="eastAsia"/>
          <w:b/>
          <w:color w:val="FF0000"/>
        </w:rPr>
        <w:t>󾒚󾒛</w:t>
      </w:r>
      <w:r>
        <w:rPr>
          <w:rFonts w:hint="eastAsia"/>
        </w:rPr>
        <w:t>親諭分</w:t>
      </w:r>
      <w:r w:rsidRPr="005C410E">
        <w:rPr>
          <w:rFonts w:hint="eastAsia"/>
          <w:spacing w:val="-180"/>
        </w:rPr>
        <w:t>告</w:t>
      </w:r>
      <w:r w:rsidRPr="005C410E">
        <w:rPr>
          <w:rFonts w:hint="eastAsia"/>
          <w:spacing w:val="-180"/>
          <w:position w:val="22"/>
        </w:rPr>
        <w:t>。</w:t>
      </w:r>
      <w:r>
        <w:rPr>
          <w:rFonts w:hint="eastAsia"/>
        </w:rPr>
        <w:t>默過</w:t>
      </w:r>
      <w:r w:rsidRPr="005C410E">
        <w:rPr>
          <w:rFonts w:hint="eastAsia"/>
          <w:spacing w:val="-180"/>
        </w:rPr>
        <w:t>牌</w:t>
      </w:r>
      <w:r w:rsidRPr="005C410E">
        <w:rPr>
          <w:rFonts w:hint="eastAsia"/>
          <w:spacing w:val="-180"/>
          <w:position w:val="22"/>
        </w:rPr>
        <w:t>。</w:t>
      </w:r>
      <w:r>
        <w:rPr>
          <w:rFonts w:hint="eastAsia"/>
        </w:rPr>
        <w:t>即籐背椅</w:t>
      </w:r>
      <w:r w:rsidRPr="005C410E">
        <w:rPr>
          <w:rFonts w:hint="eastAsia"/>
          <w:spacing w:val="-180"/>
        </w:rPr>
        <w:t>式</w:t>
      </w:r>
      <w:r w:rsidRPr="005C410E">
        <w:rPr>
          <w:rFonts w:hint="eastAsia"/>
          <w:spacing w:val="-180"/>
          <w:position w:val="22"/>
        </w:rPr>
        <w:t>。</w:t>
      </w:r>
      <w:r>
        <w:rPr>
          <w:rFonts w:hint="eastAsia"/>
        </w:rPr>
        <w:t>二坐夾背供於像</w:t>
      </w:r>
      <w:r w:rsidRPr="005C410E">
        <w:rPr>
          <w:rFonts w:hint="eastAsia"/>
          <w:spacing w:val="-180"/>
        </w:rPr>
        <w:t>其</w:t>
      </w:r>
      <w:r w:rsidRPr="005C410E">
        <w:rPr>
          <w:rFonts w:hint="eastAsia"/>
          <w:spacing w:val="-180"/>
          <w:position w:val="22"/>
        </w:rPr>
        <w:t>。</w:t>
      </w:r>
      <w:r>
        <w:rPr>
          <w:rFonts w:hint="eastAsia"/>
        </w:rPr>
        <w:t>如掌方先</w:t>
      </w:r>
      <w:r w:rsidRPr="005C410E">
        <w:rPr>
          <w:rFonts w:hint="eastAsia"/>
          <w:spacing w:val="-180"/>
        </w:rPr>
        <w:t>審</w:t>
      </w:r>
      <w:r w:rsidRPr="005C410E">
        <w:rPr>
          <w:rFonts w:hint="eastAsia"/>
          <w:spacing w:val="-180"/>
          <w:position w:val="22"/>
        </w:rPr>
        <w:t>。</w:t>
      </w:r>
      <w:r>
        <w:rPr>
          <w:rFonts w:hint="eastAsia"/>
        </w:rPr>
        <w:t>即對籐背訴幾過</w:t>
      </w:r>
      <w:r w:rsidRPr="005C410E">
        <w:rPr>
          <w:rFonts w:hint="eastAsia"/>
          <w:spacing w:val="-180"/>
        </w:rPr>
        <w:t>後</w:t>
      </w:r>
      <w:r w:rsidRPr="005C410E">
        <w:rPr>
          <w:rFonts w:hint="eastAsia"/>
          <w:spacing w:val="-180"/>
          <w:position w:val="22"/>
        </w:rPr>
        <w:t>。</w:t>
      </w:r>
      <w:r>
        <w:rPr>
          <w:rFonts w:hint="eastAsia"/>
        </w:rPr>
        <w:t>由掌方立於椅背</w:t>
      </w:r>
      <w:r w:rsidRPr="005C410E">
        <w:rPr>
          <w:rFonts w:hint="eastAsia"/>
          <w:spacing w:val="-180"/>
        </w:rPr>
        <w:t>後</w:t>
      </w:r>
      <w:r w:rsidRPr="005C410E">
        <w:rPr>
          <w:rFonts w:hint="eastAsia"/>
          <w:spacing w:val="-180"/>
          <w:position w:val="22"/>
        </w:rPr>
        <w:t>。</w:t>
      </w:r>
      <w:r>
        <w:rPr>
          <w:rFonts w:hint="eastAsia"/>
        </w:rPr>
        <w:t>耳與圓籐花紋相</w:t>
      </w:r>
      <w:r w:rsidRPr="005C410E">
        <w:rPr>
          <w:rFonts w:hint="eastAsia"/>
          <w:spacing w:val="-180"/>
        </w:rPr>
        <w:t>齊</w:t>
      </w:r>
      <w:r w:rsidRPr="005C410E">
        <w:rPr>
          <w:rFonts w:hint="eastAsia"/>
          <w:spacing w:val="-180"/>
          <w:position w:val="22"/>
        </w:rPr>
        <w:t>。</w:t>
      </w:r>
      <w:r>
        <w:rPr>
          <w:rFonts w:hint="eastAsia"/>
        </w:rPr>
        <w:t>訴過者跪於椅</w:t>
      </w:r>
      <w:r w:rsidRPr="005C410E">
        <w:rPr>
          <w:rFonts w:hint="eastAsia"/>
          <w:spacing w:val="-180"/>
        </w:rPr>
        <w:t>面</w:t>
      </w:r>
      <w:r w:rsidRPr="005C410E">
        <w:rPr>
          <w:rFonts w:hint="eastAsia"/>
          <w:spacing w:val="-180"/>
          <w:position w:val="22"/>
        </w:rPr>
        <w:t>。</w:t>
      </w:r>
      <w:r>
        <w:rPr>
          <w:rFonts w:hint="eastAsia"/>
        </w:rPr>
        <w:t>求代審</w:t>
      </w:r>
      <w:r w:rsidRPr="005C410E">
        <w:rPr>
          <w:rFonts w:hint="eastAsia"/>
          <w:spacing w:val="-180"/>
        </w:rPr>
        <w:t>赦</w:t>
      </w:r>
      <w:r w:rsidRPr="005C410E">
        <w:rPr>
          <w:rFonts w:hint="eastAsia"/>
          <w:spacing w:val="-180"/>
          <w:position w:val="22"/>
        </w:rPr>
        <w:t>。</w:t>
      </w:r>
      <w:r>
        <w:rPr>
          <w:rFonts w:hint="eastAsia"/>
        </w:rPr>
        <w:t>一過四</w:t>
      </w:r>
      <w:r w:rsidRPr="005C410E">
        <w:rPr>
          <w:rFonts w:hint="eastAsia"/>
          <w:spacing w:val="-180"/>
        </w:rPr>
        <w:t>度</w:t>
      </w:r>
      <w:r w:rsidRPr="005C410E">
        <w:rPr>
          <w:rFonts w:hint="eastAsia"/>
          <w:spacing w:val="-180"/>
          <w:position w:val="22"/>
        </w:rPr>
        <w:t>。</w:t>
      </w:r>
      <w:r>
        <w:rPr>
          <w:rFonts w:hint="eastAsia"/>
        </w:rPr>
        <w:t>大過十二</w:t>
      </w:r>
      <w:r w:rsidRPr="005C410E">
        <w:rPr>
          <w:rFonts w:hint="eastAsia"/>
          <w:spacing w:val="-180"/>
        </w:rPr>
        <w:t>度</w:t>
      </w:r>
      <w:r w:rsidRPr="005C410E">
        <w:rPr>
          <w:rFonts w:hint="eastAsia"/>
          <w:spacing w:val="-180"/>
          <w:position w:val="22"/>
        </w:rPr>
        <w:t>。</w:t>
      </w:r>
      <w:r>
        <w:rPr>
          <w:rFonts w:hint="eastAsia"/>
        </w:rPr>
        <w:t>此最簡略易</w:t>
      </w:r>
      <w:r w:rsidRPr="005C410E">
        <w:rPr>
          <w:rFonts w:hint="eastAsia"/>
          <w:spacing w:val="-180"/>
        </w:rPr>
        <w:t>行</w:t>
      </w:r>
      <w:r w:rsidRPr="005C410E">
        <w:rPr>
          <w:rFonts w:hint="eastAsia"/>
          <w:spacing w:val="-180"/>
          <w:position w:val="22"/>
        </w:rPr>
        <w:t>。</w:t>
      </w:r>
      <w:r>
        <w:rPr>
          <w:rFonts w:hint="eastAsia"/>
        </w:rPr>
        <w:t>跪求掌言</w:t>
      </w:r>
      <w:r w:rsidRPr="005C410E">
        <w:rPr>
          <w:rFonts w:hint="eastAsia"/>
          <w:spacing w:val="-180"/>
        </w:rPr>
        <w:t>過</w:t>
      </w:r>
      <w:r w:rsidRPr="005C410E">
        <w:rPr>
          <w:rFonts w:hint="eastAsia"/>
          <w:spacing w:val="-180"/>
          <w:position w:val="22"/>
        </w:rPr>
        <w:t>。</w:t>
      </w:r>
      <w:r>
        <w:rPr>
          <w:rFonts w:hint="eastAsia"/>
        </w:rPr>
        <w:t>實跪訴於吾</w:t>
      </w:r>
    </w:p>
    <w:p w:rsidR="00BB1D43" w:rsidRDefault="00BB1D43" w:rsidP="004535BC">
      <w:pPr>
        <w:pStyle w:val="a9"/>
      </w:pPr>
      <w:r>
        <w:rPr>
          <w:rFonts w:hint="eastAsia"/>
        </w:rPr>
        <w:t>老人之前</w:t>
      </w:r>
      <w:r w:rsidRPr="005C410E">
        <w:rPr>
          <w:rFonts w:hint="eastAsia"/>
          <w:spacing w:val="-180"/>
        </w:rPr>
        <w:t>也</w:t>
      </w:r>
      <w:r w:rsidRPr="005C410E">
        <w:rPr>
          <w:rFonts w:hint="eastAsia"/>
          <w:spacing w:val="-180"/>
          <w:position w:val="22"/>
        </w:rPr>
        <w:t>。</w:t>
      </w:r>
      <w:r>
        <w:rPr>
          <w:rFonts w:hint="eastAsia"/>
        </w:rPr>
        <w:t>授</w:t>
      </w:r>
      <w:r w:rsidRPr="005C410E">
        <w:rPr>
          <w:rFonts w:hint="eastAsia"/>
          <w:spacing w:val="-180"/>
        </w:rPr>
        <w:t>經</w:t>
      </w:r>
      <w:r w:rsidRPr="005C410E">
        <w:rPr>
          <w:rFonts w:hint="eastAsia"/>
          <w:spacing w:val="-180"/>
          <w:position w:val="22"/>
        </w:rPr>
        <w:t>。</w:t>
      </w:r>
      <w:r>
        <w:rPr>
          <w:rFonts w:hint="eastAsia"/>
        </w:rPr>
        <w:t>明日辰刻之</w:t>
      </w:r>
      <w:r w:rsidRPr="005C410E">
        <w:rPr>
          <w:rFonts w:hint="eastAsia"/>
          <w:spacing w:val="-180"/>
        </w:rPr>
        <w:t>前</w:t>
      </w:r>
      <w:r w:rsidRPr="005C410E">
        <w:rPr>
          <w:rFonts w:hint="eastAsia"/>
          <w:spacing w:val="-180"/>
          <w:position w:val="22"/>
        </w:rPr>
        <w:t>。</w:t>
      </w:r>
      <w:r>
        <w:rPr>
          <w:rFonts w:hint="eastAsia"/>
        </w:rPr>
        <w:t>儀禮如</w:t>
      </w:r>
      <w:r w:rsidRPr="005C410E">
        <w:rPr>
          <w:rFonts w:hint="eastAsia"/>
          <w:spacing w:val="-180"/>
        </w:rPr>
        <w:t>下</w:t>
      </w:r>
      <w:r w:rsidRPr="005C410E">
        <w:rPr>
          <w:rFonts w:hint="eastAsia"/>
          <w:spacing w:val="-180"/>
          <w:position w:val="22"/>
        </w:rPr>
        <w:t>。</w:t>
      </w:r>
      <w:r>
        <w:rPr>
          <w:rFonts w:hint="eastAsia"/>
        </w:rPr>
        <w:t>各方懍</w:t>
      </w:r>
      <w:r w:rsidRPr="005C410E">
        <w:rPr>
          <w:rFonts w:hint="eastAsia"/>
          <w:spacing w:val="-180"/>
        </w:rPr>
        <w:t>遵</w:t>
      </w:r>
      <w:r w:rsidRPr="005C410E">
        <w:rPr>
          <w:rFonts w:hint="eastAsia"/>
          <w:spacing w:val="-180"/>
          <w:position w:val="22"/>
        </w:rPr>
        <w:t>。</w:t>
      </w:r>
    </w:p>
    <w:p w:rsidR="00BB1D43" w:rsidRDefault="00BB1D43" w:rsidP="00C04D3A">
      <w:pPr>
        <w:pStyle w:val="a9"/>
        <w:kinsoku w:val="0"/>
      </w:pPr>
      <w:r>
        <w:rPr>
          <w:rFonts w:hint="eastAsia"/>
        </w:rPr>
        <w:t>一樂風</w:t>
      </w:r>
      <w:r w:rsidRPr="005C410E">
        <w:rPr>
          <w:rFonts w:hint="eastAsia"/>
          <w:spacing w:val="-180"/>
        </w:rPr>
        <w:t>琴</w:t>
      </w:r>
      <w:r w:rsidRPr="005C410E">
        <w:rPr>
          <w:rFonts w:hint="eastAsia"/>
          <w:spacing w:val="-180"/>
          <w:position w:val="22"/>
        </w:rPr>
        <w:t>。</w:t>
      </w:r>
      <w:r>
        <w:rPr>
          <w:rFonts w:hint="eastAsia"/>
        </w:rPr>
        <w:t>願言四</w:t>
      </w:r>
      <w:r w:rsidRPr="005C410E">
        <w:rPr>
          <w:rFonts w:hint="eastAsia"/>
          <w:spacing w:val="-180"/>
        </w:rPr>
        <w:t>句</w:t>
      </w:r>
      <w:r w:rsidRPr="005C410E">
        <w:rPr>
          <w:rFonts w:hint="eastAsia"/>
          <w:spacing w:val="-180"/>
          <w:position w:val="22"/>
        </w:rPr>
        <w:t>。</w:t>
      </w:r>
      <w:r w:rsidR="0097176A">
        <w:t xml:space="preserve">　</w:t>
      </w:r>
      <w:r>
        <w:rPr>
          <w:rFonts w:hint="eastAsia"/>
        </w:rPr>
        <w:t>一掌</w:t>
      </w:r>
      <w:r w:rsidRPr="005C410E">
        <w:rPr>
          <w:rFonts w:hint="eastAsia"/>
          <w:spacing w:val="-180"/>
        </w:rPr>
        <w:t>方</w:t>
      </w:r>
      <w:r w:rsidRPr="005C410E">
        <w:rPr>
          <w:rFonts w:hint="eastAsia"/>
          <w:spacing w:val="-180"/>
          <w:position w:val="22"/>
        </w:rPr>
        <w:t>。</w:t>
      </w:r>
      <w:r>
        <w:rPr>
          <w:rFonts w:hint="eastAsia"/>
        </w:rPr>
        <w:t>率</w:t>
      </w:r>
      <w:r w:rsidRPr="005C410E">
        <w:rPr>
          <w:rFonts w:hint="eastAsia"/>
          <w:spacing w:val="-180"/>
        </w:rPr>
        <w:t>監</w:t>
      </w:r>
      <w:r w:rsidRPr="005C410E">
        <w:rPr>
          <w:rFonts w:hint="eastAsia"/>
          <w:spacing w:val="-180"/>
          <w:position w:val="22"/>
        </w:rPr>
        <w:t>。</w:t>
      </w:r>
      <w:r w:rsidRPr="005C410E">
        <w:rPr>
          <w:rFonts w:hint="eastAsia"/>
          <w:spacing w:val="-180"/>
        </w:rPr>
        <w:t>附</w:t>
      </w:r>
      <w:r w:rsidRPr="005C410E">
        <w:rPr>
          <w:rFonts w:hint="eastAsia"/>
          <w:spacing w:val="-180"/>
          <w:position w:val="22"/>
        </w:rPr>
        <w:t>。</w:t>
      </w:r>
      <w:r w:rsidRPr="005C410E">
        <w:rPr>
          <w:rFonts w:hint="eastAsia"/>
          <w:spacing w:val="-180"/>
        </w:rPr>
        <w:t>纂</w:t>
      </w:r>
      <w:r w:rsidRPr="005C410E">
        <w:rPr>
          <w:rFonts w:hint="eastAsia"/>
          <w:spacing w:val="-180"/>
          <w:position w:val="22"/>
        </w:rPr>
        <w:t>。</w:t>
      </w:r>
      <w:r w:rsidRPr="005C410E">
        <w:rPr>
          <w:rFonts w:hint="eastAsia"/>
          <w:spacing w:val="-180"/>
        </w:rPr>
        <w:t>譯</w:t>
      </w:r>
      <w:r w:rsidRPr="005C410E">
        <w:rPr>
          <w:rFonts w:hint="eastAsia"/>
          <w:spacing w:val="-180"/>
          <w:position w:val="22"/>
        </w:rPr>
        <w:t>。</w:t>
      </w:r>
      <w:r w:rsidRPr="005C410E">
        <w:rPr>
          <w:rFonts w:hint="eastAsia"/>
          <w:spacing w:val="-180"/>
        </w:rPr>
        <w:t>宣</w:t>
      </w:r>
      <w:r w:rsidRPr="005C410E">
        <w:rPr>
          <w:rFonts w:hint="eastAsia"/>
          <w:spacing w:val="-180"/>
          <w:position w:val="22"/>
        </w:rPr>
        <w:t>。</w:t>
      </w:r>
      <w:r w:rsidRPr="005C410E">
        <w:rPr>
          <w:rFonts w:hint="eastAsia"/>
          <w:spacing w:val="-180"/>
        </w:rPr>
        <w:t>釋</w:t>
      </w:r>
      <w:r w:rsidRPr="005C410E">
        <w:rPr>
          <w:rFonts w:hint="eastAsia"/>
          <w:spacing w:val="-180"/>
          <w:position w:val="22"/>
        </w:rPr>
        <w:t>。</w:t>
      </w:r>
      <w:r>
        <w:rPr>
          <w:rFonts w:hint="eastAsia"/>
        </w:rPr>
        <w:t>各人入</w:t>
      </w:r>
      <w:r w:rsidRPr="005C410E">
        <w:rPr>
          <w:rFonts w:hint="eastAsia"/>
          <w:spacing w:val="-180"/>
        </w:rPr>
        <w:t>壇</w:t>
      </w:r>
      <w:r w:rsidRPr="005C410E">
        <w:rPr>
          <w:rFonts w:hint="eastAsia"/>
          <w:spacing w:val="-180"/>
          <w:position w:val="22"/>
        </w:rPr>
        <w:t>。</w:t>
      </w:r>
      <w:r>
        <w:rPr>
          <w:rFonts w:hint="eastAsia"/>
        </w:rPr>
        <w:t>坐四</w:t>
      </w:r>
      <w:r w:rsidRPr="005C410E">
        <w:rPr>
          <w:rFonts w:hint="eastAsia"/>
          <w:spacing w:val="-180"/>
        </w:rPr>
        <w:t>度</w:t>
      </w:r>
      <w:r w:rsidRPr="005C410E">
        <w:rPr>
          <w:rFonts w:hint="eastAsia"/>
          <w:spacing w:val="-180"/>
          <w:position w:val="22"/>
        </w:rPr>
        <w:t>。</w:t>
      </w:r>
      <w:r>
        <w:rPr>
          <w:rFonts w:hint="eastAsia"/>
        </w:rPr>
        <w:t>外坐諸</w:t>
      </w:r>
      <w:r w:rsidRPr="005C410E">
        <w:rPr>
          <w:rFonts w:hint="eastAsia"/>
          <w:spacing w:val="-180"/>
        </w:rPr>
        <w:t>方</w:t>
      </w:r>
      <w:r w:rsidRPr="005C410E">
        <w:rPr>
          <w:rFonts w:hint="eastAsia"/>
          <w:spacing w:val="-180"/>
          <w:position w:val="22"/>
        </w:rPr>
        <w:t>。</w:t>
      </w:r>
      <w:r>
        <w:rPr>
          <w:rFonts w:hint="eastAsia"/>
        </w:rPr>
        <w:t>同坐四</w:t>
      </w:r>
      <w:r w:rsidRPr="005C410E">
        <w:rPr>
          <w:rFonts w:hint="eastAsia"/>
          <w:spacing w:val="-180"/>
        </w:rPr>
        <w:t>度</w:t>
      </w:r>
      <w:r w:rsidRPr="005C410E">
        <w:rPr>
          <w:rFonts w:hint="eastAsia"/>
          <w:spacing w:val="-180"/>
          <w:position w:val="22"/>
        </w:rPr>
        <w:t>。</w:t>
      </w:r>
      <w:r>
        <w:rPr>
          <w:rFonts w:hint="eastAsia"/>
        </w:rPr>
        <w:t>內坐譯方一人捧經立於掌方</w:t>
      </w:r>
      <w:r w:rsidRPr="005C410E">
        <w:rPr>
          <w:rFonts w:hint="eastAsia"/>
          <w:spacing w:val="-180"/>
        </w:rPr>
        <w:t>右</w:t>
      </w:r>
      <w:r w:rsidRPr="005C410E">
        <w:rPr>
          <w:rFonts w:hint="eastAsia"/>
          <w:spacing w:val="-180"/>
          <w:position w:val="22"/>
        </w:rPr>
        <w:t>。</w:t>
      </w:r>
      <w:r>
        <w:rPr>
          <w:rFonts w:hint="eastAsia"/>
        </w:rPr>
        <w:t>遞與監方審</w:t>
      </w:r>
      <w:r w:rsidRPr="005C410E">
        <w:rPr>
          <w:rFonts w:hint="eastAsia"/>
          <w:spacing w:val="-180"/>
        </w:rPr>
        <w:t>閱</w:t>
      </w:r>
      <w:r w:rsidRPr="005C410E">
        <w:rPr>
          <w:rFonts w:hint="eastAsia"/>
          <w:spacing w:val="-180"/>
          <w:position w:val="22"/>
        </w:rPr>
        <w:t>。</w:t>
      </w:r>
      <w:r>
        <w:rPr>
          <w:rFonts w:hint="eastAsia"/>
        </w:rPr>
        <w:t>交掌</w:t>
      </w:r>
      <w:r w:rsidRPr="005C410E">
        <w:rPr>
          <w:rFonts w:hint="eastAsia"/>
          <w:spacing w:val="-180"/>
        </w:rPr>
        <w:t>方</w:t>
      </w:r>
      <w:r w:rsidRPr="005C410E">
        <w:rPr>
          <w:rFonts w:hint="eastAsia"/>
          <w:spacing w:val="-180"/>
          <w:position w:val="22"/>
        </w:rPr>
        <w:t>。</w:t>
      </w:r>
      <w:r>
        <w:rPr>
          <w:rFonts w:hint="eastAsia"/>
        </w:rPr>
        <w:t>左手接交應領經冊</w:t>
      </w:r>
      <w:r w:rsidRPr="005C410E">
        <w:rPr>
          <w:rFonts w:hint="eastAsia"/>
          <w:spacing w:val="-180"/>
        </w:rPr>
        <w:t>人</w:t>
      </w:r>
      <w:r w:rsidRPr="005C410E">
        <w:rPr>
          <w:rFonts w:hint="eastAsia"/>
          <w:spacing w:val="-180"/>
          <w:position w:val="22"/>
        </w:rPr>
        <w:t>。</w:t>
      </w:r>
      <w:r>
        <w:rPr>
          <w:rFonts w:hint="eastAsia"/>
        </w:rPr>
        <w:t>拜</w:t>
      </w:r>
      <w:r w:rsidRPr="005C410E">
        <w:rPr>
          <w:rFonts w:hint="eastAsia"/>
          <w:spacing w:val="-180"/>
        </w:rPr>
        <w:t>授</w:t>
      </w:r>
      <w:r w:rsidRPr="005C410E">
        <w:rPr>
          <w:rFonts w:hint="eastAsia"/>
          <w:spacing w:val="-180"/>
          <w:position w:val="22"/>
        </w:rPr>
        <w:t>。</w:t>
      </w:r>
      <w:r>
        <w:rPr>
          <w:rFonts w:hint="eastAsia"/>
        </w:rPr>
        <w:t>打九叩</w:t>
      </w:r>
      <w:r w:rsidRPr="005C410E">
        <w:rPr>
          <w:rFonts w:hint="eastAsia"/>
          <w:spacing w:val="-180"/>
        </w:rPr>
        <w:t>禮</w:t>
      </w:r>
      <w:r w:rsidRPr="005C410E">
        <w:rPr>
          <w:rFonts w:hint="eastAsia"/>
          <w:spacing w:val="-180"/>
          <w:position w:val="22"/>
        </w:rPr>
        <w:t>。</w:t>
      </w:r>
      <w:r w:rsidRPr="005C410E">
        <w:rPr>
          <w:rFonts w:hint="eastAsia"/>
          <w:spacing w:val="-180"/>
        </w:rPr>
        <w:t>退</w:t>
      </w:r>
      <w:r w:rsidRPr="005C410E">
        <w:rPr>
          <w:rFonts w:hint="eastAsia"/>
          <w:spacing w:val="-180"/>
          <w:position w:val="22"/>
        </w:rPr>
        <w:t>。</w:t>
      </w:r>
      <w:r>
        <w:rPr>
          <w:rFonts w:hint="eastAsia"/>
        </w:rPr>
        <w:t>宣方挨次宣</w:t>
      </w:r>
      <w:r w:rsidRPr="005C410E">
        <w:rPr>
          <w:rFonts w:hint="eastAsia"/>
          <w:spacing w:val="-180"/>
        </w:rPr>
        <w:t>入</w:t>
      </w:r>
      <w:r w:rsidRPr="005C410E">
        <w:rPr>
          <w:rFonts w:hint="eastAsia"/>
          <w:spacing w:val="-180"/>
          <w:position w:val="22"/>
        </w:rPr>
        <w:t>。</w:t>
      </w:r>
      <w:r>
        <w:rPr>
          <w:rFonts w:hint="eastAsia"/>
        </w:rPr>
        <w:t>釋方一人記</w:t>
      </w:r>
      <w:r w:rsidRPr="005C410E">
        <w:rPr>
          <w:rFonts w:hint="eastAsia"/>
          <w:spacing w:val="-180"/>
        </w:rPr>
        <w:t>錄</w:t>
      </w:r>
      <w:r w:rsidRPr="005C410E">
        <w:rPr>
          <w:rFonts w:hint="eastAsia"/>
          <w:spacing w:val="-180"/>
          <w:position w:val="22"/>
        </w:rPr>
        <w:t>。</w:t>
      </w:r>
      <w:r>
        <w:rPr>
          <w:rFonts w:hint="eastAsia"/>
        </w:rPr>
        <w:t>某某親</w:t>
      </w:r>
      <w:r w:rsidRPr="005C410E">
        <w:rPr>
          <w:rFonts w:hint="eastAsia"/>
          <w:spacing w:val="-180"/>
        </w:rPr>
        <w:t>領</w:t>
      </w:r>
      <w:r w:rsidRPr="005C410E">
        <w:rPr>
          <w:rFonts w:hint="eastAsia"/>
          <w:spacing w:val="-180"/>
          <w:position w:val="22"/>
        </w:rPr>
        <w:t>。</w:t>
      </w:r>
      <w:r>
        <w:rPr>
          <w:rFonts w:hint="eastAsia"/>
        </w:rPr>
        <w:t>某某</w:t>
      </w:r>
      <w:r w:rsidRPr="005C410E">
        <w:rPr>
          <w:rFonts w:hint="eastAsia"/>
          <w:spacing w:val="-180"/>
        </w:rPr>
        <w:t>代</w:t>
      </w:r>
      <w:r w:rsidRPr="005C410E">
        <w:rPr>
          <w:rFonts w:hint="eastAsia"/>
          <w:spacing w:val="-180"/>
          <w:position w:val="22"/>
        </w:rPr>
        <w:t>。</w:t>
      </w:r>
      <w:r>
        <w:rPr>
          <w:rFonts w:hint="eastAsia"/>
        </w:rPr>
        <w:t>筆之於</w:t>
      </w:r>
      <w:r w:rsidRPr="005C410E">
        <w:rPr>
          <w:rFonts w:hint="eastAsia"/>
          <w:spacing w:val="-180"/>
        </w:rPr>
        <w:t>冊</w:t>
      </w:r>
      <w:r w:rsidRPr="005C410E">
        <w:rPr>
          <w:rFonts w:hint="eastAsia"/>
          <w:spacing w:val="-180"/>
          <w:position w:val="22"/>
        </w:rPr>
        <w:t>。</w:t>
      </w:r>
      <w:r>
        <w:rPr>
          <w:rFonts w:hint="eastAsia"/>
        </w:rPr>
        <w:t>授</w:t>
      </w:r>
      <w:r w:rsidRPr="005C410E">
        <w:rPr>
          <w:rFonts w:hint="eastAsia"/>
          <w:spacing w:val="-180"/>
        </w:rPr>
        <w:t>畢</w:t>
      </w:r>
      <w:r w:rsidRPr="005C410E">
        <w:rPr>
          <w:rFonts w:hint="eastAsia"/>
          <w:spacing w:val="-180"/>
          <w:position w:val="22"/>
        </w:rPr>
        <w:t>。</w:t>
      </w:r>
      <w:r>
        <w:rPr>
          <w:rFonts w:hint="eastAsia"/>
        </w:rPr>
        <w:t>各叩十</w:t>
      </w:r>
      <w:r w:rsidRPr="005C410E">
        <w:rPr>
          <w:rFonts w:hint="eastAsia"/>
          <w:spacing w:val="-180"/>
        </w:rPr>
        <w:t>通</w:t>
      </w:r>
      <w:r w:rsidRPr="005C410E">
        <w:rPr>
          <w:rFonts w:hint="eastAsia"/>
          <w:spacing w:val="-180"/>
          <w:position w:val="22"/>
        </w:rPr>
        <w:t>。</w:t>
      </w:r>
      <w:r>
        <w:rPr>
          <w:rFonts w:hint="eastAsia"/>
        </w:rPr>
        <w:t>每方</w:t>
      </w:r>
      <w:r w:rsidRPr="005C410E">
        <w:rPr>
          <w:rFonts w:hint="eastAsia"/>
          <w:spacing w:val="-180"/>
        </w:rPr>
        <w:t>進</w:t>
      </w:r>
      <w:r w:rsidRPr="005C410E">
        <w:rPr>
          <w:rFonts w:hint="eastAsia"/>
          <w:spacing w:val="-180"/>
          <w:position w:val="22"/>
        </w:rPr>
        <w:t>。</w:t>
      </w:r>
      <w:r>
        <w:rPr>
          <w:rFonts w:hint="eastAsia"/>
        </w:rPr>
        <w:t>纂</w:t>
      </w:r>
      <w:r w:rsidRPr="005C410E">
        <w:rPr>
          <w:rFonts w:hint="eastAsia"/>
          <w:spacing w:val="-180"/>
        </w:rPr>
        <w:t>正</w:t>
      </w:r>
      <w:r w:rsidRPr="005C410E">
        <w:rPr>
          <w:rFonts w:hint="eastAsia"/>
          <w:spacing w:val="-180"/>
          <w:position w:val="22"/>
        </w:rPr>
        <w:t>。</w:t>
      </w:r>
      <w:r>
        <w:rPr>
          <w:rFonts w:hint="eastAsia"/>
        </w:rPr>
        <w:t>纂</w:t>
      </w:r>
      <w:r w:rsidRPr="005C410E">
        <w:rPr>
          <w:rFonts w:hint="eastAsia"/>
          <w:spacing w:val="-180"/>
        </w:rPr>
        <w:t>助</w:t>
      </w:r>
      <w:r w:rsidRPr="005C410E">
        <w:rPr>
          <w:rFonts w:hint="eastAsia"/>
          <w:spacing w:val="-180"/>
          <w:position w:val="22"/>
        </w:rPr>
        <w:t>。</w:t>
      </w:r>
      <w:r w:rsidRPr="005C410E">
        <w:rPr>
          <w:rFonts w:hint="eastAsia"/>
          <w:spacing w:val="-180"/>
        </w:rPr>
        <w:t>釋</w:t>
      </w:r>
      <w:r w:rsidRPr="005C410E">
        <w:rPr>
          <w:rFonts w:hint="eastAsia"/>
          <w:spacing w:val="-180"/>
          <w:position w:val="22"/>
        </w:rPr>
        <w:t>。</w:t>
      </w:r>
      <w:r w:rsidRPr="005C410E">
        <w:rPr>
          <w:rFonts w:hint="eastAsia"/>
          <w:spacing w:val="-180"/>
        </w:rPr>
        <w:t>宣</w:t>
      </w:r>
      <w:r w:rsidRPr="005C410E">
        <w:rPr>
          <w:rFonts w:hint="eastAsia"/>
          <w:spacing w:val="-180"/>
          <w:position w:val="22"/>
        </w:rPr>
        <w:t>。</w:t>
      </w:r>
      <w:r>
        <w:rPr>
          <w:rFonts w:hint="eastAsia"/>
        </w:rPr>
        <w:t>譯方一</w:t>
      </w:r>
      <w:r w:rsidRPr="005C410E">
        <w:rPr>
          <w:rFonts w:hint="eastAsia"/>
          <w:spacing w:val="-180"/>
        </w:rPr>
        <w:t>叩</w:t>
      </w:r>
      <w:r w:rsidRPr="005C410E">
        <w:rPr>
          <w:rFonts w:hint="eastAsia"/>
          <w:spacing w:val="-180"/>
          <w:position w:val="22"/>
        </w:rPr>
        <w:t>。</w:t>
      </w:r>
      <w:r>
        <w:rPr>
          <w:rFonts w:hint="eastAsia"/>
        </w:rPr>
        <w:t>諸方亦答一</w:t>
      </w:r>
      <w:r w:rsidRPr="005C410E">
        <w:rPr>
          <w:rFonts w:hint="eastAsia"/>
          <w:spacing w:val="-180"/>
        </w:rPr>
        <w:t>叩</w:t>
      </w:r>
      <w:r w:rsidRPr="005C410E">
        <w:rPr>
          <w:rFonts w:hint="eastAsia"/>
          <w:spacing w:val="-180"/>
          <w:position w:val="22"/>
        </w:rPr>
        <w:t>。</w:t>
      </w:r>
      <w:r>
        <w:rPr>
          <w:rFonts w:hint="eastAsia"/>
        </w:rPr>
        <w:t>掌方授畢經</w:t>
      </w:r>
      <w:r w:rsidRPr="005C410E">
        <w:rPr>
          <w:rFonts w:hint="eastAsia"/>
          <w:spacing w:val="-180"/>
        </w:rPr>
        <w:t>後</w:t>
      </w:r>
      <w:r w:rsidRPr="005C410E">
        <w:rPr>
          <w:rFonts w:hint="eastAsia"/>
          <w:spacing w:val="-180"/>
          <w:position w:val="22"/>
        </w:rPr>
        <w:t>。</w:t>
      </w:r>
      <w:r>
        <w:rPr>
          <w:rFonts w:hint="eastAsia"/>
        </w:rPr>
        <w:t>立於像前面</w:t>
      </w:r>
      <w:r w:rsidRPr="005C410E">
        <w:rPr>
          <w:rFonts w:hint="eastAsia"/>
          <w:spacing w:val="-180"/>
        </w:rPr>
        <w:t>東</w:t>
      </w:r>
      <w:r w:rsidRPr="005C410E">
        <w:rPr>
          <w:rFonts w:hint="eastAsia"/>
          <w:spacing w:val="-180"/>
          <w:position w:val="22"/>
        </w:rPr>
        <w:t>。</w:t>
      </w:r>
      <w:r>
        <w:rPr>
          <w:rFonts w:hint="eastAsia"/>
        </w:rPr>
        <w:t>諸職修方面</w:t>
      </w:r>
      <w:r w:rsidRPr="005C410E">
        <w:rPr>
          <w:rFonts w:hint="eastAsia"/>
          <w:spacing w:val="-180"/>
        </w:rPr>
        <w:t>西</w:t>
      </w:r>
      <w:r w:rsidRPr="0097176A">
        <w:rPr>
          <w:rFonts w:hint="eastAsia"/>
          <w:spacing w:val="-100"/>
          <w:position w:val="22"/>
        </w:rPr>
        <w:t>。</w:t>
      </w:r>
      <w:r w:rsidRPr="0097176A">
        <w:rPr>
          <w:rFonts w:hint="eastAsia"/>
          <w:spacing w:val="8"/>
          <w:position w:val="4"/>
          <w:sz w:val="48"/>
          <w:eastAsianLayout w:id="1718839040" w:combine="1"/>
        </w:rPr>
        <w:t>此儀式係按經壇地址而定之故面東西以經壇之像係向東也</w:t>
      </w:r>
      <w:r>
        <w:rPr>
          <w:rFonts w:hint="eastAsia"/>
        </w:rPr>
        <w:t>行一叩</w:t>
      </w:r>
      <w:r w:rsidRPr="005C410E">
        <w:rPr>
          <w:rFonts w:hint="eastAsia"/>
          <w:spacing w:val="-180"/>
        </w:rPr>
        <w:t>禮</w:t>
      </w:r>
      <w:r w:rsidRPr="005C410E">
        <w:rPr>
          <w:rFonts w:hint="eastAsia"/>
          <w:spacing w:val="-180"/>
          <w:position w:val="22"/>
        </w:rPr>
        <w:t>。</w:t>
      </w:r>
      <w:r>
        <w:rPr>
          <w:rFonts w:hint="eastAsia"/>
        </w:rPr>
        <w:t>掌答一</w:t>
      </w:r>
      <w:r w:rsidRPr="005C410E">
        <w:rPr>
          <w:rFonts w:hint="eastAsia"/>
          <w:spacing w:val="-180"/>
        </w:rPr>
        <w:t>叩</w:t>
      </w:r>
      <w:r w:rsidRPr="005C410E">
        <w:rPr>
          <w:rFonts w:hint="eastAsia"/>
          <w:spacing w:val="-180"/>
          <w:position w:val="22"/>
        </w:rPr>
        <w:t>。</w:t>
      </w:r>
      <w:r>
        <w:rPr>
          <w:rFonts w:hint="eastAsia"/>
        </w:rPr>
        <w:t>樂進箴首一</w:t>
      </w:r>
      <w:r w:rsidRPr="005C410E">
        <w:rPr>
          <w:rFonts w:hint="eastAsia"/>
          <w:spacing w:val="-180"/>
        </w:rPr>
        <w:t>段</w:t>
      </w:r>
      <w:r w:rsidRPr="005C410E">
        <w:rPr>
          <w:rFonts w:hint="eastAsia"/>
          <w:spacing w:val="-180"/>
          <w:position w:val="22"/>
        </w:rPr>
        <w:t>。</w:t>
      </w:r>
      <w:r>
        <w:rPr>
          <w:rFonts w:hint="eastAsia"/>
        </w:rPr>
        <w:t>各方</w:t>
      </w:r>
      <w:r w:rsidRPr="005C410E">
        <w:rPr>
          <w:rFonts w:hint="eastAsia"/>
          <w:spacing w:val="-180"/>
        </w:rPr>
        <w:t>回</w:t>
      </w:r>
      <w:r w:rsidRPr="005C410E">
        <w:rPr>
          <w:rFonts w:hint="eastAsia"/>
          <w:spacing w:val="-180"/>
          <w:position w:val="22"/>
        </w:rPr>
        <w:t>。</w:t>
      </w:r>
      <w:r>
        <w:rPr>
          <w:rFonts w:hint="eastAsia"/>
        </w:rPr>
        <w:t>垂像</w:t>
      </w:r>
      <w:r w:rsidRPr="005C410E">
        <w:rPr>
          <w:rFonts w:hint="eastAsia"/>
          <w:spacing w:val="-180"/>
        </w:rPr>
        <w:t>幕</w:t>
      </w:r>
      <w:r w:rsidRPr="005C410E">
        <w:rPr>
          <w:rFonts w:hint="eastAsia"/>
          <w:spacing w:val="-180"/>
          <w:position w:val="22"/>
        </w:rPr>
        <w:t>。</w:t>
      </w:r>
      <w:r w:rsidR="0097176A">
        <w:rPr>
          <w:rFonts w:hint="eastAsia"/>
        </w:rPr>
        <w:t>供</w:t>
      </w:r>
      <w:r w:rsidR="0097176A" w:rsidRPr="005C410E">
        <w:rPr>
          <w:rFonts w:hint="eastAsia"/>
          <w:spacing w:val="-180"/>
        </w:rPr>
        <w:t>拜</w:t>
      </w:r>
      <w:r w:rsidR="0097176A" w:rsidRPr="005C410E">
        <w:rPr>
          <w:rFonts w:hint="eastAsia"/>
          <w:spacing w:val="-180"/>
          <w:position w:val="22"/>
        </w:rPr>
        <w:t>。</w:t>
      </w:r>
      <w:r w:rsidR="0097176A" w:rsidRPr="0097176A">
        <w:rPr>
          <w:rFonts w:hint="eastAsia"/>
          <w:highlight w:val="yellow"/>
        </w:rPr>
        <w:t>輪</w:t>
      </w:r>
      <w:r w:rsidR="0097176A" w:rsidRPr="0097176A">
        <w:rPr>
          <w:rFonts w:hint="eastAsia"/>
          <w:spacing w:val="-180"/>
          <w:highlight w:val="yellow"/>
        </w:rPr>
        <w:t>拜</w:t>
      </w:r>
      <w:r w:rsidR="0097176A" w:rsidRPr="0097176A">
        <w:rPr>
          <w:rFonts w:hint="eastAsia"/>
          <w:spacing w:val="-180"/>
          <w:position w:val="22"/>
          <w:highlight w:val="yellow"/>
        </w:rPr>
        <w:t>。</w:t>
      </w:r>
      <w:r>
        <w:rPr>
          <w:rFonts w:hint="eastAsia"/>
        </w:rPr>
        <w:t>經像人日</w:t>
      </w:r>
      <w:r w:rsidRPr="005C410E">
        <w:rPr>
          <w:rFonts w:hint="eastAsia"/>
          <w:spacing w:val="-180"/>
        </w:rPr>
        <w:t>後</w:t>
      </w:r>
      <w:r w:rsidRPr="005C410E">
        <w:rPr>
          <w:rFonts w:hint="eastAsia"/>
          <w:spacing w:val="-180"/>
          <w:position w:val="22"/>
        </w:rPr>
        <w:t>。</w:t>
      </w:r>
      <w:r>
        <w:rPr>
          <w:rFonts w:hint="eastAsia"/>
        </w:rPr>
        <w:t>庚日</w:t>
      </w:r>
      <w:r w:rsidRPr="005C410E">
        <w:rPr>
          <w:rFonts w:hint="eastAsia"/>
          <w:spacing w:val="-180"/>
        </w:rPr>
        <w:t>起</w:t>
      </w:r>
      <w:r w:rsidRPr="005C410E">
        <w:rPr>
          <w:rFonts w:hint="eastAsia"/>
          <w:spacing w:val="-180"/>
          <w:position w:val="22"/>
        </w:rPr>
        <w:t>。</w:t>
      </w:r>
      <w:r>
        <w:rPr>
          <w:rFonts w:hint="eastAsia"/>
        </w:rPr>
        <w:t>六人輪齒周</w:t>
      </w:r>
      <w:r w:rsidRPr="005C410E">
        <w:rPr>
          <w:rFonts w:hint="eastAsia"/>
          <w:spacing w:val="-180"/>
        </w:rPr>
        <w:t>拜</w:t>
      </w:r>
      <w:r w:rsidRPr="005C410E">
        <w:rPr>
          <w:rFonts w:hint="eastAsia"/>
          <w:spacing w:val="-180"/>
          <w:position w:val="22"/>
        </w:rPr>
        <w:t>。</w:t>
      </w:r>
      <w:r>
        <w:rPr>
          <w:rFonts w:hint="eastAsia"/>
        </w:rPr>
        <w:t>未得印經諸</w:t>
      </w:r>
      <w:r w:rsidRPr="005C410E">
        <w:rPr>
          <w:rFonts w:hint="eastAsia"/>
          <w:spacing w:val="-180"/>
        </w:rPr>
        <w:t>子</w:t>
      </w:r>
      <w:r w:rsidRPr="005C410E">
        <w:rPr>
          <w:rFonts w:hint="eastAsia"/>
          <w:spacing w:val="-180"/>
          <w:position w:val="22"/>
        </w:rPr>
        <w:t>。</w:t>
      </w:r>
      <w:r>
        <w:rPr>
          <w:rFonts w:hint="eastAsia"/>
        </w:rPr>
        <w:t>准</w:t>
      </w:r>
      <w:r w:rsidRPr="005C410E">
        <w:rPr>
          <w:rFonts w:hint="eastAsia"/>
          <w:spacing w:val="-180"/>
        </w:rPr>
        <w:t>抄</w:t>
      </w:r>
      <w:r w:rsidRPr="005C410E">
        <w:rPr>
          <w:rFonts w:hint="eastAsia"/>
          <w:spacing w:val="-180"/>
          <w:position w:val="22"/>
        </w:rPr>
        <w:t>。</w:t>
      </w:r>
      <w:r>
        <w:rPr>
          <w:rFonts w:hint="eastAsia"/>
        </w:rPr>
        <w:t>二次印經方</w:t>
      </w:r>
      <w:r w:rsidRPr="005C410E">
        <w:rPr>
          <w:rFonts w:hint="eastAsia"/>
          <w:spacing w:val="-180"/>
        </w:rPr>
        <w:t>中</w:t>
      </w:r>
      <w:r w:rsidRPr="005C410E">
        <w:rPr>
          <w:rFonts w:hint="eastAsia"/>
          <w:spacing w:val="-180"/>
          <w:position w:val="22"/>
        </w:rPr>
        <w:t>。</w:t>
      </w:r>
      <w:r>
        <w:rPr>
          <w:rFonts w:hint="eastAsia"/>
        </w:rPr>
        <w:t>功滿有德</w:t>
      </w:r>
      <w:r w:rsidRPr="005C410E">
        <w:rPr>
          <w:rFonts w:hint="eastAsia"/>
          <w:spacing w:val="-180"/>
        </w:rPr>
        <w:t>性</w:t>
      </w:r>
      <w:r w:rsidRPr="005C410E">
        <w:rPr>
          <w:rFonts w:hint="eastAsia"/>
          <w:spacing w:val="-180"/>
          <w:position w:val="22"/>
        </w:rPr>
        <w:t>。</w:t>
      </w:r>
      <w:r>
        <w:rPr>
          <w:rFonts w:hint="eastAsia"/>
        </w:rPr>
        <w:t>行於真炁胞</w:t>
      </w:r>
      <w:r w:rsidRPr="005C410E">
        <w:rPr>
          <w:rFonts w:hint="eastAsia"/>
          <w:spacing w:val="-180"/>
        </w:rPr>
        <w:t>胎</w:t>
      </w:r>
      <w:r w:rsidRPr="005C410E">
        <w:rPr>
          <w:rFonts w:hint="eastAsia"/>
          <w:spacing w:val="-180"/>
          <w:position w:val="22"/>
        </w:rPr>
        <w:t>。</w:t>
      </w:r>
      <w:r>
        <w:rPr>
          <w:rFonts w:hint="eastAsia"/>
        </w:rPr>
        <w:t>自有經籍院掌之人出</w:t>
      </w:r>
      <w:r w:rsidRPr="005C410E">
        <w:rPr>
          <w:rFonts w:hint="eastAsia"/>
          <w:spacing w:val="-180"/>
        </w:rPr>
        <w:t>也</w:t>
      </w:r>
      <w:r w:rsidRPr="005C410E">
        <w:rPr>
          <w:rFonts w:hint="eastAsia"/>
          <w:spacing w:val="-180"/>
          <w:position w:val="22"/>
        </w:rPr>
        <w:t>。</w:t>
      </w:r>
      <w:r w:rsidRPr="005C410E">
        <w:rPr>
          <w:rFonts w:hint="eastAsia"/>
          <w:spacing w:val="-180"/>
        </w:rPr>
        <w:t>退</w:t>
      </w:r>
      <w:r w:rsidRPr="005C410E">
        <w:rPr>
          <w:rFonts w:hint="eastAsia"/>
          <w:spacing w:val="-180"/>
          <w:position w:val="22"/>
        </w:rPr>
        <w:t>。</w:t>
      </w:r>
      <w:r w:rsidR="0097176A">
        <w:t xml:space="preserve">　</w:t>
      </w:r>
      <w:r>
        <w:rPr>
          <w:rFonts w:hint="eastAsia"/>
        </w:rPr>
        <w:t>宣各</w:t>
      </w:r>
      <w:r>
        <w:rPr>
          <w:rFonts w:hint="eastAsia"/>
        </w:rPr>
        <w:lastRenderedPageBreak/>
        <w:t>方靜</w:t>
      </w:r>
      <w:r w:rsidRPr="005C410E">
        <w:rPr>
          <w:rFonts w:hint="eastAsia"/>
          <w:spacing w:val="-180"/>
        </w:rPr>
        <w:t>坐</w:t>
      </w:r>
      <w:r w:rsidRPr="005C410E">
        <w:rPr>
          <w:rFonts w:hint="eastAsia"/>
          <w:spacing w:val="-180"/>
          <w:position w:val="22"/>
        </w:rPr>
        <w:t>。</w:t>
      </w:r>
      <w:r>
        <w:rPr>
          <w:rFonts w:hint="eastAsia"/>
        </w:rPr>
        <w:t>聽吾親</w:t>
      </w:r>
      <w:r w:rsidRPr="005C410E">
        <w:rPr>
          <w:rFonts w:hint="eastAsia"/>
          <w:spacing w:val="-180"/>
        </w:rPr>
        <w:t>訓</w:t>
      </w:r>
      <w:r w:rsidRPr="005C410E">
        <w:rPr>
          <w:rFonts w:hint="eastAsia"/>
          <w:spacing w:val="-180"/>
          <w:position w:val="22"/>
        </w:rPr>
        <w:t>。</w:t>
      </w:r>
      <w:r>
        <w:rPr>
          <w:rFonts w:hint="eastAsia"/>
        </w:rPr>
        <w:t>明九點鐘</w:t>
      </w:r>
      <w:r w:rsidRPr="005C410E">
        <w:rPr>
          <w:rFonts w:hint="eastAsia"/>
          <w:spacing w:val="-180"/>
        </w:rPr>
        <w:t>後</w:t>
      </w:r>
      <w:r w:rsidRPr="005C410E">
        <w:rPr>
          <w:rFonts w:hint="eastAsia"/>
          <w:spacing w:val="-180"/>
          <w:position w:val="22"/>
        </w:rPr>
        <w:t>。</w:t>
      </w:r>
      <w:r>
        <w:rPr>
          <w:rFonts w:hint="eastAsia"/>
        </w:rPr>
        <w:t>不可誤</w:t>
      </w:r>
      <w:r w:rsidRPr="005C410E">
        <w:rPr>
          <w:rFonts w:hint="eastAsia"/>
          <w:spacing w:val="-180"/>
        </w:rPr>
        <w:t>期</w:t>
      </w:r>
      <w:r w:rsidRPr="005C410E">
        <w:rPr>
          <w:rFonts w:hint="eastAsia"/>
          <w:spacing w:val="-180"/>
          <w:position w:val="22"/>
        </w:rPr>
        <w:t>。</w:t>
      </w:r>
      <w:r>
        <w:rPr>
          <w:rFonts w:hint="eastAsia"/>
        </w:rPr>
        <w:t>前七點先坐最</w:t>
      </w:r>
      <w:r w:rsidRPr="005C410E">
        <w:rPr>
          <w:rFonts w:hint="eastAsia"/>
          <w:spacing w:val="-180"/>
        </w:rPr>
        <w:t>好</w:t>
      </w:r>
      <w:r w:rsidRPr="005C410E">
        <w:rPr>
          <w:rFonts w:hint="eastAsia"/>
          <w:spacing w:val="-180"/>
          <w:position w:val="22"/>
        </w:rPr>
        <w:t>。</w:t>
      </w:r>
      <w:r>
        <w:rPr>
          <w:rFonts w:hint="eastAsia"/>
        </w:rPr>
        <w:t>坐後授經如前訂</w:t>
      </w:r>
      <w:r w:rsidRPr="005C410E">
        <w:rPr>
          <w:rFonts w:hint="eastAsia"/>
          <w:spacing w:val="-180"/>
        </w:rPr>
        <w:t>禮</w:t>
      </w:r>
      <w:r w:rsidRPr="005C410E">
        <w:rPr>
          <w:rFonts w:hint="eastAsia"/>
          <w:spacing w:val="-180"/>
          <w:position w:val="22"/>
        </w:rPr>
        <w:t>。</w:t>
      </w:r>
      <w:r>
        <w:rPr>
          <w:rFonts w:hint="eastAsia"/>
        </w:rPr>
        <w:t>不可問乩求</w:t>
      </w:r>
      <w:r w:rsidRPr="005C410E">
        <w:rPr>
          <w:rFonts w:hint="eastAsia"/>
          <w:spacing w:val="-180"/>
        </w:rPr>
        <w:t>疏</w:t>
      </w:r>
      <w:r w:rsidRPr="005C410E">
        <w:rPr>
          <w:rFonts w:hint="eastAsia"/>
          <w:spacing w:val="-180"/>
          <w:position w:val="22"/>
        </w:rPr>
        <w:t>。</w:t>
      </w:r>
      <w:r>
        <w:rPr>
          <w:rFonts w:hint="eastAsia"/>
        </w:rPr>
        <w:t>留人日再</w:t>
      </w:r>
      <w:r w:rsidRPr="005C410E">
        <w:rPr>
          <w:rFonts w:hint="eastAsia"/>
          <w:spacing w:val="-180"/>
        </w:rPr>
        <w:t>訓</w:t>
      </w:r>
      <w:r w:rsidRPr="005C410E">
        <w:rPr>
          <w:rFonts w:hint="eastAsia"/>
          <w:spacing w:val="-180"/>
          <w:position w:val="22"/>
        </w:rPr>
        <w:t>。</w:t>
      </w:r>
      <w:r>
        <w:rPr>
          <w:rFonts w:hint="eastAsia"/>
        </w:rPr>
        <w:t>授經前寶文經紙俱速</w:t>
      </w:r>
      <w:r w:rsidRPr="005C410E">
        <w:rPr>
          <w:rFonts w:hint="eastAsia"/>
          <w:spacing w:val="-180"/>
        </w:rPr>
        <w:t>元</w:t>
      </w:r>
      <w:r w:rsidRPr="005C410E">
        <w:rPr>
          <w:rFonts w:hint="eastAsia"/>
          <w:spacing w:val="-180"/>
          <w:position w:val="22"/>
        </w:rPr>
        <w:t>。</w:t>
      </w:r>
      <w:r>
        <w:rPr>
          <w:rFonts w:hint="eastAsia"/>
        </w:rPr>
        <w:t>家有留</w:t>
      </w:r>
      <w:r w:rsidRPr="005C410E">
        <w:rPr>
          <w:rFonts w:hint="eastAsia"/>
          <w:spacing w:val="-180"/>
        </w:rPr>
        <w:t>者</w:t>
      </w:r>
      <w:r w:rsidRPr="005C410E">
        <w:rPr>
          <w:rFonts w:hint="eastAsia"/>
          <w:spacing w:val="-180"/>
          <w:position w:val="22"/>
        </w:rPr>
        <w:t>。</w:t>
      </w:r>
      <w:r>
        <w:rPr>
          <w:rFonts w:hint="eastAsia"/>
        </w:rPr>
        <w:t>就像表元亦</w:t>
      </w:r>
      <w:r w:rsidRPr="005C410E">
        <w:rPr>
          <w:rFonts w:hint="eastAsia"/>
          <w:spacing w:val="-180"/>
        </w:rPr>
        <w:t>可</w:t>
      </w:r>
      <w:r w:rsidRPr="005C410E">
        <w:rPr>
          <w:rFonts w:hint="eastAsia"/>
          <w:spacing w:val="-180"/>
          <w:position w:val="22"/>
        </w:rPr>
        <w:t>。</w:t>
      </w:r>
      <w:r>
        <w:rPr>
          <w:rFonts w:hint="eastAsia"/>
        </w:rPr>
        <w:t>經湊不足</w:t>
      </w:r>
      <w:r w:rsidRPr="005C410E">
        <w:rPr>
          <w:rFonts w:hint="eastAsia"/>
          <w:spacing w:val="-180"/>
        </w:rPr>
        <w:t>濟</w:t>
      </w:r>
      <w:r w:rsidRPr="005C410E">
        <w:rPr>
          <w:rFonts w:hint="eastAsia"/>
          <w:spacing w:val="-180"/>
          <w:position w:val="22"/>
        </w:rPr>
        <w:t>。</w:t>
      </w:r>
      <w:r>
        <w:rPr>
          <w:rFonts w:hint="eastAsia"/>
        </w:rPr>
        <w:t>釋方吉子僕費五</w:t>
      </w:r>
      <w:r w:rsidRPr="005C410E">
        <w:rPr>
          <w:rFonts w:hint="eastAsia"/>
          <w:spacing w:val="-180"/>
        </w:rPr>
        <w:t>兩</w:t>
      </w:r>
      <w:r w:rsidRPr="005C410E">
        <w:rPr>
          <w:rFonts w:hint="eastAsia"/>
          <w:spacing w:val="-180"/>
          <w:position w:val="22"/>
        </w:rPr>
        <w:t>。</w:t>
      </w:r>
      <w:r>
        <w:rPr>
          <w:rFonts w:hint="eastAsia"/>
        </w:rPr>
        <w:t>心聲能者從</w:t>
      </w:r>
      <w:r w:rsidRPr="005C410E">
        <w:rPr>
          <w:rFonts w:hint="eastAsia"/>
          <w:spacing w:val="-180"/>
        </w:rPr>
        <w:t>之</w:t>
      </w:r>
      <w:r w:rsidRPr="005C410E">
        <w:rPr>
          <w:rFonts w:hint="eastAsia"/>
          <w:spacing w:val="-180"/>
          <w:position w:val="22"/>
        </w:rPr>
        <w:t>。</w:t>
      </w:r>
      <w:r>
        <w:rPr>
          <w:rFonts w:hint="eastAsia"/>
        </w:rPr>
        <w:t>他日經籍一</w:t>
      </w:r>
      <w:r w:rsidRPr="005C410E">
        <w:rPr>
          <w:rFonts w:hint="eastAsia"/>
          <w:spacing w:val="-180"/>
        </w:rPr>
        <w:t>定</w:t>
      </w:r>
      <w:r w:rsidRPr="005C410E">
        <w:rPr>
          <w:rFonts w:hint="eastAsia"/>
          <w:spacing w:val="-180"/>
          <w:position w:val="22"/>
        </w:rPr>
        <w:t>。</w:t>
      </w:r>
      <w:r>
        <w:rPr>
          <w:rFonts w:hint="eastAsia"/>
        </w:rPr>
        <w:t>自知諸方並無固有之費</w:t>
      </w:r>
      <w:r w:rsidRPr="005C410E">
        <w:rPr>
          <w:rFonts w:hint="eastAsia"/>
          <w:spacing w:val="-180"/>
        </w:rPr>
        <w:t>也</w:t>
      </w:r>
      <w:r w:rsidRPr="005C410E">
        <w:rPr>
          <w:rFonts w:hint="eastAsia"/>
          <w:spacing w:val="-180"/>
          <w:position w:val="22"/>
        </w:rPr>
        <w:t>。</w:t>
      </w:r>
      <w:r>
        <w:rPr>
          <w:rFonts w:hint="eastAsia"/>
        </w:rPr>
        <w:t>甯</w:t>
      </w:r>
      <w:r w:rsidRPr="00040926">
        <w:rPr>
          <w:rFonts w:hint="eastAsia"/>
          <w:spacing w:val="60"/>
        </w:rPr>
        <w:t>廝</w:t>
      </w:r>
      <w:r w:rsidRPr="00040926">
        <w:rPr>
          <w:rFonts w:hint="eastAsia"/>
          <w:spacing w:val="8"/>
          <w:position w:val="4"/>
          <w:sz w:val="48"/>
          <w:eastAsianLayout w:id="1718839040" w:combine="1"/>
        </w:rPr>
        <w:t>福緣書童</w:t>
      </w:r>
      <w:r w:rsidRPr="005C410E">
        <w:rPr>
          <w:rFonts w:hint="eastAsia"/>
          <w:spacing w:val="-180"/>
          <w:position w:val="22"/>
        </w:rPr>
        <w:t>。</w:t>
      </w:r>
      <w:r>
        <w:rPr>
          <w:rFonts w:hint="eastAsia"/>
        </w:rPr>
        <w:t>當給重</w:t>
      </w:r>
      <w:r w:rsidRPr="005C410E">
        <w:rPr>
          <w:rFonts w:hint="eastAsia"/>
          <w:spacing w:val="-180"/>
        </w:rPr>
        <w:t>賞</w:t>
      </w:r>
      <w:r w:rsidRPr="005C410E">
        <w:rPr>
          <w:rFonts w:hint="eastAsia"/>
          <w:spacing w:val="-180"/>
          <w:position w:val="22"/>
        </w:rPr>
        <w:t>。</w:t>
      </w:r>
      <w:r>
        <w:rPr>
          <w:rFonts w:hint="eastAsia"/>
        </w:rPr>
        <w:t>伺壇好童兒</w:t>
      </w:r>
      <w:r w:rsidRPr="005C410E">
        <w:rPr>
          <w:rFonts w:hint="eastAsia"/>
          <w:spacing w:val="-180"/>
        </w:rPr>
        <w:t>也</w:t>
      </w:r>
      <w:r w:rsidRPr="005C410E">
        <w:rPr>
          <w:rFonts w:hint="eastAsia"/>
          <w:spacing w:val="-180"/>
          <w:position w:val="22"/>
        </w:rPr>
        <w:t>。</w:t>
      </w:r>
      <w:r>
        <w:rPr>
          <w:rFonts w:hint="eastAsia"/>
        </w:rPr>
        <w:t>諸方均進一</w:t>
      </w:r>
      <w:r w:rsidRPr="005C410E">
        <w:rPr>
          <w:rFonts w:hint="eastAsia"/>
          <w:spacing w:val="-180"/>
        </w:rPr>
        <w:t>級</w:t>
      </w:r>
      <w:r w:rsidRPr="005C410E">
        <w:rPr>
          <w:rFonts w:hint="eastAsia"/>
          <w:spacing w:val="-180"/>
          <w:position w:val="22"/>
        </w:rPr>
        <w:t>。</w:t>
      </w:r>
      <w:r>
        <w:rPr>
          <w:rFonts w:hint="eastAsia"/>
        </w:rPr>
        <w:t>人日表</w:t>
      </w:r>
      <w:r w:rsidRPr="005C410E">
        <w:rPr>
          <w:rFonts w:hint="eastAsia"/>
          <w:spacing w:val="-180"/>
        </w:rPr>
        <w:t>領</w:t>
      </w:r>
      <w:r w:rsidRPr="005C410E">
        <w:rPr>
          <w:rFonts w:hint="eastAsia"/>
          <w:spacing w:val="-180"/>
          <w:position w:val="22"/>
        </w:rPr>
        <w:t>。</w:t>
      </w:r>
      <w:r>
        <w:rPr>
          <w:rFonts w:hint="eastAsia"/>
        </w:rPr>
        <w:t>聽授寶文與經則</w:t>
      </w:r>
      <w:r w:rsidRPr="005C410E">
        <w:rPr>
          <w:rFonts w:hint="eastAsia"/>
          <w:spacing w:val="-180"/>
        </w:rPr>
        <w:t>耳</w:t>
      </w:r>
      <w:r w:rsidRPr="005C410E">
        <w:rPr>
          <w:rFonts w:hint="eastAsia"/>
          <w:spacing w:val="-180"/>
          <w:position w:val="22"/>
        </w:rPr>
        <w:t>。</w:t>
      </w:r>
      <w:r>
        <w:rPr>
          <w:rFonts w:hint="eastAsia"/>
        </w:rPr>
        <w:t>停乩九</w:t>
      </w:r>
      <w:r w:rsidRPr="005C410E">
        <w:rPr>
          <w:rFonts w:hint="eastAsia"/>
          <w:spacing w:val="-180"/>
        </w:rPr>
        <w:t>日</w:t>
      </w:r>
      <w:r w:rsidRPr="005C410E">
        <w:rPr>
          <w:rFonts w:hint="eastAsia"/>
          <w:spacing w:val="-180"/>
          <w:position w:val="22"/>
        </w:rPr>
        <w:t>。</w:t>
      </w:r>
      <w:r>
        <w:rPr>
          <w:rFonts w:hint="eastAsia"/>
        </w:rPr>
        <w:t>人日開</w:t>
      </w:r>
      <w:r w:rsidRPr="005C410E">
        <w:rPr>
          <w:rFonts w:hint="eastAsia"/>
          <w:spacing w:val="-180"/>
        </w:rPr>
        <w:t>壇</w:t>
      </w:r>
      <w:r w:rsidRPr="005C410E">
        <w:rPr>
          <w:rFonts w:hint="eastAsia"/>
          <w:spacing w:val="-180"/>
          <w:position w:val="22"/>
        </w:rPr>
        <w:t>。</w:t>
      </w:r>
      <w:r>
        <w:rPr>
          <w:rFonts w:hint="eastAsia"/>
        </w:rPr>
        <w:t>吾回太清宮</w:t>
      </w:r>
      <w:r w:rsidRPr="005C410E">
        <w:rPr>
          <w:rFonts w:hint="eastAsia"/>
          <w:spacing w:val="-180"/>
        </w:rPr>
        <w:t>去</w:t>
      </w:r>
      <w:r w:rsidRPr="00040926">
        <w:rPr>
          <w:rFonts w:hint="eastAsia"/>
          <w:spacing w:val="-100"/>
          <w:position w:val="22"/>
        </w:rPr>
        <w:t>。</w:t>
      </w:r>
      <w:r w:rsidRPr="00C04D3A">
        <w:rPr>
          <w:rFonts w:hint="eastAsia"/>
          <w:position w:val="4"/>
          <w:sz w:val="48"/>
          <w:eastAsianLayout w:id="1718839040" w:combine="1"/>
        </w:rPr>
        <w:t>此為傳經大功告成之日。全篇訓文。將前前後後。結束一遍。以為開來繼往之準則也。篇內訓意。皆明明白白</w:t>
      </w:r>
      <w:r w:rsidRPr="00040926">
        <w:rPr>
          <w:rFonts w:hint="eastAsia"/>
          <w:spacing w:val="8"/>
          <w:position w:val="4"/>
          <w:sz w:val="48"/>
          <w:eastAsianLayout w:id="1718839040" w:combine="1"/>
        </w:rPr>
        <w:t>。無可</w:t>
      </w:r>
      <w:r w:rsidRPr="00C04D3A">
        <w:rPr>
          <w:rFonts w:hint="eastAsia"/>
          <w:position w:val="4"/>
          <w:sz w:val="48"/>
          <w:eastAsianLayout w:id="1718839040" w:combine="1"/>
        </w:rPr>
        <w:t>註釋。</w:t>
      </w:r>
    </w:p>
    <w:p w:rsidR="00BB1D43" w:rsidRDefault="00BB1D43" w:rsidP="004535BC">
      <w:pPr>
        <w:pStyle w:val="a9"/>
      </w:pPr>
      <w:r>
        <w:rPr>
          <w:rFonts w:hint="eastAsia"/>
        </w:rPr>
        <w:t>十二月二十八日己亥傳經終壇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鎮壇將軍</w:t>
      </w:r>
      <w:r w:rsidRPr="005C410E">
        <w:rPr>
          <w:rFonts w:hint="eastAsia"/>
          <w:spacing w:val="-180"/>
        </w:rPr>
        <w:t>到</w:t>
      </w:r>
      <w:r w:rsidRPr="005C410E">
        <w:rPr>
          <w:rFonts w:hint="eastAsia"/>
          <w:spacing w:val="-180"/>
          <w:position w:val="22"/>
        </w:rPr>
        <w:t>。</w:t>
      </w:r>
    </w:p>
    <w:p w:rsidR="00BB1D43" w:rsidRDefault="00BB1D43" w:rsidP="004535BC">
      <w:pPr>
        <w:pStyle w:val="a9"/>
      </w:pPr>
      <w:r>
        <w:rPr>
          <w:rFonts w:hint="eastAsia"/>
        </w:rPr>
        <w:t>仙師前四</w:t>
      </w:r>
      <w:r w:rsidRPr="005C410E">
        <w:rPr>
          <w:rFonts w:hint="eastAsia"/>
          <w:spacing w:val="-180"/>
        </w:rPr>
        <w:t>度</w:t>
      </w:r>
      <w:r w:rsidRPr="005C410E">
        <w:rPr>
          <w:rFonts w:hint="eastAsia"/>
          <w:spacing w:val="-180"/>
          <w:position w:val="22"/>
        </w:rPr>
        <w:t>。</w:t>
      </w:r>
      <w:r>
        <w:rPr>
          <w:rFonts w:hint="eastAsia"/>
        </w:rPr>
        <w:t>受禮回玉虛宮</w:t>
      </w:r>
      <w:r w:rsidRPr="005C410E">
        <w:rPr>
          <w:rFonts w:hint="eastAsia"/>
          <w:spacing w:val="-180"/>
        </w:rPr>
        <w:t>去</w:t>
      </w:r>
      <w:r w:rsidRPr="005C410E">
        <w:rPr>
          <w:rFonts w:hint="eastAsia"/>
          <w:spacing w:val="-180"/>
          <w:position w:val="22"/>
        </w:rPr>
        <w:t>。</w:t>
      </w:r>
      <w:r>
        <w:rPr>
          <w:rFonts w:hint="eastAsia"/>
        </w:rPr>
        <w:t>今日停</w:t>
      </w:r>
      <w:r w:rsidRPr="005C410E">
        <w:rPr>
          <w:rFonts w:hint="eastAsia"/>
          <w:spacing w:val="-180"/>
        </w:rPr>
        <w:t>乩</w:t>
      </w:r>
      <w:r w:rsidRPr="005C410E">
        <w:rPr>
          <w:rFonts w:hint="eastAsia"/>
          <w:spacing w:val="-180"/>
          <w:position w:val="22"/>
        </w:rPr>
        <w:t>。</w:t>
      </w:r>
      <w:r>
        <w:rPr>
          <w:rFonts w:hint="eastAsia"/>
        </w:rPr>
        <w:t>杲果二子另</w:t>
      </w:r>
      <w:r w:rsidRPr="005C410E">
        <w:rPr>
          <w:rFonts w:hint="eastAsia"/>
          <w:spacing w:val="-180"/>
        </w:rPr>
        <w:t>訓</w:t>
      </w:r>
      <w:r w:rsidRPr="005C410E">
        <w:rPr>
          <w:rFonts w:hint="eastAsia"/>
          <w:spacing w:val="-180"/>
          <w:position w:val="22"/>
        </w:rPr>
        <w:t>。</w:t>
      </w:r>
      <w:r>
        <w:rPr>
          <w:rFonts w:hint="eastAsia"/>
        </w:rPr>
        <w:t>亦在人</w:t>
      </w:r>
      <w:r w:rsidRPr="005C410E">
        <w:rPr>
          <w:rFonts w:hint="eastAsia"/>
          <w:spacing w:val="-180"/>
        </w:rPr>
        <w:t>日</w:t>
      </w:r>
      <w:r w:rsidRPr="005C410E">
        <w:rPr>
          <w:rFonts w:hint="eastAsia"/>
          <w:spacing w:val="-180"/>
          <w:position w:val="22"/>
        </w:rPr>
        <w:t>。</w:t>
      </w:r>
      <w:r>
        <w:rPr>
          <w:rFonts w:hint="eastAsia"/>
        </w:rPr>
        <w:t>今日壇經全</w:t>
      </w:r>
      <w:r w:rsidRPr="005C410E">
        <w:rPr>
          <w:rFonts w:hint="eastAsia"/>
          <w:spacing w:val="-180"/>
        </w:rPr>
        <w:t>授</w:t>
      </w:r>
      <w:r w:rsidRPr="005C410E">
        <w:rPr>
          <w:rFonts w:hint="eastAsia"/>
          <w:spacing w:val="-180"/>
          <w:position w:val="22"/>
        </w:rPr>
        <w:t>。</w:t>
      </w:r>
    </w:p>
    <w:p w:rsidR="00BB1D43" w:rsidRDefault="00BB1D43" w:rsidP="004535BC">
      <w:pPr>
        <w:pStyle w:val="a9"/>
      </w:pPr>
      <w:r>
        <w:rPr>
          <w:rFonts w:hint="eastAsia"/>
        </w:rPr>
        <w:t>師道之</w:t>
      </w:r>
      <w:r w:rsidRPr="005C410E">
        <w:rPr>
          <w:rFonts w:hint="eastAsia"/>
          <w:spacing w:val="-180"/>
        </w:rPr>
        <w:t>昌</w:t>
      </w:r>
      <w:r w:rsidRPr="005C410E">
        <w:rPr>
          <w:rFonts w:hint="eastAsia"/>
          <w:spacing w:val="-180"/>
          <w:position w:val="22"/>
        </w:rPr>
        <w:t>。</w:t>
      </w:r>
      <w:r>
        <w:rPr>
          <w:rFonts w:hint="eastAsia"/>
        </w:rPr>
        <w:t>實基於</w:t>
      </w:r>
      <w:r w:rsidRPr="005C410E">
        <w:rPr>
          <w:rFonts w:hint="eastAsia"/>
          <w:spacing w:val="-180"/>
        </w:rPr>
        <w:t>此</w:t>
      </w:r>
      <w:r w:rsidRPr="005C410E">
        <w:rPr>
          <w:rFonts w:hint="eastAsia"/>
          <w:spacing w:val="-180"/>
          <w:position w:val="22"/>
        </w:rPr>
        <w:t>。</w:t>
      </w:r>
      <w:r>
        <w:rPr>
          <w:rFonts w:hint="eastAsia"/>
        </w:rPr>
        <w:t>吾有頌</w:t>
      </w:r>
      <w:r w:rsidRPr="005C410E">
        <w:rPr>
          <w:rFonts w:hint="eastAsia"/>
          <w:spacing w:val="-180"/>
        </w:rPr>
        <w:t>詞</w:t>
      </w:r>
      <w:r w:rsidRPr="005C410E">
        <w:rPr>
          <w:rFonts w:hint="eastAsia"/>
          <w:spacing w:val="-180"/>
          <w:position w:val="22"/>
        </w:rPr>
        <w:t>。</w:t>
      </w:r>
      <w:r>
        <w:rPr>
          <w:rFonts w:hint="eastAsia"/>
        </w:rPr>
        <w:t>今日停乩日不能語諸方弟</w:t>
      </w:r>
      <w:r w:rsidRPr="005C410E">
        <w:rPr>
          <w:rFonts w:hint="eastAsia"/>
          <w:spacing w:val="-180"/>
        </w:rPr>
        <w:t>子</w:t>
      </w:r>
      <w:r w:rsidRPr="005C410E">
        <w:rPr>
          <w:rFonts w:hint="eastAsia"/>
          <w:spacing w:val="-180"/>
          <w:position w:val="22"/>
        </w:rPr>
        <w:t>。</w:t>
      </w:r>
      <w:r>
        <w:rPr>
          <w:rFonts w:hint="eastAsia"/>
        </w:rPr>
        <w:t>開乩後再</w:t>
      </w:r>
      <w:r w:rsidRPr="005C410E">
        <w:rPr>
          <w:rFonts w:hint="eastAsia"/>
          <w:spacing w:val="-180"/>
        </w:rPr>
        <w:t>言</w:t>
      </w:r>
      <w:r w:rsidRPr="005C410E">
        <w:rPr>
          <w:rFonts w:hint="eastAsia"/>
          <w:spacing w:val="-180"/>
          <w:position w:val="22"/>
        </w:rPr>
        <w:t>。</w:t>
      </w:r>
      <w:r>
        <w:rPr>
          <w:rFonts w:hint="eastAsia"/>
        </w:rPr>
        <w:t>諸方經</w:t>
      </w:r>
      <w:r w:rsidRPr="005C410E">
        <w:rPr>
          <w:rFonts w:hint="eastAsia"/>
          <w:spacing w:val="-180"/>
        </w:rPr>
        <w:t>籙</w:t>
      </w:r>
      <w:r w:rsidRPr="005C410E">
        <w:rPr>
          <w:rFonts w:hint="eastAsia"/>
          <w:spacing w:val="-180"/>
          <w:position w:val="22"/>
        </w:rPr>
        <w:t>。</w:t>
      </w:r>
      <w:r>
        <w:rPr>
          <w:rFonts w:hint="eastAsia"/>
        </w:rPr>
        <w:t>已登天</w:t>
      </w:r>
      <w:r w:rsidRPr="005C410E">
        <w:rPr>
          <w:rFonts w:hint="eastAsia"/>
          <w:spacing w:val="-180"/>
        </w:rPr>
        <w:t>冊</w:t>
      </w:r>
      <w:r w:rsidRPr="005C410E">
        <w:rPr>
          <w:rFonts w:hint="eastAsia"/>
          <w:spacing w:val="-180"/>
          <w:position w:val="22"/>
        </w:rPr>
        <w:t>。</w:t>
      </w:r>
      <w:r>
        <w:rPr>
          <w:rFonts w:hint="eastAsia"/>
        </w:rPr>
        <w:t>得者慎</w:t>
      </w:r>
      <w:r w:rsidRPr="005C410E">
        <w:rPr>
          <w:rFonts w:hint="eastAsia"/>
          <w:spacing w:val="-180"/>
        </w:rPr>
        <w:t>悟</w:t>
      </w:r>
      <w:r w:rsidRPr="005C410E">
        <w:rPr>
          <w:rFonts w:hint="eastAsia"/>
          <w:spacing w:val="-180"/>
          <w:position w:val="22"/>
        </w:rPr>
        <w:t>。</w:t>
      </w:r>
      <w:r>
        <w:rPr>
          <w:rFonts w:hint="eastAsia"/>
        </w:rPr>
        <w:t>吾</w:t>
      </w:r>
      <w:r w:rsidRPr="005C410E">
        <w:rPr>
          <w:rFonts w:hint="eastAsia"/>
          <w:spacing w:val="-180"/>
        </w:rPr>
        <w:t>回</w:t>
      </w:r>
      <w:r w:rsidRPr="005C410E">
        <w:rPr>
          <w:rFonts w:hint="eastAsia"/>
          <w:spacing w:val="-180"/>
          <w:position w:val="22"/>
        </w:rPr>
        <w:t>。</w:t>
      </w:r>
    </w:p>
    <w:p w:rsidR="00BB1D43" w:rsidRDefault="00BB1D43" w:rsidP="004535BC">
      <w:pPr>
        <w:pStyle w:val="a9"/>
      </w:pPr>
      <w:r>
        <w:rPr>
          <w:rFonts w:hint="eastAsia"/>
        </w:rPr>
        <w:t>值曹來</w:t>
      </w:r>
      <w:r w:rsidRPr="005C410E">
        <w:rPr>
          <w:rFonts w:hint="eastAsia"/>
          <w:spacing w:val="-180"/>
        </w:rPr>
        <w:t>語</w:t>
      </w:r>
      <w:r w:rsidRPr="005C410E">
        <w:rPr>
          <w:rFonts w:hint="eastAsia"/>
          <w:spacing w:val="-180"/>
          <w:position w:val="22"/>
        </w:rPr>
        <w:t>。</w:t>
      </w:r>
      <w:r>
        <w:rPr>
          <w:rFonts w:hint="eastAsia"/>
        </w:rPr>
        <w:t>人壇午刻最</w:t>
      </w:r>
      <w:r w:rsidRPr="005C410E">
        <w:rPr>
          <w:rFonts w:hint="eastAsia"/>
          <w:spacing w:val="-180"/>
        </w:rPr>
        <w:t>好</w:t>
      </w:r>
      <w:r w:rsidRPr="005C410E">
        <w:rPr>
          <w:rFonts w:hint="eastAsia"/>
          <w:spacing w:val="-180"/>
          <w:position w:val="22"/>
        </w:rPr>
        <w:t>。</w:t>
      </w:r>
      <w:r>
        <w:rPr>
          <w:rFonts w:hint="eastAsia"/>
        </w:rPr>
        <w:t>復命</w:t>
      </w:r>
      <w:r w:rsidRPr="005C410E">
        <w:rPr>
          <w:rFonts w:hint="eastAsia"/>
          <w:spacing w:val="-180"/>
        </w:rPr>
        <w:t>去</w:t>
      </w:r>
      <w:r w:rsidRPr="00040926">
        <w:rPr>
          <w:rFonts w:hint="eastAsia"/>
          <w:spacing w:val="-100"/>
          <w:position w:val="22"/>
        </w:rPr>
        <w:t>。</w:t>
      </w:r>
      <w:r w:rsidRPr="00C04D3A">
        <w:rPr>
          <w:rFonts w:hint="eastAsia"/>
          <w:position w:val="4"/>
          <w:sz w:val="48"/>
          <w:eastAsianLayout w:id="1718839040" w:combine="1"/>
        </w:rPr>
        <w:t>前奉訓。明正人日在大明湖亭為開壇之期。今為停乩之日。本無可訓。諸子以乍停壇時。心如有所戀。開此壇盼有所示耳。</w:t>
      </w:r>
    </w:p>
    <w:p w:rsidR="00BB1D43" w:rsidRDefault="00BB1D43" w:rsidP="004535BC">
      <w:pPr>
        <w:pStyle w:val="a9"/>
      </w:pPr>
      <w:r>
        <w:rPr>
          <w:rFonts w:hint="eastAsia"/>
        </w:rPr>
        <w:lastRenderedPageBreak/>
        <w:t>中華民國十年辛酉人日謝授經文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敬為叩領</w:t>
      </w:r>
      <w:r>
        <w:t xml:space="preserve">　</w:t>
      </w:r>
      <w:r>
        <w:rPr>
          <w:rFonts w:hint="eastAsia"/>
        </w:rPr>
        <w:t>真</w:t>
      </w:r>
      <w:r w:rsidRPr="005C410E">
        <w:rPr>
          <w:rFonts w:hint="eastAsia"/>
          <w:spacing w:val="-180"/>
        </w:rPr>
        <w:t>經</w:t>
      </w:r>
      <w:r w:rsidRPr="005C410E">
        <w:rPr>
          <w:rFonts w:hint="eastAsia"/>
          <w:spacing w:val="-180"/>
          <w:position w:val="22"/>
        </w:rPr>
        <w:t>。</w:t>
      </w:r>
      <w:r>
        <w:rPr>
          <w:rFonts w:hint="eastAsia"/>
        </w:rPr>
        <w:t>恭</w:t>
      </w:r>
      <w:r w:rsidRPr="005C410E">
        <w:rPr>
          <w:rFonts w:hint="eastAsia"/>
          <w:spacing w:val="-180"/>
        </w:rPr>
        <w:t>疏</w:t>
      </w:r>
      <w:r w:rsidRPr="005C410E">
        <w:rPr>
          <w:rFonts w:hint="eastAsia"/>
          <w:spacing w:val="-180"/>
          <w:position w:val="22"/>
        </w:rPr>
        <w:t>。</w:t>
      </w:r>
      <w:r>
        <w:rPr>
          <w:rFonts w:hint="eastAsia"/>
        </w:rPr>
        <w:t>仰祈</w:t>
      </w:r>
      <w:r>
        <w:t xml:space="preserve">　</w:t>
      </w:r>
      <w:r>
        <w:rPr>
          <w:rFonts w:hint="eastAsia"/>
        </w:rPr>
        <w:t>慈鑒</w:t>
      </w:r>
      <w:r w:rsidRPr="005C410E">
        <w:rPr>
          <w:rFonts w:hint="eastAsia"/>
          <w:spacing w:val="-180"/>
        </w:rPr>
        <w:t>事</w:t>
      </w:r>
      <w:r w:rsidRPr="005C410E">
        <w:rPr>
          <w:rFonts w:hint="eastAsia"/>
          <w:spacing w:val="-180"/>
          <w:position w:val="22"/>
        </w:rPr>
        <w:t>。</w:t>
      </w:r>
      <w:r w:rsidRPr="00040926">
        <w:rPr>
          <w:rFonts w:hint="eastAsia"/>
          <w:spacing w:val="100"/>
        </w:rPr>
        <w:t>竊</w:t>
      </w:r>
      <w:r w:rsidRPr="00040926">
        <w:rPr>
          <w:rFonts w:hint="eastAsia"/>
          <w:spacing w:val="60"/>
          <w:sz w:val="24"/>
          <w:szCs w:val="24"/>
        </w:rPr>
        <w:t>弟子</w:t>
      </w:r>
      <w:r>
        <w:rPr>
          <w:rFonts w:hint="eastAsia"/>
        </w:rPr>
        <w:t>等釋義校</w:t>
      </w:r>
      <w:r w:rsidRPr="005C410E">
        <w:rPr>
          <w:rFonts w:hint="eastAsia"/>
          <w:spacing w:val="-180"/>
        </w:rPr>
        <w:t>文</w:t>
      </w:r>
      <w:r w:rsidRPr="005C410E">
        <w:rPr>
          <w:rFonts w:hint="eastAsia"/>
          <w:spacing w:val="-180"/>
          <w:position w:val="22"/>
        </w:rPr>
        <w:t>。</w:t>
      </w:r>
      <w:r>
        <w:rPr>
          <w:rFonts w:hint="eastAsia"/>
        </w:rPr>
        <w:t>忝膺職</w:t>
      </w:r>
      <w:r w:rsidRPr="005C410E">
        <w:rPr>
          <w:rFonts w:hint="eastAsia"/>
          <w:spacing w:val="-180"/>
        </w:rPr>
        <w:t>守</w:t>
      </w:r>
      <w:r w:rsidRPr="005C410E">
        <w:rPr>
          <w:rFonts w:hint="eastAsia"/>
          <w:spacing w:val="-180"/>
          <w:position w:val="22"/>
        </w:rPr>
        <w:t>。</w:t>
      </w:r>
      <w:r>
        <w:rPr>
          <w:rFonts w:hint="eastAsia"/>
        </w:rPr>
        <w:t>闢邪崇</w:t>
      </w:r>
      <w:r w:rsidRPr="005C410E">
        <w:rPr>
          <w:rFonts w:hint="eastAsia"/>
          <w:spacing w:val="-180"/>
        </w:rPr>
        <w:t>正</w:t>
      </w:r>
      <w:r w:rsidRPr="005C410E">
        <w:rPr>
          <w:rFonts w:hint="eastAsia"/>
          <w:spacing w:val="-180"/>
          <w:position w:val="22"/>
        </w:rPr>
        <w:t>。</w:t>
      </w:r>
      <w:r>
        <w:rPr>
          <w:rFonts w:hint="eastAsia"/>
        </w:rPr>
        <w:t>願矢真</w:t>
      </w:r>
      <w:r w:rsidRPr="005C410E">
        <w:rPr>
          <w:rFonts w:hint="eastAsia"/>
          <w:spacing w:val="-180"/>
        </w:rPr>
        <w:t>誠</w:t>
      </w:r>
      <w:r w:rsidRPr="005C410E">
        <w:rPr>
          <w:rFonts w:hint="eastAsia"/>
          <w:spacing w:val="-180"/>
          <w:position w:val="22"/>
        </w:rPr>
        <w:t>。</w:t>
      </w:r>
      <w:r>
        <w:rPr>
          <w:rFonts w:hint="eastAsia"/>
        </w:rPr>
        <w:t>瞻</w:t>
      </w:r>
      <w:r>
        <w:t xml:space="preserve">　</w:t>
      </w:r>
      <w:r>
        <w:rPr>
          <w:rFonts w:hint="eastAsia"/>
        </w:rPr>
        <w:t>樞府於敻</w:t>
      </w:r>
      <w:r w:rsidRPr="005C410E">
        <w:rPr>
          <w:rFonts w:hint="eastAsia"/>
          <w:spacing w:val="-180"/>
        </w:rPr>
        <w:t>霄</w:t>
      </w:r>
      <w:r w:rsidRPr="005C410E">
        <w:rPr>
          <w:rFonts w:hint="eastAsia"/>
          <w:spacing w:val="-180"/>
          <w:position w:val="22"/>
        </w:rPr>
        <w:t>。</w:t>
      </w:r>
      <w:r>
        <w:rPr>
          <w:rFonts w:hint="eastAsia"/>
        </w:rPr>
        <w:t>捧</w:t>
      </w:r>
      <w:r>
        <w:t xml:space="preserve">　</w:t>
      </w:r>
      <w:r>
        <w:rPr>
          <w:rFonts w:hint="eastAsia"/>
        </w:rPr>
        <w:t>經膜</w:t>
      </w:r>
      <w:r w:rsidRPr="005C410E">
        <w:rPr>
          <w:rFonts w:hint="eastAsia"/>
          <w:spacing w:val="-180"/>
        </w:rPr>
        <w:t>拜</w:t>
      </w:r>
      <w:r w:rsidRPr="005C410E">
        <w:rPr>
          <w:rFonts w:hint="eastAsia"/>
          <w:spacing w:val="-180"/>
          <w:position w:val="22"/>
        </w:rPr>
        <w:t>。</w:t>
      </w:r>
      <w:r>
        <w:rPr>
          <w:rFonts w:hint="eastAsia"/>
        </w:rPr>
        <w:t>溯石門之往</w:t>
      </w:r>
      <w:r w:rsidRPr="005C410E">
        <w:rPr>
          <w:rFonts w:hint="eastAsia"/>
          <w:spacing w:val="-180"/>
        </w:rPr>
        <w:t>蹟</w:t>
      </w:r>
      <w:r w:rsidRPr="005C410E">
        <w:rPr>
          <w:rFonts w:hint="eastAsia"/>
          <w:spacing w:val="-180"/>
          <w:position w:val="22"/>
        </w:rPr>
        <w:t>。</w:t>
      </w:r>
      <w:r w:rsidR="00040926">
        <w:t xml:space="preserve">　</w:t>
      </w:r>
      <w:r>
        <w:rPr>
          <w:rFonts w:hint="eastAsia"/>
        </w:rPr>
        <w:t>曠典躬</w:t>
      </w:r>
      <w:r w:rsidRPr="005C410E">
        <w:rPr>
          <w:rFonts w:hint="eastAsia"/>
          <w:spacing w:val="-180"/>
        </w:rPr>
        <w:t>逢</w:t>
      </w:r>
      <w:r w:rsidRPr="005C410E">
        <w:rPr>
          <w:rFonts w:hint="eastAsia"/>
          <w:spacing w:val="-180"/>
          <w:position w:val="22"/>
        </w:rPr>
        <w:t>。</w:t>
      </w:r>
      <w:r>
        <w:rPr>
          <w:rFonts w:hint="eastAsia"/>
        </w:rPr>
        <w:t>十二集祕洩苞</w:t>
      </w:r>
      <w:r w:rsidRPr="005C410E">
        <w:rPr>
          <w:rFonts w:hint="eastAsia"/>
          <w:spacing w:val="-180"/>
        </w:rPr>
        <w:t>符</w:t>
      </w:r>
      <w:r w:rsidRPr="005C410E">
        <w:rPr>
          <w:rFonts w:hint="eastAsia"/>
          <w:spacing w:val="-180"/>
          <w:position w:val="22"/>
        </w:rPr>
        <w:t>。</w:t>
      </w:r>
      <w:r>
        <w:rPr>
          <w:rFonts w:hint="eastAsia"/>
        </w:rPr>
        <w:t>重光宇</w:t>
      </w:r>
      <w:r w:rsidRPr="005C410E">
        <w:rPr>
          <w:rFonts w:hint="eastAsia"/>
          <w:spacing w:val="-180"/>
        </w:rPr>
        <w:t>宙</w:t>
      </w:r>
      <w:r w:rsidRPr="005C410E">
        <w:rPr>
          <w:rFonts w:hint="eastAsia"/>
          <w:spacing w:val="-180"/>
          <w:position w:val="22"/>
        </w:rPr>
        <w:t>。</w:t>
      </w:r>
      <w:r>
        <w:rPr>
          <w:rFonts w:hint="eastAsia"/>
        </w:rPr>
        <w:t>卅六人班聯桃</w:t>
      </w:r>
      <w:r w:rsidRPr="005C410E">
        <w:rPr>
          <w:rFonts w:hint="eastAsia"/>
          <w:spacing w:val="-180"/>
        </w:rPr>
        <w:t>李</w:t>
      </w:r>
      <w:r w:rsidRPr="005C410E">
        <w:rPr>
          <w:rFonts w:hint="eastAsia"/>
          <w:spacing w:val="-180"/>
          <w:position w:val="22"/>
        </w:rPr>
        <w:t>。</w:t>
      </w:r>
      <w:r>
        <w:rPr>
          <w:rFonts w:hint="eastAsia"/>
        </w:rPr>
        <w:t>頓識津</w:t>
      </w:r>
      <w:r w:rsidRPr="005C410E">
        <w:rPr>
          <w:rFonts w:hint="eastAsia"/>
          <w:spacing w:val="-180"/>
        </w:rPr>
        <w:t>梁</w:t>
      </w:r>
      <w:r w:rsidRPr="005C410E">
        <w:rPr>
          <w:rFonts w:hint="eastAsia"/>
          <w:spacing w:val="-180"/>
          <w:position w:val="22"/>
        </w:rPr>
        <w:t>。</w:t>
      </w:r>
      <w:r>
        <w:rPr>
          <w:rFonts w:hint="eastAsia"/>
        </w:rPr>
        <w:t>讀未見</w:t>
      </w:r>
      <w:r w:rsidRPr="005C410E">
        <w:rPr>
          <w:rFonts w:hint="eastAsia"/>
          <w:spacing w:val="-180"/>
        </w:rPr>
        <w:t>書</w:t>
      </w:r>
      <w:r w:rsidRPr="005C410E">
        <w:rPr>
          <w:rFonts w:hint="eastAsia"/>
          <w:spacing w:val="-180"/>
          <w:position w:val="22"/>
        </w:rPr>
        <w:t>。</w:t>
      </w:r>
      <w:r>
        <w:rPr>
          <w:rFonts w:hint="eastAsia"/>
        </w:rPr>
        <w:t>緣結三生石</w:t>
      </w:r>
      <w:r w:rsidRPr="005C410E">
        <w:rPr>
          <w:rFonts w:hint="eastAsia"/>
          <w:spacing w:val="-180"/>
        </w:rPr>
        <w:t>上</w:t>
      </w:r>
      <w:r w:rsidRPr="005C410E">
        <w:rPr>
          <w:rFonts w:hint="eastAsia"/>
          <w:spacing w:val="-180"/>
          <w:position w:val="22"/>
        </w:rPr>
        <w:t>。</w:t>
      </w:r>
      <w:r>
        <w:rPr>
          <w:rFonts w:hint="eastAsia"/>
        </w:rPr>
        <w:t>祝</w:t>
      </w:r>
      <w:r>
        <w:t xml:space="preserve">　</w:t>
      </w:r>
      <w:r>
        <w:rPr>
          <w:rFonts w:hint="eastAsia"/>
        </w:rPr>
        <w:t>無量</w:t>
      </w:r>
      <w:r w:rsidRPr="005C410E">
        <w:rPr>
          <w:rFonts w:hint="eastAsia"/>
          <w:spacing w:val="-180"/>
        </w:rPr>
        <w:t>壽</w:t>
      </w:r>
      <w:r w:rsidRPr="005C410E">
        <w:rPr>
          <w:rFonts w:hint="eastAsia"/>
          <w:spacing w:val="-180"/>
          <w:position w:val="22"/>
        </w:rPr>
        <w:t>。</w:t>
      </w:r>
      <w:r>
        <w:rPr>
          <w:rFonts w:hint="eastAsia"/>
        </w:rPr>
        <w:t>香縈七寶爐</w:t>
      </w:r>
      <w:r w:rsidRPr="005C410E">
        <w:rPr>
          <w:rFonts w:hint="eastAsia"/>
          <w:spacing w:val="-180"/>
        </w:rPr>
        <w:t>中</w:t>
      </w:r>
      <w:r w:rsidRPr="005C410E">
        <w:rPr>
          <w:rFonts w:hint="eastAsia"/>
          <w:spacing w:val="-180"/>
          <w:position w:val="22"/>
        </w:rPr>
        <w:t>。</w:t>
      </w:r>
      <w:r>
        <w:rPr>
          <w:rFonts w:hint="eastAsia"/>
        </w:rPr>
        <w:t>三十運為一</w:t>
      </w:r>
      <w:r w:rsidRPr="005C410E">
        <w:rPr>
          <w:rFonts w:hint="eastAsia"/>
          <w:spacing w:val="-180"/>
        </w:rPr>
        <w:t>會</w:t>
      </w:r>
      <w:r w:rsidRPr="005C410E">
        <w:rPr>
          <w:rFonts w:hint="eastAsia"/>
          <w:spacing w:val="-180"/>
          <w:position w:val="22"/>
        </w:rPr>
        <w:t>。</w:t>
      </w:r>
      <w:r>
        <w:rPr>
          <w:rFonts w:hint="eastAsia"/>
        </w:rPr>
        <w:t>如日方</w:t>
      </w:r>
      <w:r w:rsidRPr="005C410E">
        <w:rPr>
          <w:rFonts w:hint="eastAsia"/>
          <w:spacing w:val="-180"/>
        </w:rPr>
        <w:t>中</w:t>
      </w:r>
      <w:r w:rsidRPr="005C410E">
        <w:rPr>
          <w:rFonts w:hint="eastAsia"/>
          <w:spacing w:val="-180"/>
          <w:position w:val="22"/>
        </w:rPr>
        <w:t>。</w:t>
      </w:r>
      <w:r>
        <w:rPr>
          <w:rFonts w:hint="eastAsia"/>
        </w:rPr>
        <w:t>億萬載若期</w:t>
      </w:r>
      <w:r w:rsidRPr="005C410E">
        <w:rPr>
          <w:rFonts w:hint="eastAsia"/>
          <w:spacing w:val="-180"/>
        </w:rPr>
        <w:t>頤</w:t>
      </w:r>
      <w:r w:rsidRPr="005C410E">
        <w:rPr>
          <w:rFonts w:hint="eastAsia"/>
          <w:spacing w:val="-180"/>
          <w:position w:val="22"/>
        </w:rPr>
        <w:t>。</w:t>
      </w:r>
      <w:r>
        <w:rPr>
          <w:rFonts w:hint="eastAsia"/>
        </w:rPr>
        <w:t>眾星拱</w:t>
      </w:r>
      <w:r>
        <w:t xml:space="preserve">　</w:t>
      </w:r>
      <w:r w:rsidRPr="005C410E">
        <w:rPr>
          <w:rFonts w:hint="eastAsia"/>
          <w:spacing w:val="-180"/>
        </w:rPr>
        <w:t>北</w:t>
      </w:r>
      <w:r w:rsidRPr="005C410E">
        <w:rPr>
          <w:rFonts w:hint="eastAsia"/>
          <w:spacing w:val="-180"/>
          <w:position w:val="22"/>
        </w:rPr>
        <w:t>。</w:t>
      </w:r>
      <w:r>
        <w:rPr>
          <w:rFonts w:hint="eastAsia"/>
        </w:rPr>
        <w:t>况復</w:t>
      </w:r>
      <w:r>
        <w:t xml:space="preserve">　</w:t>
      </w:r>
      <w:r>
        <w:rPr>
          <w:rFonts w:hint="eastAsia"/>
        </w:rPr>
        <w:t>慈懷普</w:t>
      </w:r>
      <w:r w:rsidRPr="005C410E">
        <w:rPr>
          <w:rFonts w:hint="eastAsia"/>
          <w:spacing w:val="-180"/>
        </w:rPr>
        <w:t>救</w:t>
      </w:r>
      <w:r w:rsidRPr="005C410E">
        <w:rPr>
          <w:rFonts w:hint="eastAsia"/>
          <w:spacing w:val="-180"/>
          <w:position w:val="22"/>
        </w:rPr>
        <w:t>。</w:t>
      </w:r>
      <w:r w:rsidR="00C04D3A">
        <w:t xml:space="preserve">　</w:t>
      </w:r>
      <w:r>
        <w:rPr>
          <w:rFonts w:hint="eastAsia"/>
        </w:rPr>
        <w:t>大道為</w:t>
      </w:r>
      <w:r w:rsidRPr="005C410E">
        <w:rPr>
          <w:rFonts w:hint="eastAsia"/>
          <w:spacing w:val="-180"/>
        </w:rPr>
        <w:t>公</w:t>
      </w:r>
      <w:r w:rsidRPr="005C410E">
        <w:rPr>
          <w:rFonts w:hint="eastAsia"/>
          <w:spacing w:val="-180"/>
          <w:position w:val="22"/>
        </w:rPr>
        <w:t>。</w:t>
      </w:r>
      <w:r>
        <w:rPr>
          <w:rFonts w:hint="eastAsia"/>
        </w:rPr>
        <w:t>物吾與民吾</w:t>
      </w:r>
      <w:r w:rsidRPr="005C410E">
        <w:rPr>
          <w:rFonts w:hint="eastAsia"/>
          <w:spacing w:val="-180"/>
        </w:rPr>
        <w:t>胞</w:t>
      </w:r>
      <w:r w:rsidRPr="005C410E">
        <w:rPr>
          <w:rFonts w:hint="eastAsia"/>
          <w:spacing w:val="-180"/>
          <w:position w:val="22"/>
        </w:rPr>
        <w:t>。</w:t>
      </w:r>
      <w:r>
        <w:rPr>
          <w:rFonts w:hint="eastAsia"/>
        </w:rPr>
        <w:t>合全球而親猶同</w:t>
      </w:r>
      <w:r w:rsidRPr="005C410E">
        <w:rPr>
          <w:rFonts w:hint="eastAsia"/>
          <w:spacing w:val="-180"/>
        </w:rPr>
        <w:t>室</w:t>
      </w:r>
      <w:r w:rsidRPr="005C410E">
        <w:rPr>
          <w:rFonts w:hint="eastAsia"/>
          <w:spacing w:val="-180"/>
          <w:position w:val="22"/>
        </w:rPr>
        <w:t>。</w:t>
      </w:r>
      <w:r>
        <w:rPr>
          <w:rFonts w:hint="eastAsia"/>
        </w:rPr>
        <w:t>水有源木有</w:t>
      </w:r>
      <w:r w:rsidRPr="005C410E">
        <w:rPr>
          <w:rFonts w:hint="eastAsia"/>
          <w:spacing w:val="-180"/>
        </w:rPr>
        <w:t>本</w:t>
      </w:r>
      <w:r w:rsidRPr="005C410E">
        <w:rPr>
          <w:rFonts w:hint="eastAsia"/>
          <w:spacing w:val="-180"/>
          <w:position w:val="22"/>
        </w:rPr>
        <w:t>。</w:t>
      </w:r>
      <w:r>
        <w:rPr>
          <w:rFonts w:hint="eastAsia"/>
        </w:rPr>
        <w:t>統五教而冶於一</w:t>
      </w:r>
      <w:r w:rsidRPr="005C410E">
        <w:rPr>
          <w:rFonts w:hint="eastAsia"/>
          <w:spacing w:val="-180"/>
        </w:rPr>
        <w:t>爐</w:t>
      </w:r>
      <w:r w:rsidRPr="005C410E">
        <w:rPr>
          <w:rFonts w:hint="eastAsia"/>
          <w:spacing w:val="-180"/>
          <w:position w:val="22"/>
        </w:rPr>
        <w:t>。</w:t>
      </w:r>
      <w:r>
        <w:rPr>
          <w:rFonts w:hint="eastAsia"/>
        </w:rPr>
        <w:t>景仰</w:t>
      </w:r>
      <w:r w:rsidR="00C04D3A">
        <w:t xml:space="preserve">　</w:t>
      </w:r>
      <w:r>
        <w:rPr>
          <w:rFonts w:hint="eastAsia"/>
        </w:rPr>
        <w:t>師</w:t>
      </w:r>
      <w:r w:rsidRPr="005C410E">
        <w:rPr>
          <w:rFonts w:hint="eastAsia"/>
          <w:spacing w:val="-180"/>
        </w:rPr>
        <w:t>顏</w:t>
      </w:r>
      <w:r w:rsidRPr="005C410E">
        <w:rPr>
          <w:rFonts w:hint="eastAsia"/>
          <w:spacing w:val="-180"/>
          <w:position w:val="22"/>
        </w:rPr>
        <w:t>。</w:t>
      </w:r>
      <w:r>
        <w:rPr>
          <w:rFonts w:hint="eastAsia"/>
        </w:rPr>
        <w:t>如聞</w:t>
      </w:r>
      <w:r>
        <w:t xml:space="preserve">　</w:t>
      </w:r>
      <w:r>
        <w:rPr>
          <w:rFonts w:hint="eastAsia"/>
        </w:rPr>
        <w:t>馨</w:t>
      </w:r>
      <w:r w:rsidRPr="005C410E">
        <w:rPr>
          <w:rFonts w:hint="eastAsia"/>
          <w:spacing w:val="-180"/>
        </w:rPr>
        <w:t>欬</w:t>
      </w:r>
      <w:r w:rsidRPr="005C410E">
        <w:rPr>
          <w:rFonts w:hint="eastAsia"/>
          <w:spacing w:val="-180"/>
          <w:position w:val="22"/>
        </w:rPr>
        <w:t>。</w:t>
      </w:r>
      <w:r>
        <w:rPr>
          <w:rFonts w:hint="eastAsia"/>
        </w:rPr>
        <w:t>驅除魔</w:t>
      </w:r>
      <w:r w:rsidRPr="005C410E">
        <w:rPr>
          <w:rFonts w:hint="eastAsia"/>
          <w:spacing w:val="-180"/>
        </w:rPr>
        <w:t>障</w:t>
      </w:r>
      <w:r w:rsidRPr="005C410E">
        <w:rPr>
          <w:rFonts w:hint="eastAsia"/>
          <w:spacing w:val="-180"/>
          <w:position w:val="22"/>
        </w:rPr>
        <w:t>。</w:t>
      </w:r>
      <w:r>
        <w:rPr>
          <w:rFonts w:hint="eastAsia"/>
        </w:rPr>
        <w:t>彌切皈</w:t>
      </w:r>
      <w:r w:rsidRPr="005C410E">
        <w:rPr>
          <w:rFonts w:hint="eastAsia"/>
          <w:spacing w:val="-180"/>
        </w:rPr>
        <w:t>依</w:t>
      </w:r>
      <w:r w:rsidRPr="005C410E">
        <w:rPr>
          <w:rFonts w:hint="eastAsia"/>
          <w:spacing w:val="-180"/>
          <w:position w:val="22"/>
        </w:rPr>
        <w:t>。</w:t>
      </w:r>
      <w:r>
        <w:rPr>
          <w:rFonts w:hint="eastAsia"/>
        </w:rPr>
        <w:t>曰</w:t>
      </w:r>
      <w:r w:rsidRPr="005C410E">
        <w:rPr>
          <w:rFonts w:hint="eastAsia"/>
          <w:spacing w:val="-180"/>
        </w:rPr>
        <w:t>訓</w:t>
      </w:r>
      <w:r w:rsidRPr="005C410E">
        <w:rPr>
          <w:rFonts w:hint="eastAsia"/>
          <w:spacing w:val="-180"/>
          <w:position w:val="22"/>
        </w:rPr>
        <w:t>。</w:t>
      </w:r>
      <w:r>
        <w:rPr>
          <w:rFonts w:hint="eastAsia"/>
        </w:rPr>
        <w:t>曰</w:t>
      </w:r>
      <w:r w:rsidRPr="005C410E">
        <w:rPr>
          <w:rFonts w:hint="eastAsia"/>
          <w:spacing w:val="-180"/>
        </w:rPr>
        <w:t>箴</w:t>
      </w:r>
      <w:r w:rsidRPr="005C410E">
        <w:rPr>
          <w:rFonts w:hint="eastAsia"/>
          <w:spacing w:val="-180"/>
          <w:position w:val="22"/>
        </w:rPr>
        <w:t>。</w:t>
      </w:r>
      <w:r>
        <w:rPr>
          <w:rFonts w:hint="eastAsia"/>
        </w:rPr>
        <w:t>曰</w:t>
      </w:r>
      <w:r w:rsidRPr="005C410E">
        <w:rPr>
          <w:rFonts w:hint="eastAsia"/>
          <w:spacing w:val="-180"/>
        </w:rPr>
        <w:t>銘</w:t>
      </w:r>
      <w:r w:rsidRPr="005C410E">
        <w:rPr>
          <w:rFonts w:hint="eastAsia"/>
          <w:spacing w:val="-180"/>
          <w:position w:val="22"/>
        </w:rPr>
        <w:t>。</w:t>
      </w:r>
      <w:r>
        <w:rPr>
          <w:rFonts w:hint="eastAsia"/>
        </w:rPr>
        <w:t>曰</w:t>
      </w:r>
      <w:r w:rsidRPr="005C410E">
        <w:rPr>
          <w:rFonts w:hint="eastAsia"/>
          <w:spacing w:val="-180"/>
        </w:rPr>
        <w:t>誡</w:t>
      </w:r>
      <w:r w:rsidRPr="005C410E">
        <w:rPr>
          <w:rFonts w:hint="eastAsia"/>
          <w:spacing w:val="-180"/>
          <w:position w:val="22"/>
        </w:rPr>
        <w:t>。</w:t>
      </w:r>
      <w:r>
        <w:rPr>
          <w:rFonts w:hint="eastAsia"/>
        </w:rPr>
        <w:t>體</w:t>
      </w:r>
      <w:r>
        <w:t xml:space="preserve">　</w:t>
      </w:r>
      <w:r>
        <w:rPr>
          <w:rFonts w:hint="eastAsia"/>
        </w:rPr>
        <w:t>維皇牖啟之</w:t>
      </w:r>
      <w:r w:rsidRPr="005C410E">
        <w:rPr>
          <w:rFonts w:hint="eastAsia"/>
          <w:spacing w:val="-180"/>
        </w:rPr>
        <w:t>慇</w:t>
      </w:r>
      <w:r w:rsidRPr="005C410E">
        <w:rPr>
          <w:rFonts w:hint="eastAsia"/>
          <w:spacing w:val="-180"/>
          <w:position w:val="22"/>
        </w:rPr>
        <w:t>。</w:t>
      </w:r>
      <w:r>
        <w:rPr>
          <w:rFonts w:hint="eastAsia"/>
        </w:rPr>
        <w:t>鍊</w:t>
      </w:r>
      <w:r w:rsidRPr="005C410E">
        <w:rPr>
          <w:rFonts w:hint="eastAsia"/>
          <w:spacing w:val="-180"/>
        </w:rPr>
        <w:t>精</w:t>
      </w:r>
      <w:r w:rsidRPr="005C410E">
        <w:rPr>
          <w:rFonts w:hint="eastAsia"/>
          <w:spacing w:val="-180"/>
          <w:position w:val="22"/>
        </w:rPr>
        <w:t>。</w:t>
      </w:r>
      <w:r>
        <w:rPr>
          <w:rFonts w:hint="eastAsia"/>
        </w:rPr>
        <w:t>鍊</w:t>
      </w:r>
      <w:r w:rsidRPr="005C410E">
        <w:rPr>
          <w:rFonts w:hint="eastAsia"/>
          <w:spacing w:val="-180"/>
        </w:rPr>
        <w:t>氣</w:t>
      </w:r>
      <w:r w:rsidRPr="005C410E">
        <w:rPr>
          <w:rFonts w:hint="eastAsia"/>
          <w:spacing w:val="-180"/>
          <w:position w:val="22"/>
        </w:rPr>
        <w:t>。</w:t>
      </w:r>
      <w:r>
        <w:rPr>
          <w:rFonts w:hint="eastAsia"/>
        </w:rPr>
        <w:t>鍊</w:t>
      </w:r>
      <w:r w:rsidRPr="005C410E">
        <w:rPr>
          <w:rFonts w:hint="eastAsia"/>
          <w:spacing w:val="-180"/>
        </w:rPr>
        <w:t>神</w:t>
      </w:r>
      <w:r w:rsidRPr="005C410E">
        <w:rPr>
          <w:rFonts w:hint="eastAsia"/>
          <w:spacing w:val="-180"/>
          <w:position w:val="22"/>
        </w:rPr>
        <w:t>。</w:t>
      </w:r>
      <w:r>
        <w:rPr>
          <w:rFonts w:hint="eastAsia"/>
        </w:rPr>
        <w:t>鍊</w:t>
      </w:r>
      <w:r w:rsidRPr="005C410E">
        <w:rPr>
          <w:rFonts w:hint="eastAsia"/>
          <w:spacing w:val="-180"/>
        </w:rPr>
        <w:t>虛</w:t>
      </w:r>
      <w:r w:rsidRPr="005C410E">
        <w:rPr>
          <w:rFonts w:hint="eastAsia"/>
          <w:spacing w:val="-180"/>
          <w:position w:val="22"/>
        </w:rPr>
        <w:t>。</w:t>
      </w:r>
      <w:r>
        <w:rPr>
          <w:rFonts w:hint="eastAsia"/>
        </w:rPr>
        <w:t>視諸子返還之</w:t>
      </w:r>
      <w:r w:rsidRPr="005C410E">
        <w:rPr>
          <w:rFonts w:hint="eastAsia"/>
          <w:spacing w:val="-180"/>
        </w:rPr>
        <w:t>力</w:t>
      </w:r>
      <w:r w:rsidRPr="005C410E">
        <w:rPr>
          <w:rFonts w:hint="eastAsia"/>
          <w:spacing w:val="-180"/>
          <w:position w:val="22"/>
        </w:rPr>
        <w:t>。</w:t>
      </w:r>
      <w:r>
        <w:rPr>
          <w:rFonts w:hint="eastAsia"/>
        </w:rPr>
        <w:t>所冀心源遙</w:t>
      </w:r>
      <w:r w:rsidRPr="005C410E">
        <w:rPr>
          <w:rFonts w:hint="eastAsia"/>
          <w:spacing w:val="-180"/>
        </w:rPr>
        <w:t>接</w:t>
      </w:r>
      <w:r w:rsidRPr="005C410E">
        <w:rPr>
          <w:rFonts w:hint="eastAsia"/>
          <w:spacing w:val="-180"/>
          <w:position w:val="22"/>
        </w:rPr>
        <w:t>。</w:t>
      </w:r>
      <w:r>
        <w:rPr>
          <w:rFonts w:hint="eastAsia"/>
        </w:rPr>
        <w:t>道筏同</w:t>
      </w:r>
      <w:r w:rsidRPr="005C410E">
        <w:rPr>
          <w:rFonts w:hint="eastAsia"/>
          <w:spacing w:val="-180"/>
        </w:rPr>
        <w:t>登</w:t>
      </w:r>
      <w:r w:rsidRPr="005C410E">
        <w:rPr>
          <w:rFonts w:hint="eastAsia"/>
          <w:spacing w:val="-180"/>
          <w:position w:val="22"/>
        </w:rPr>
        <w:t>。</w:t>
      </w:r>
      <w:r>
        <w:rPr>
          <w:rFonts w:hint="eastAsia"/>
        </w:rPr>
        <w:t>判舜跖於利善之</w:t>
      </w:r>
      <w:r w:rsidRPr="005C410E">
        <w:rPr>
          <w:rFonts w:hint="eastAsia"/>
          <w:spacing w:val="-180"/>
        </w:rPr>
        <w:t>間</w:t>
      </w:r>
      <w:r w:rsidRPr="005C410E">
        <w:rPr>
          <w:rFonts w:hint="eastAsia"/>
          <w:spacing w:val="-180"/>
          <w:position w:val="22"/>
        </w:rPr>
        <w:t>。</w:t>
      </w:r>
      <w:r>
        <w:rPr>
          <w:rFonts w:hint="eastAsia"/>
        </w:rPr>
        <w:t>知離坎為乾坤之</w:t>
      </w:r>
      <w:r w:rsidRPr="005C410E">
        <w:rPr>
          <w:rFonts w:hint="eastAsia"/>
          <w:spacing w:val="-180"/>
        </w:rPr>
        <w:t>用</w:t>
      </w:r>
      <w:r w:rsidRPr="005C410E">
        <w:rPr>
          <w:rFonts w:hint="eastAsia"/>
          <w:spacing w:val="-180"/>
          <w:position w:val="22"/>
        </w:rPr>
        <w:t>。</w:t>
      </w:r>
      <w:r>
        <w:rPr>
          <w:rFonts w:hint="eastAsia"/>
        </w:rPr>
        <w:t>惟理可勝</w:t>
      </w:r>
      <w:r w:rsidRPr="005C410E">
        <w:rPr>
          <w:rFonts w:hint="eastAsia"/>
          <w:spacing w:val="-180"/>
        </w:rPr>
        <w:t>數</w:t>
      </w:r>
      <w:r w:rsidRPr="005C410E">
        <w:rPr>
          <w:rFonts w:hint="eastAsia"/>
          <w:spacing w:val="-180"/>
          <w:position w:val="22"/>
        </w:rPr>
        <w:t>。</w:t>
      </w:r>
      <w:r>
        <w:rPr>
          <w:rFonts w:hint="eastAsia"/>
        </w:rPr>
        <w:t>下迴末世之狂</w:t>
      </w:r>
      <w:r w:rsidRPr="005C410E">
        <w:rPr>
          <w:rFonts w:hint="eastAsia"/>
          <w:spacing w:val="-180"/>
        </w:rPr>
        <w:t>瀾</w:t>
      </w:r>
      <w:r w:rsidRPr="005C410E">
        <w:rPr>
          <w:rFonts w:hint="eastAsia"/>
          <w:spacing w:val="-180"/>
          <w:position w:val="22"/>
        </w:rPr>
        <w:t>。</w:t>
      </w:r>
      <w:r>
        <w:rPr>
          <w:rFonts w:hint="eastAsia"/>
        </w:rPr>
        <w:t>盡人以合</w:t>
      </w:r>
      <w:r w:rsidRPr="005C410E">
        <w:rPr>
          <w:rFonts w:hint="eastAsia"/>
          <w:spacing w:val="-180"/>
        </w:rPr>
        <w:t>天</w:t>
      </w:r>
      <w:r w:rsidRPr="005C410E">
        <w:rPr>
          <w:rFonts w:hint="eastAsia"/>
          <w:spacing w:val="-180"/>
          <w:position w:val="22"/>
        </w:rPr>
        <w:t>。</w:t>
      </w:r>
      <w:r>
        <w:rPr>
          <w:rFonts w:hint="eastAsia"/>
        </w:rPr>
        <w:t>上紹斯文之墜</w:t>
      </w:r>
      <w:r w:rsidRPr="005C410E">
        <w:rPr>
          <w:rFonts w:hint="eastAsia"/>
          <w:spacing w:val="-180"/>
        </w:rPr>
        <w:t>緒</w:t>
      </w:r>
      <w:r w:rsidRPr="005C410E">
        <w:rPr>
          <w:rFonts w:hint="eastAsia"/>
          <w:spacing w:val="-180"/>
          <w:position w:val="22"/>
        </w:rPr>
        <w:t>。</w:t>
      </w:r>
      <w:r>
        <w:t xml:space="preserve">　</w:t>
      </w:r>
      <w:r>
        <w:rPr>
          <w:rFonts w:hint="eastAsia"/>
        </w:rPr>
        <w:t>盛事閱二千紀以</w:t>
      </w:r>
      <w:r w:rsidRPr="005C410E">
        <w:rPr>
          <w:rFonts w:hint="eastAsia"/>
          <w:spacing w:val="-180"/>
        </w:rPr>
        <w:t>外</w:t>
      </w:r>
      <w:r w:rsidRPr="005C410E">
        <w:rPr>
          <w:rFonts w:hint="eastAsia"/>
          <w:spacing w:val="-180"/>
          <w:position w:val="22"/>
        </w:rPr>
        <w:t>。</w:t>
      </w:r>
      <w:r>
        <w:rPr>
          <w:rFonts w:hint="eastAsia"/>
        </w:rPr>
        <w:t>恰逢春節和</w:t>
      </w:r>
      <w:r w:rsidRPr="005C410E">
        <w:rPr>
          <w:rFonts w:hint="eastAsia"/>
          <w:spacing w:val="-180"/>
        </w:rPr>
        <w:t>融</w:t>
      </w:r>
      <w:r w:rsidRPr="005C410E">
        <w:rPr>
          <w:rFonts w:hint="eastAsia"/>
          <w:spacing w:val="-180"/>
          <w:position w:val="22"/>
        </w:rPr>
        <w:t>。</w:t>
      </w:r>
      <w:r>
        <w:rPr>
          <w:rFonts w:hint="eastAsia"/>
        </w:rPr>
        <w:t>炁功逾十萬言之</w:t>
      </w:r>
      <w:r w:rsidRPr="005C410E">
        <w:rPr>
          <w:rFonts w:hint="eastAsia"/>
          <w:spacing w:val="-180"/>
        </w:rPr>
        <w:t>多</w:t>
      </w:r>
      <w:r w:rsidRPr="005C410E">
        <w:rPr>
          <w:rFonts w:hint="eastAsia"/>
          <w:spacing w:val="-180"/>
          <w:position w:val="22"/>
        </w:rPr>
        <w:t>。</w:t>
      </w:r>
      <w:r>
        <w:rPr>
          <w:rFonts w:hint="eastAsia"/>
        </w:rPr>
        <w:t>尤盼</w:t>
      </w:r>
    </w:p>
    <w:p w:rsidR="00D04D61" w:rsidRDefault="00BB1D43" w:rsidP="00C04D3A">
      <w:pPr>
        <w:pStyle w:val="a9"/>
      </w:pPr>
      <w:r>
        <w:rPr>
          <w:rFonts w:hint="eastAsia"/>
        </w:rPr>
        <w:t>師恩高</w:t>
      </w:r>
      <w:r w:rsidRPr="005C410E">
        <w:rPr>
          <w:rFonts w:hint="eastAsia"/>
          <w:spacing w:val="-180"/>
        </w:rPr>
        <w:t>厚</w:t>
      </w:r>
      <w:r w:rsidRPr="005C410E">
        <w:rPr>
          <w:rFonts w:hint="eastAsia"/>
          <w:spacing w:val="-180"/>
          <w:position w:val="22"/>
        </w:rPr>
        <w:t>。</w:t>
      </w:r>
      <w:r>
        <w:rPr>
          <w:rFonts w:hint="eastAsia"/>
        </w:rPr>
        <w:t>除經文有未能領悟之</w:t>
      </w:r>
      <w:r w:rsidRPr="005C410E">
        <w:rPr>
          <w:rFonts w:hint="eastAsia"/>
          <w:spacing w:val="-180"/>
        </w:rPr>
        <w:t>處</w:t>
      </w:r>
      <w:r w:rsidRPr="005C410E">
        <w:rPr>
          <w:rFonts w:hint="eastAsia"/>
          <w:spacing w:val="-180"/>
          <w:position w:val="22"/>
        </w:rPr>
        <w:t>。</w:t>
      </w:r>
      <w:r>
        <w:rPr>
          <w:rFonts w:hint="eastAsia"/>
        </w:rPr>
        <w:t>恪遵</w:t>
      </w:r>
      <w:r w:rsidR="00C04D3A">
        <w:t xml:space="preserve">　</w:t>
      </w:r>
      <w:r w:rsidR="00C04D3A">
        <w:rPr>
          <w:rFonts w:hint="eastAsia"/>
        </w:rPr>
        <w:t>師</w:t>
      </w:r>
      <w:r w:rsidR="00C04D3A" w:rsidRPr="00A146BF">
        <w:rPr>
          <w:rFonts w:hint="eastAsia"/>
          <w:spacing w:val="-180"/>
        </w:rPr>
        <w:t>諭</w:t>
      </w:r>
      <w:r w:rsidR="00C04D3A" w:rsidRPr="00A146BF">
        <w:rPr>
          <w:rFonts w:hint="eastAsia"/>
          <w:spacing w:val="-180"/>
          <w:position w:val="22"/>
        </w:rPr>
        <w:t>。</w:t>
      </w:r>
      <w:r w:rsidR="00C04D3A">
        <w:rPr>
          <w:rFonts w:hint="eastAsia"/>
        </w:rPr>
        <w:t>恭請慧仙箋註</w:t>
      </w:r>
      <w:r w:rsidR="00C04D3A" w:rsidRPr="00A146BF">
        <w:rPr>
          <w:rFonts w:hint="eastAsia"/>
          <w:spacing w:val="-180"/>
        </w:rPr>
        <w:t>外</w:t>
      </w:r>
      <w:r w:rsidR="00C04D3A" w:rsidRPr="00A146BF">
        <w:rPr>
          <w:rFonts w:hint="eastAsia"/>
          <w:spacing w:val="-180"/>
          <w:position w:val="22"/>
        </w:rPr>
        <w:t>。</w:t>
      </w:r>
      <w:r w:rsidR="00C04D3A">
        <w:rPr>
          <w:rFonts w:hint="eastAsia"/>
        </w:rPr>
        <w:t>所有領經各方</w:t>
      </w:r>
    </w:p>
    <w:p w:rsidR="00C04D3A" w:rsidRDefault="00C04D3A" w:rsidP="00D04D61">
      <w:pPr>
        <w:pStyle w:val="a9"/>
        <w:kinsoku w:val="0"/>
        <w:ind w:left="72" w:firstLine="72"/>
      </w:pPr>
      <w:r w:rsidRPr="00C04D3A">
        <w:rPr>
          <w:rFonts w:hint="eastAsia"/>
          <w:spacing w:val="60"/>
          <w:sz w:val="24"/>
          <w:szCs w:val="24"/>
        </w:rPr>
        <w:t>弟子</w:t>
      </w:r>
      <w:r>
        <w:rPr>
          <w:rFonts w:hint="eastAsia"/>
        </w:rPr>
        <w:t>感激下</w:t>
      </w:r>
      <w:r w:rsidRPr="00A146BF">
        <w:rPr>
          <w:rFonts w:hint="eastAsia"/>
          <w:spacing w:val="-180"/>
        </w:rPr>
        <w:t>忱</w:t>
      </w:r>
      <w:r w:rsidRPr="00A146BF">
        <w:rPr>
          <w:rFonts w:hint="eastAsia"/>
          <w:spacing w:val="-180"/>
          <w:position w:val="22"/>
        </w:rPr>
        <w:t>。</w:t>
      </w:r>
      <w:r>
        <w:rPr>
          <w:rFonts w:hint="eastAsia"/>
        </w:rPr>
        <w:t>謹合辭繕</w:t>
      </w:r>
      <w:r w:rsidRPr="00A146BF">
        <w:rPr>
          <w:rFonts w:hint="eastAsia"/>
          <w:spacing w:val="-180"/>
        </w:rPr>
        <w:t>疏</w:t>
      </w:r>
      <w:r w:rsidRPr="00A146BF">
        <w:rPr>
          <w:rFonts w:hint="eastAsia"/>
          <w:spacing w:val="-180"/>
          <w:position w:val="22"/>
        </w:rPr>
        <w:t>。</w:t>
      </w:r>
      <w:r>
        <w:rPr>
          <w:rFonts w:hint="eastAsia"/>
        </w:rPr>
        <w:t>叩謝　殊</w:t>
      </w:r>
      <w:r w:rsidRPr="00A146BF">
        <w:rPr>
          <w:rFonts w:hint="eastAsia"/>
          <w:spacing w:val="-180"/>
        </w:rPr>
        <w:t>恩</w:t>
      </w:r>
      <w:r w:rsidRPr="00A146BF">
        <w:rPr>
          <w:rFonts w:hint="eastAsia"/>
          <w:spacing w:val="-180"/>
          <w:position w:val="22"/>
        </w:rPr>
        <w:t>。</w:t>
      </w:r>
      <w:r>
        <w:rPr>
          <w:rFonts w:hint="eastAsia"/>
        </w:rPr>
        <w:t>伏乞　慈</w:t>
      </w:r>
      <w:r w:rsidRPr="00A146BF">
        <w:rPr>
          <w:rFonts w:hint="eastAsia"/>
          <w:spacing w:val="-180"/>
        </w:rPr>
        <w:t>鑒</w:t>
      </w:r>
      <w:r w:rsidRPr="00D04D61">
        <w:rPr>
          <w:rFonts w:hint="eastAsia"/>
          <w:spacing w:val="-60"/>
          <w:position w:val="22"/>
        </w:rPr>
        <w:t>。</w:t>
      </w:r>
      <w:r w:rsidRPr="00C04D3A">
        <w:rPr>
          <w:rFonts w:hint="eastAsia"/>
          <w:spacing w:val="60"/>
          <w:sz w:val="24"/>
          <w:szCs w:val="24"/>
        </w:rPr>
        <w:t>弟子</w:t>
      </w:r>
      <w:r>
        <w:rPr>
          <w:rFonts w:hint="eastAsia"/>
        </w:rPr>
        <w:t>默</w:t>
      </w:r>
      <w:r w:rsidRPr="00A146BF">
        <w:rPr>
          <w:rFonts w:hint="eastAsia"/>
          <w:spacing w:val="-180"/>
        </w:rPr>
        <w:t>靖</w:t>
      </w:r>
      <w:r>
        <w:rPr>
          <w:rFonts w:hint="eastAsia"/>
          <w:spacing w:val="-180"/>
          <w:position w:val="22"/>
        </w:rPr>
        <w:t>、</w:t>
      </w:r>
      <w:r>
        <w:rPr>
          <w:rFonts w:hint="eastAsia"/>
        </w:rPr>
        <w:t>華</w:t>
      </w:r>
      <w:r w:rsidRPr="00A146BF">
        <w:rPr>
          <w:rFonts w:hint="eastAsia"/>
          <w:spacing w:val="-180"/>
        </w:rPr>
        <w:t>善</w:t>
      </w:r>
      <w:r>
        <w:rPr>
          <w:rFonts w:hint="eastAsia"/>
          <w:spacing w:val="-180"/>
          <w:position w:val="22"/>
        </w:rPr>
        <w:t>、</w:t>
      </w:r>
      <w:r>
        <w:rPr>
          <w:rFonts w:hint="eastAsia"/>
        </w:rPr>
        <w:t>福</w:t>
      </w:r>
      <w:r w:rsidRPr="00A146BF">
        <w:rPr>
          <w:rFonts w:hint="eastAsia"/>
          <w:spacing w:val="-180"/>
        </w:rPr>
        <w:t>緣</w:t>
      </w:r>
      <w:r>
        <w:rPr>
          <w:rFonts w:hint="eastAsia"/>
          <w:spacing w:val="-180"/>
          <w:position w:val="22"/>
        </w:rPr>
        <w:t>、</w:t>
      </w:r>
      <w:r>
        <w:rPr>
          <w:rFonts w:hint="eastAsia"/>
        </w:rPr>
        <w:t>貫</w:t>
      </w:r>
      <w:r w:rsidRPr="00A146BF">
        <w:rPr>
          <w:rFonts w:hint="eastAsia"/>
          <w:spacing w:val="-180"/>
        </w:rPr>
        <w:t>清</w:t>
      </w:r>
      <w:r>
        <w:rPr>
          <w:rFonts w:hint="eastAsia"/>
          <w:spacing w:val="-180"/>
          <w:position w:val="22"/>
        </w:rPr>
        <w:t>、</w:t>
      </w:r>
      <w:r>
        <w:rPr>
          <w:rFonts w:hint="eastAsia"/>
        </w:rPr>
        <w:t>敦</w:t>
      </w:r>
      <w:r w:rsidRPr="00A146BF">
        <w:rPr>
          <w:rFonts w:hint="eastAsia"/>
          <w:spacing w:val="-180"/>
        </w:rPr>
        <w:lastRenderedPageBreak/>
        <w:t>性</w:t>
      </w:r>
      <w:r>
        <w:rPr>
          <w:rFonts w:hint="eastAsia"/>
          <w:spacing w:val="-180"/>
          <w:position w:val="22"/>
        </w:rPr>
        <w:t>、</w:t>
      </w:r>
      <w:r>
        <w:rPr>
          <w:rFonts w:hint="eastAsia"/>
        </w:rPr>
        <w:t>華</w:t>
      </w:r>
      <w:r w:rsidRPr="00A146BF">
        <w:rPr>
          <w:rFonts w:hint="eastAsia"/>
          <w:spacing w:val="-180"/>
        </w:rPr>
        <w:t>普</w:t>
      </w:r>
      <w:r>
        <w:rPr>
          <w:rFonts w:hint="eastAsia"/>
          <w:spacing w:val="-180"/>
          <w:position w:val="22"/>
        </w:rPr>
        <w:t>、</w:t>
      </w:r>
      <w:r>
        <w:rPr>
          <w:rFonts w:hint="eastAsia"/>
        </w:rPr>
        <w:t>和</w:t>
      </w:r>
      <w:r w:rsidRPr="00A146BF">
        <w:rPr>
          <w:rFonts w:hint="eastAsia"/>
          <w:spacing w:val="-180"/>
        </w:rPr>
        <w:t>真</w:t>
      </w:r>
      <w:r>
        <w:rPr>
          <w:rFonts w:hint="eastAsia"/>
          <w:spacing w:val="-180"/>
          <w:position w:val="22"/>
        </w:rPr>
        <w:t>、</w:t>
      </w:r>
      <w:r>
        <w:rPr>
          <w:rFonts w:hint="eastAsia"/>
        </w:rPr>
        <w:t>吉</w:t>
      </w:r>
      <w:r w:rsidRPr="00A146BF">
        <w:rPr>
          <w:rFonts w:hint="eastAsia"/>
          <w:spacing w:val="-180"/>
        </w:rPr>
        <w:t>中</w:t>
      </w:r>
      <w:r>
        <w:rPr>
          <w:rFonts w:hint="eastAsia"/>
          <w:spacing w:val="-180"/>
          <w:position w:val="22"/>
        </w:rPr>
        <w:t>、</w:t>
      </w:r>
      <w:r>
        <w:rPr>
          <w:rFonts w:hint="eastAsia"/>
        </w:rPr>
        <w:t>濟</w:t>
      </w:r>
      <w:r w:rsidRPr="00A146BF">
        <w:rPr>
          <w:rFonts w:hint="eastAsia"/>
          <w:spacing w:val="-180"/>
        </w:rPr>
        <w:t>真</w:t>
      </w:r>
      <w:r>
        <w:rPr>
          <w:rFonts w:hint="eastAsia"/>
          <w:spacing w:val="-180"/>
          <w:position w:val="22"/>
        </w:rPr>
        <w:t>、</w:t>
      </w:r>
      <w:r>
        <w:rPr>
          <w:rFonts w:hint="eastAsia"/>
        </w:rPr>
        <w:t>解</w:t>
      </w:r>
      <w:r w:rsidRPr="00A146BF">
        <w:rPr>
          <w:rFonts w:hint="eastAsia"/>
          <w:spacing w:val="-180"/>
        </w:rPr>
        <w:t>空</w:t>
      </w:r>
      <w:r>
        <w:rPr>
          <w:rFonts w:hint="eastAsia"/>
          <w:spacing w:val="-180"/>
          <w:position w:val="22"/>
        </w:rPr>
        <w:t>、</w:t>
      </w:r>
      <w:r>
        <w:rPr>
          <w:rFonts w:hint="eastAsia"/>
        </w:rPr>
        <w:t>法</w:t>
      </w:r>
      <w:r w:rsidRPr="00A146BF">
        <w:rPr>
          <w:rFonts w:hint="eastAsia"/>
          <w:spacing w:val="-180"/>
        </w:rPr>
        <w:t>源</w:t>
      </w:r>
      <w:r>
        <w:rPr>
          <w:rFonts w:hint="eastAsia"/>
          <w:spacing w:val="-180"/>
          <w:position w:val="22"/>
        </w:rPr>
        <w:t>、</w:t>
      </w:r>
      <w:r>
        <w:rPr>
          <w:rFonts w:hint="eastAsia"/>
        </w:rPr>
        <w:t>福</w:t>
      </w:r>
      <w:r w:rsidRPr="00A146BF">
        <w:rPr>
          <w:rFonts w:hint="eastAsia"/>
          <w:spacing w:val="-180"/>
        </w:rPr>
        <w:t>燁</w:t>
      </w:r>
      <w:r>
        <w:rPr>
          <w:rFonts w:hint="eastAsia"/>
          <w:spacing w:val="-180"/>
          <w:position w:val="22"/>
        </w:rPr>
        <w:t>、</w:t>
      </w:r>
      <w:r>
        <w:rPr>
          <w:rFonts w:hint="eastAsia"/>
        </w:rPr>
        <w:t>定</w:t>
      </w:r>
      <w:r w:rsidRPr="00A146BF">
        <w:rPr>
          <w:rFonts w:hint="eastAsia"/>
          <w:spacing w:val="-180"/>
        </w:rPr>
        <w:t>甯</w:t>
      </w:r>
      <w:r>
        <w:rPr>
          <w:rFonts w:hint="eastAsia"/>
          <w:spacing w:val="-180"/>
          <w:position w:val="22"/>
        </w:rPr>
        <w:t>、</w:t>
      </w:r>
      <w:r>
        <w:rPr>
          <w:rFonts w:hint="eastAsia"/>
        </w:rPr>
        <w:t>嬰</w:t>
      </w:r>
      <w:r w:rsidRPr="00A146BF">
        <w:rPr>
          <w:rFonts w:hint="eastAsia"/>
          <w:spacing w:val="-180"/>
        </w:rPr>
        <w:t>芝</w:t>
      </w:r>
      <w:r>
        <w:rPr>
          <w:rFonts w:hint="eastAsia"/>
          <w:spacing w:val="-180"/>
          <w:position w:val="22"/>
        </w:rPr>
        <w:t>、</w:t>
      </w:r>
      <w:r>
        <w:rPr>
          <w:rFonts w:hint="eastAsia"/>
        </w:rPr>
        <w:t>智</w:t>
      </w:r>
      <w:r w:rsidRPr="00A146BF">
        <w:rPr>
          <w:rFonts w:hint="eastAsia"/>
          <w:spacing w:val="-180"/>
        </w:rPr>
        <w:t>真</w:t>
      </w:r>
      <w:r>
        <w:rPr>
          <w:rFonts w:hint="eastAsia"/>
          <w:spacing w:val="-180"/>
          <w:position w:val="22"/>
        </w:rPr>
        <w:t>、</w:t>
      </w:r>
      <w:r>
        <w:rPr>
          <w:rFonts w:hint="eastAsia"/>
        </w:rPr>
        <w:t>仁</w:t>
      </w:r>
      <w:r w:rsidRPr="00A146BF">
        <w:rPr>
          <w:rFonts w:hint="eastAsia"/>
          <w:spacing w:val="-180"/>
        </w:rPr>
        <w:t>性</w:t>
      </w:r>
      <w:r>
        <w:rPr>
          <w:rFonts w:hint="eastAsia"/>
          <w:spacing w:val="-180"/>
          <w:position w:val="22"/>
        </w:rPr>
        <w:t>、</w:t>
      </w:r>
      <w:r>
        <w:rPr>
          <w:rFonts w:hint="eastAsia"/>
        </w:rPr>
        <w:t>佛</w:t>
      </w:r>
      <w:r w:rsidRPr="00A146BF">
        <w:rPr>
          <w:rFonts w:hint="eastAsia"/>
          <w:spacing w:val="-180"/>
        </w:rPr>
        <w:t>鳳</w:t>
      </w:r>
      <w:r>
        <w:rPr>
          <w:rFonts w:hint="eastAsia"/>
          <w:spacing w:val="-180"/>
          <w:position w:val="22"/>
        </w:rPr>
        <w:t>、</w:t>
      </w:r>
      <w:r>
        <w:rPr>
          <w:rFonts w:hint="eastAsia"/>
        </w:rPr>
        <w:t>宣</w:t>
      </w:r>
      <w:r w:rsidRPr="00A146BF">
        <w:rPr>
          <w:rFonts w:hint="eastAsia"/>
          <w:spacing w:val="-180"/>
        </w:rPr>
        <w:t>望</w:t>
      </w:r>
      <w:r>
        <w:rPr>
          <w:rFonts w:hint="eastAsia"/>
          <w:spacing w:val="-180"/>
          <w:position w:val="22"/>
        </w:rPr>
        <w:t>、</w:t>
      </w:r>
      <w:r>
        <w:rPr>
          <w:rFonts w:hint="eastAsia"/>
        </w:rPr>
        <w:t>修</w:t>
      </w:r>
      <w:r w:rsidRPr="00A146BF">
        <w:rPr>
          <w:rFonts w:hint="eastAsia"/>
          <w:spacing w:val="-180"/>
        </w:rPr>
        <w:t>如</w:t>
      </w:r>
      <w:r>
        <w:rPr>
          <w:rFonts w:hint="eastAsia"/>
          <w:spacing w:val="-180"/>
          <w:position w:val="22"/>
        </w:rPr>
        <w:t>、</w:t>
      </w:r>
      <w:r>
        <w:rPr>
          <w:rFonts w:hint="eastAsia"/>
        </w:rPr>
        <w:t>慧</w:t>
      </w:r>
      <w:r w:rsidRPr="00A146BF">
        <w:rPr>
          <w:rFonts w:hint="eastAsia"/>
          <w:spacing w:val="-180"/>
        </w:rPr>
        <w:t>緣</w:t>
      </w:r>
      <w:r>
        <w:rPr>
          <w:rFonts w:hint="eastAsia"/>
          <w:spacing w:val="-180"/>
          <w:position w:val="22"/>
        </w:rPr>
        <w:t>、</w:t>
      </w:r>
      <w:r>
        <w:rPr>
          <w:rFonts w:hint="eastAsia"/>
        </w:rPr>
        <w:t>鳳</w:t>
      </w:r>
      <w:r w:rsidRPr="00A146BF">
        <w:rPr>
          <w:rFonts w:hint="eastAsia"/>
          <w:spacing w:val="-180"/>
        </w:rPr>
        <w:t>標</w:t>
      </w:r>
      <w:r>
        <w:rPr>
          <w:rFonts w:hint="eastAsia"/>
          <w:spacing w:val="-180"/>
          <w:position w:val="22"/>
        </w:rPr>
        <w:t>、</w:t>
      </w:r>
      <w:r>
        <w:rPr>
          <w:rFonts w:hint="eastAsia"/>
        </w:rPr>
        <w:t>秋</w:t>
      </w:r>
      <w:r w:rsidRPr="00A146BF">
        <w:rPr>
          <w:rFonts w:hint="eastAsia"/>
          <w:spacing w:val="-180"/>
        </w:rPr>
        <w:t>舫</w:t>
      </w:r>
      <w:r>
        <w:rPr>
          <w:rFonts w:hint="eastAsia"/>
          <w:spacing w:val="-180"/>
          <w:position w:val="22"/>
        </w:rPr>
        <w:t>、</w:t>
      </w:r>
      <w:r>
        <w:rPr>
          <w:rFonts w:hint="eastAsia"/>
        </w:rPr>
        <w:t>麓</w:t>
      </w:r>
      <w:r w:rsidRPr="00A146BF">
        <w:rPr>
          <w:rFonts w:hint="eastAsia"/>
          <w:spacing w:val="-180"/>
        </w:rPr>
        <w:t>雲</w:t>
      </w:r>
      <w:r>
        <w:rPr>
          <w:rFonts w:hint="eastAsia"/>
          <w:spacing w:val="-180"/>
          <w:position w:val="22"/>
        </w:rPr>
        <w:t>、</w:t>
      </w:r>
      <w:r>
        <w:rPr>
          <w:rFonts w:hint="eastAsia"/>
        </w:rPr>
        <w:t>福</w:t>
      </w:r>
      <w:r w:rsidRPr="00A146BF">
        <w:rPr>
          <w:rFonts w:hint="eastAsia"/>
          <w:spacing w:val="-180"/>
        </w:rPr>
        <w:t>坦</w:t>
      </w:r>
      <w:r>
        <w:rPr>
          <w:rFonts w:hint="eastAsia"/>
          <w:spacing w:val="-180"/>
          <w:position w:val="22"/>
        </w:rPr>
        <w:t>、</w:t>
      </w:r>
      <w:r>
        <w:rPr>
          <w:rFonts w:hint="eastAsia"/>
        </w:rPr>
        <w:t>慈</w:t>
      </w:r>
      <w:r w:rsidRPr="00A146BF">
        <w:rPr>
          <w:rFonts w:hint="eastAsia"/>
          <w:spacing w:val="-180"/>
        </w:rPr>
        <w:t>修</w:t>
      </w:r>
      <w:r>
        <w:rPr>
          <w:rFonts w:hint="eastAsia"/>
          <w:spacing w:val="-180"/>
          <w:position w:val="22"/>
        </w:rPr>
        <w:t>、</w:t>
      </w:r>
      <w:r>
        <w:rPr>
          <w:rFonts w:hint="eastAsia"/>
        </w:rPr>
        <w:t>靜</w:t>
      </w:r>
      <w:r w:rsidRPr="00A146BF">
        <w:rPr>
          <w:rFonts w:hint="eastAsia"/>
          <w:spacing w:val="-180"/>
        </w:rPr>
        <w:t>存</w:t>
      </w:r>
      <w:r>
        <w:rPr>
          <w:rFonts w:hint="eastAsia"/>
          <w:spacing w:val="-180"/>
          <w:position w:val="22"/>
        </w:rPr>
        <w:t>、</w:t>
      </w:r>
      <w:r>
        <w:rPr>
          <w:rFonts w:hint="eastAsia"/>
        </w:rPr>
        <w:t>潔</w:t>
      </w:r>
      <w:r w:rsidRPr="00A146BF">
        <w:rPr>
          <w:rFonts w:hint="eastAsia"/>
          <w:spacing w:val="-180"/>
        </w:rPr>
        <w:t>慈</w:t>
      </w:r>
      <w:r>
        <w:rPr>
          <w:rFonts w:hint="eastAsia"/>
          <w:spacing w:val="-180"/>
          <w:position w:val="22"/>
        </w:rPr>
        <w:t>、</w:t>
      </w:r>
      <w:r>
        <w:rPr>
          <w:rFonts w:hint="eastAsia"/>
        </w:rPr>
        <w:t>書</w:t>
      </w:r>
      <w:r w:rsidRPr="00A146BF">
        <w:rPr>
          <w:rFonts w:hint="eastAsia"/>
          <w:spacing w:val="-180"/>
        </w:rPr>
        <w:t>源</w:t>
      </w:r>
      <w:r>
        <w:rPr>
          <w:rFonts w:hint="eastAsia"/>
          <w:spacing w:val="-180"/>
          <w:position w:val="22"/>
        </w:rPr>
        <w:t>、</w:t>
      </w:r>
      <w:r>
        <w:rPr>
          <w:rFonts w:hint="eastAsia"/>
        </w:rPr>
        <w:t>善</w:t>
      </w:r>
      <w:r w:rsidRPr="00A146BF">
        <w:rPr>
          <w:rFonts w:hint="eastAsia"/>
          <w:spacing w:val="-180"/>
        </w:rPr>
        <w:t>源</w:t>
      </w:r>
      <w:r>
        <w:rPr>
          <w:rFonts w:hint="eastAsia"/>
          <w:spacing w:val="-180"/>
          <w:position w:val="22"/>
        </w:rPr>
        <w:t>、</w:t>
      </w:r>
      <w:r>
        <w:rPr>
          <w:rFonts w:hint="eastAsia"/>
        </w:rPr>
        <w:t>真</w:t>
      </w:r>
      <w:r w:rsidRPr="00A146BF">
        <w:rPr>
          <w:rFonts w:hint="eastAsia"/>
          <w:spacing w:val="-180"/>
        </w:rPr>
        <w:t>初</w:t>
      </w:r>
      <w:r>
        <w:rPr>
          <w:rFonts w:hint="eastAsia"/>
          <w:spacing w:val="-180"/>
          <w:position w:val="22"/>
        </w:rPr>
        <w:t>、</w:t>
      </w:r>
      <w:r>
        <w:rPr>
          <w:rFonts w:hint="eastAsia"/>
        </w:rPr>
        <w:t>默</w:t>
      </w:r>
      <w:r w:rsidRPr="00A146BF">
        <w:rPr>
          <w:rFonts w:hint="eastAsia"/>
          <w:spacing w:val="-180"/>
        </w:rPr>
        <w:t>淵</w:t>
      </w:r>
      <w:r>
        <w:rPr>
          <w:rFonts w:hint="eastAsia"/>
          <w:spacing w:val="-180"/>
          <w:position w:val="22"/>
        </w:rPr>
        <w:t>、</w:t>
      </w:r>
      <w:r>
        <w:rPr>
          <w:rFonts w:hint="eastAsia"/>
        </w:rPr>
        <w:t>無</w:t>
      </w:r>
      <w:r w:rsidRPr="00A146BF">
        <w:rPr>
          <w:rFonts w:hint="eastAsia"/>
          <w:spacing w:val="-180"/>
        </w:rPr>
        <w:t>華</w:t>
      </w:r>
      <w:r>
        <w:rPr>
          <w:rFonts w:hint="eastAsia"/>
          <w:spacing w:val="-180"/>
          <w:position w:val="22"/>
        </w:rPr>
        <w:t>、</w:t>
      </w:r>
      <w:r>
        <w:rPr>
          <w:rFonts w:hint="eastAsia"/>
        </w:rPr>
        <w:t>際</w:t>
      </w:r>
      <w:r w:rsidRPr="00A146BF">
        <w:rPr>
          <w:rFonts w:hint="eastAsia"/>
          <w:spacing w:val="-180"/>
        </w:rPr>
        <w:t>光</w:t>
      </w:r>
      <w:r>
        <w:rPr>
          <w:rFonts w:hint="eastAsia"/>
          <w:spacing w:val="-180"/>
          <w:position w:val="22"/>
        </w:rPr>
        <w:t>、</w:t>
      </w:r>
      <w:r>
        <w:rPr>
          <w:rFonts w:hint="eastAsia"/>
        </w:rPr>
        <w:t>春</w:t>
      </w:r>
      <w:r w:rsidRPr="00A146BF">
        <w:rPr>
          <w:rFonts w:hint="eastAsia"/>
          <w:spacing w:val="-180"/>
        </w:rPr>
        <w:t>谿</w:t>
      </w:r>
      <w:r>
        <w:rPr>
          <w:rFonts w:hint="eastAsia"/>
          <w:spacing w:val="-180"/>
          <w:position w:val="22"/>
        </w:rPr>
        <w:t>、</w:t>
      </w:r>
      <w:r>
        <w:rPr>
          <w:rFonts w:hint="eastAsia"/>
        </w:rPr>
        <w:t>無</w:t>
      </w:r>
      <w:r w:rsidRPr="00A146BF">
        <w:rPr>
          <w:rFonts w:hint="eastAsia"/>
          <w:spacing w:val="-180"/>
        </w:rPr>
        <w:t>凡</w:t>
      </w:r>
      <w:r>
        <w:rPr>
          <w:rFonts w:hint="eastAsia"/>
          <w:spacing w:val="-180"/>
          <w:position w:val="22"/>
        </w:rPr>
        <w:t>、</w:t>
      </w:r>
      <w:r>
        <w:rPr>
          <w:rFonts w:hint="eastAsia"/>
        </w:rPr>
        <w:t>等謹</w:t>
      </w:r>
      <w:r w:rsidRPr="00A146BF">
        <w:rPr>
          <w:rFonts w:hint="eastAsia"/>
          <w:spacing w:val="-180"/>
        </w:rPr>
        <w:t>疏</w:t>
      </w:r>
      <w:r w:rsidRPr="00A146BF">
        <w:rPr>
          <w:rFonts w:hint="eastAsia"/>
          <w:spacing w:val="-180"/>
          <w:position w:val="22"/>
        </w:rPr>
        <w:t>。</w:t>
      </w:r>
    </w:p>
    <w:p w:rsidR="00BB1D43" w:rsidRPr="00C04D3A" w:rsidRDefault="00BB1D43" w:rsidP="004535BC">
      <w:pPr>
        <w:pStyle w:val="a9"/>
        <w:rPr>
          <w:sz w:val="48"/>
          <w:szCs w:val="48"/>
        </w:rPr>
      </w:pPr>
      <w:r w:rsidRPr="00C04D3A">
        <w:rPr>
          <w:rFonts w:hint="eastAsia"/>
          <w:sz w:val="48"/>
          <w:szCs w:val="48"/>
        </w:rPr>
        <w:t>創院傳經史略前編終</w:t>
      </w:r>
      <w:r w:rsidR="00722409" w:rsidRPr="00203877">
        <w:rPr>
          <w:rFonts w:ascii="MS Gothic" w:eastAsia="MS Gothic" w:hAnsi="MS Gothic" w:cs="MS Gothic" w:hint="eastAsia"/>
          <w:position w:val="18"/>
        </w:rPr>
        <w:t> </w:t>
      </w:r>
    </w:p>
    <w:p w:rsidR="0042419E" w:rsidRDefault="0042419E" w:rsidP="004535BC">
      <w:pPr>
        <w:pStyle w:val="a9"/>
        <w:sectPr w:rsidR="0042419E" w:rsidSect="00A734DA">
          <w:headerReference w:type="even" r:id="rId37"/>
          <w:headerReference w:type="default" r:id="rId38"/>
          <w:footerReference w:type="even" r:id="rId39"/>
          <w:footerReference w:type="default" r:id="rId40"/>
          <w:type w:val="oddPage"/>
          <w:pgSz w:w="11909" w:h="16834" w:code="9"/>
          <w:pgMar w:top="4104" w:right="864" w:bottom="1080" w:left="864" w:header="864" w:footer="720" w:gutter="389"/>
          <w:pgBorders>
            <w:top w:val="thinThickMediumGap" w:sz="36" w:space="2" w:color="auto"/>
            <w:left w:val="thinThickMediumGap" w:sz="36" w:space="2" w:color="auto"/>
            <w:bottom w:val="thickThinMediumGap" w:sz="36" w:space="2" w:color="auto"/>
            <w:right w:val="thickThinMediumGap" w:sz="36" w:space="2" w:color="auto"/>
          </w:pgBorders>
          <w:pgNumType w:fmt="taiwaneseCountingThousand" w:start="1"/>
          <w:cols w:space="720"/>
          <w:textDirection w:val="tbRl"/>
          <w:docGrid w:type="lines" w:linePitch="816"/>
        </w:sectPr>
      </w:pPr>
    </w:p>
    <w:p w:rsidR="0015255C" w:rsidRDefault="0015255C" w:rsidP="004535BC">
      <w:pPr>
        <w:pStyle w:val="a9"/>
      </w:pPr>
    </w:p>
    <w:p w:rsidR="0015255C" w:rsidRDefault="0015255C" w:rsidP="0015255C">
      <w:pPr>
        <w:rPr>
          <w:rFonts w:ascii="標楷體" w:eastAsia="標楷體" w:hAnsi="標楷體" w:cs="Times New Roman"/>
          <w:kern w:val="52"/>
          <w:sz w:val="36"/>
          <w:szCs w:val="44"/>
        </w:rPr>
      </w:pPr>
      <w:r>
        <w:rPr>
          <w:noProof/>
        </w:rPr>
        <w:drawing>
          <wp:anchor distT="0" distB="0" distL="114300" distR="114300" simplePos="0" relativeHeight="251692032" behindDoc="1" locked="0" layoutInCell="1" allowOverlap="1" wp14:anchorId="4B4C1B01" wp14:editId="41B4CCF4">
            <wp:simplePos x="0" y="0"/>
            <wp:positionH relativeFrom="column">
              <wp:posOffset>-4943475</wp:posOffset>
            </wp:positionH>
            <wp:positionV relativeFrom="paragraph">
              <wp:posOffset>784860</wp:posOffset>
            </wp:positionV>
            <wp:extent cx="4878070" cy="4039870"/>
            <wp:effectExtent l="0" t="0" r="0"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70" cy="4039870"/>
                    </a:xfrm>
                    <a:prstGeom prst="rect">
                      <a:avLst/>
                    </a:prstGeom>
                  </pic:spPr>
                </pic:pic>
              </a:graphicData>
            </a:graphic>
            <wp14:sizeRelH relativeFrom="page">
              <wp14:pctWidth>0</wp14:pctWidth>
            </wp14:sizeRelH>
            <wp14:sizeRelV relativeFrom="page">
              <wp14:pctHeight>0</wp14:pctHeight>
            </wp14:sizeRelV>
          </wp:anchor>
        </w:drawing>
      </w:r>
      <w:r>
        <w:br w:type="page"/>
      </w:r>
    </w:p>
    <w:p w:rsidR="0015255C" w:rsidRDefault="0015255C" w:rsidP="004535BC">
      <w:pPr>
        <w:pStyle w:val="a9"/>
      </w:pPr>
      <w:bookmarkStart w:id="6" w:name="_GoBack"/>
      <w:bookmarkEnd w:id="6"/>
    </w:p>
    <w:p w:rsidR="0015255C" w:rsidRDefault="0015255C" w:rsidP="0015255C">
      <w:pPr>
        <w:rPr>
          <w:rFonts w:ascii="標楷體" w:eastAsia="標楷體" w:hAnsi="標楷體" w:cs="Times New Roman"/>
          <w:kern w:val="52"/>
          <w:sz w:val="36"/>
          <w:szCs w:val="44"/>
        </w:rPr>
      </w:pPr>
      <w:r>
        <w:rPr>
          <w:noProof/>
        </w:rPr>
        <w:drawing>
          <wp:anchor distT="0" distB="0" distL="114300" distR="114300" simplePos="0" relativeHeight="251693056" behindDoc="1" locked="0" layoutInCell="1" allowOverlap="1" wp14:anchorId="24A34767" wp14:editId="26F70A85">
            <wp:simplePos x="0" y="0"/>
            <wp:positionH relativeFrom="column">
              <wp:posOffset>-4952365</wp:posOffset>
            </wp:positionH>
            <wp:positionV relativeFrom="paragraph">
              <wp:posOffset>318135</wp:posOffset>
            </wp:positionV>
            <wp:extent cx="4732020" cy="6949440"/>
            <wp:effectExtent l="0" t="0" r="0" b="381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2020" cy="6949440"/>
                    </a:xfrm>
                    <a:prstGeom prst="rect">
                      <a:avLst/>
                    </a:prstGeom>
                  </pic:spPr>
                </pic:pic>
              </a:graphicData>
            </a:graphic>
            <wp14:sizeRelH relativeFrom="page">
              <wp14:pctWidth>0</wp14:pctWidth>
            </wp14:sizeRelH>
            <wp14:sizeRelV relativeFrom="page">
              <wp14:pctHeight>0</wp14:pctHeight>
            </wp14:sizeRelV>
          </wp:anchor>
        </w:drawing>
      </w:r>
      <w:r>
        <w:br w:type="page"/>
      </w:r>
    </w:p>
    <w:p w:rsidR="00BB1D43" w:rsidRDefault="00BB1D43" w:rsidP="004535BC">
      <w:pPr>
        <w:pStyle w:val="a9"/>
      </w:pPr>
      <w:r>
        <w:rPr>
          <w:rFonts w:hint="eastAsia"/>
        </w:rPr>
        <w:lastRenderedPageBreak/>
        <w:t>濱壇略序</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吾院庚申傳</w:t>
      </w:r>
      <w:r w:rsidRPr="005C410E">
        <w:rPr>
          <w:rFonts w:hint="eastAsia"/>
          <w:spacing w:val="-180"/>
        </w:rPr>
        <w:t>經</w:t>
      </w:r>
      <w:r w:rsidRPr="005C410E">
        <w:rPr>
          <w:rFonts w:hint="eastAsia"/>
          <w:spacing w:val="-180"/>
          <w:position w:val="22"/>
        </w:rPr>
        <w:t>。</w:t>
      </w:r>
      <w:r>
        <w:rPr>
          <w:rFonts w:hint="eastAsia"/>
        </w:rPr>
        <w:t>為千古之曠</w:t>
      </w:r>
      <w:r w:rsidRPr="005C410E">
        <w:rPr>
          <w:rFonts w:hint="eastAsia"/>
          <w:spacing w:val="-180"/>
        </w:rPr>
        <w:t>典</w:t>
      </w:r>
      <w:r w:rsidRPr="005C410E">
        <w:rPr>
          <w:rFonts w:hint="eastAsia"/>
          <w:spacing w:val="-180"/>
          <w:position w:val="22"/>
        </w:rPr>
        <w:t>。</w:t>
      </w:r>
      <w:r>
        <w:rPr>
          <w:rFonts w:hint="eastAsia"/>
        </w:rPr>
        <w:t>揭示苞符之祕</w:t>
      </w:r>
      <w:r w:rsidRPr="005C410E">
        <w:rPr>
          <w:rFonts w:hint="eastAsia"/>
          <w:spacing w:val="-180"/>
        </w:rPr>
        <w:t>蘊</w:t>
      </w:r>
      <w:r w:rsidRPr="005C410E">
        <w:rPr>
          <w:rFonts w:hint="eastAsia"/>
          <w:spacing w:val="-180"/>
          <w:position w:val="22"/>
        </w:rPr>
        <w:t>。</w:t>
      </w:r>
      <w:r>
        <w:rPr>
          <w:rFonts w:hint="eastAsia"/>
        </w:rPr>
        <w:t>肇開道慈之宏</w:t>
      </w:r>
      <w:r w:rsidRPr="005C410E">
        <w:rPr>
          <w:rFonts w:hint="eastAsia"/>
          <w:spacing w:val="-180"/>
        </w:rPr>
        <w:t>基</w:t>
      </w:r>
      <w:r w:rsidRPr="005C410E">
        <w:rPr>
          <w:rFonts w:hint="eastAsia"/>
          <w:spacing w:val="-180"/>
          <w:position w:val="22"/>
        </w:rPr>
        <w:t>。</w:t>
      </w:r>
      <w:r>
        <w:rPr>
          <w:rFonts w:hint="eastAsia"/>
        </w:rPr>
        <w:t>此世界母院之所以設於濟</w:t>
      </w:r>
      <w:r w:rsidRPr="005C410E">
        <w:rPr>
          <w:rFonts w:hint="eastAsia"/>
          <w:spacing w:val="-180"/>
        </w:rPr>
        <w:t>也</w:t>
      </w:r>
      <w:r w:rsidRPr="005C410E">
        <w:rPr>
          <w:rFonts w:hint="eastAsia"/>
          <w:spacing w:val="-180"/>
          <w:position w:val="22"/>
        </w:rPr>
        <w:t>。</w:t>
      </w:r>
      <w:r>
        <w:rPr>
          <w:rFonts w:hint="eastAsia"/>
        </w:rPr>
        <w:t>然傳經設</w:t>
      </w:r>
      <w:r w:rsidRPr="005C410E">
        <w:rPr>
          <w:rFonts w:hint="eastAsia"/>
          <w:spacing w:val="-180"/>
        </w:rPr>
        <w:t>院</w:t>
      </w:r>
      <w:r w:rsidRPr="005C410E">
        <w:rPr>
          <w:rFonts w:hint="eastAsia"/>
          <w:spacing w:val="-180"/>
          <w:position w:val="22"/>
        </w:rPr>
        <w:t>。</w:t>
      </w:r>
      <w:r>
        <w:rPr>
          <w:rFonts w:hint="eastAsia"/>
        </w:rPr>
        <w:t>雖發祥於濟</w:t>
      </w:r>
      <w:r w:rsidRPr="005C410E">
        <w:rPr>
          <w:rFonts w:hint="eastAsia"/>
          <w:spacing w:val="-180"/>
        </w:rPr>
        <w:t>南</w:t>
      </w:r>
      <w:r w:rsidRPr="005C410E">
        <w:rPr>
          <w:rFonts w:hint="eastAsia"/>
          <w:spacing w:val="-180"/>
          <w:position w:val="22"/>
        </w:rPr>
        <w:t>。</w:t>
      </w:r>
      <w:r>
        <w:rPr>
          <w:rFonts w:hint="eastAsia"/>
        </w:rPr>
        <w:t>而氤氳化</w:t>
      </w:r>
      <w:r w:rsidRPr="005C410E">
        <w:rPr>
          <w:rFonts w:hint="eastAsia"/>
          <w:spacing w:val="-180"/>
        </w:rPr>
        <w:t>機</w:t>
      </w:r>
      <w:r w:rsidRPr="005C410E">
        <w:rPr>
          <w:rFonts w:hint="eastAsia"/>
          <w:spacing w:val="-180"/>
          <w:position w:val="22"/>
        </w:rPr>
        <w:t>。</w:t>
      </w:r>
      <w:r>
        <w:rPr>
          <w:rFonts w:hint="eastAsia"/>
        </w:rPr>
        <w:t>又預兆於濱</w:t>
      </w:r>
      <w:r w:rsidRPr="005C410E">
        <w:rPr>
          <w:rFonts w:hint="eastAsia"/>
          <w:spacing w:val="-180"/>
        </w:rPr>
        <w:t>縣</w:t>
      </w:r>
      <w:r w:rsidRPr="005C410E">
        <w:rPr>
          <w:rFonts w:hint="eastAsia"/>
          <w:spacing w:val="-180"/>
          <w:position w:val="22"/>
        </w:rPr>
        <w:t>。</w:t>
      </w:r>
      <w:r>
        <w:rPr>
          <w:rFonts w:hint="eastAsia"/>
        </w:rPr>
        <w:t>回憶民國五年丙</w:t>
      </w:r>
      <w:r w:rsidRPr="005C410E">
        <w:rPr>
          <w:rFonts w:hint="eastAsia"/>
          <w:spacing w:val="-180"/>
        </w:rPr>
        <w:t>辰</w:t>
      </w:r>
      <w:r w:rsidRPr="005C410E">
        <w:rPr>
          <w:rFonts w:hint="eastAsia"/>
          <w:spacing w:val="-180"/>
          <w:position w:val="22"/>
        </w:rPr>
        <w:t>。</w:t>
      </w:r>
      <w:r>
        <w:rPr>
          <w:rFonts w:hint="eastAsia"/>
        </w:rPr>
        <w:t>吳君福</w:t>
      </w:r>
      <w:r w:rsidRPr="007C5D82">
        <w:rPr>
          <w:rFonts w:hint="eastAsia"/>
          <w:spacing w:val="60"/>
        </w:rPr>
        <w:t>永</w:t>
      </w:r>
      <w:r w:rsidRPr="007C5D82">
        <w:rPr>
          <w:rFonts w:hint="eastAsia"/>
          <w:position w:val="4"/>
          <w:sz w:val="48"/>
          <w:eastAsianLayout w:id="1718839040" w:combine="1"/>
        </w:rPr>
        <w:t>名福淼字幼琴濱壇賜名</w:t>
      </w:r>
      <w:r>
        <w:rPr>
          <w:rFonts w:hint="eastAsia"/>
        </w:rPr>
        <w:t>攝濱縣</w:t>
      </w:r>
      <w:r w:rsidRPr="005C410E">
        <w:rPr>
          <w:rFonts w:hint="eastAsia"/>
          <w:spacing w:val="-180"/>
        </w:rPr>
        <w:t>篆</w:t>
      </w:r>
      <w:r w:rsidRPr="005C410E">
        <w:rPr>
          <w:rFonts w:hint="eastAsia"/>
          <w:spacing w:val="-180"/>
          <w:position w:val="22"/>
        </w:rPr>
        <w:t>。</w:t>
      </w:r>
      <w:r>
        <w:rPr>
          <w:rFonts w:hint="eastAsia"/>
        </w:rPr>
        <w:t>劉君福</w:t>
      </w:r>
      <w:r w:rsidRPr="007C5D82">
        <w:rPr>
          <w:rFonts w:hint="eastAsia"/>
          <w:spacing w:val="60"/>
        </w:rPr>
        <w:t>緣</w:t>
      </w:r>
      <w:r w:rsidRPr="007C5D82">
        <w:rPr>
          <w:rFonts w:hint="eastAsia"/>
          <w:position w:val="4"/>
          <w:sz w:val="48"/>
          <w:eastAsianLayout w:id="1718839040" w:combine="1"/>
        </w:rPr>
        <w:t>名紹基字棉蓀濱壇賜名</w:t>
      </w:r>
      <w:r>
        <w:rPr>
          <w:rFonts w:hint="eastAsia"/>
        </w:rPr>
        <w:t>之營</w:t>
      </w:r>
      <w:r w:rsidRPr="005C410E">
        <w:rPr>
          <w:rFonts w:hint="eastAsia"/>
          <w:spacing w:val="-180"/>
        </w:rPr>
        <w:t>部</w:t>
      </w:r>
      <w:r w:rsidRPr="005C410E">
        <w:rPr>
          <w:rFonts w:hint="eastAsia"/>
          <w:spacing w:val="-180"/>
          <w:position w:val="22"/>
        </w:rPr>
        <w:t>。</w:t>
      </w:r>
      <w:r>
        <w:rPr>
          <w:rFonts w:hint="eastAsia"/>
        </w:rPr>
        <w:t>亦駐防於</w:t>
      </w:r>
      <w:r w:rsidRPr="005C410E">
        <w:rPr>
          <w:rFonts w:hint="eastAsia"/>
          <w:spacing w:val="-180"/>
        </w:rPr>
        <w:t>此</w:t>
      </w:r>
      <w:r w:rsidRPr="005C410E">
        <w:rPr>
          <w:rFonts w:hint="eastAsia"/>
          <w:spacing w:val="-180"/>
          <w:position w:val="22"/>
        </w:rPr>
        <w:t>。</w:t>
      </w:r>
      <w:r>
        <w:rPr>
          <w:rFonts w:hint="eastAsia"/>
        </w:rPr>
        <w:t>二君朝夕過</w:t>
      </w:r>
      <w:r w:rsidRPr="005C410E">
        <w:rPr>
          <w:rFonts w:hint="eastAsia"/>
          <w:spacing w:val="-180"/>
        </w:rPr>
        <w:t>從</w:t>
      </w:r>
      <w:r w:rsidRPr="005C410E">
        <w:rPr>
          <w:rFonts w:hint="eastAsia"/>
          <w:spacing w:val="-180"/>
          <w:position w:val="22"/>
        </w:rPr>
        <w:t>。</w:t>
      </w:r>
      <w:r>
        <w:rPr>
          <w:rFonts w:hint="eastAsia"/>
        </w:rPr>
        <w:t>為文字</w:t>
      </w:r>
      <w:r w:rsidRPr="005C410E">
        <w:rPr>
          <w:rFonts w:hint="eastAsia"/>
          <w:spacing w:val="-180"/>
        </w:rPr>
        <w:t>交</w:t>
      </w:r>
      <w:r w:rsidRPr="005C410E">
        <w:rPr>
          <w:rFonts w:hint="eastAsia"/>
          <w:spacing w:val="-180"/>
          <w:position w:val="22"/>
        </w:rPr>
        <w:t>。</w:t>
      </w:r>
      <w:r>
        <w:rPr>
          <w:rFonts w:hint="eastAsia"/>
        </w:rPr>
        <w:t>福永前任齊河</w:t>
      </w:r>
      <w:r w:rsidRPr="005C410E">
        <w:rPr>
          <w:rFonts w:hint="eastAsia"/>
          <w:spacing w:val="-180"/>
        </w:rPr>
        <w:t>時</w:t>
      </w:r>
      <w:r w:rsidRPr="005C410E">
        <w:rPr>
          <w:rFonts w:hint="eastAsia"/>
          <w:spacing w:val="-180"/>
          <w:position w:val="22"/>
        </w:rPr>
        <w:t>。</w:t>
      </w:r>
      <w:r>
        <w:rPr>
          <w:rFonts w:hint="eastAsia"/>
        </w:rPr>
        <w:t>有仙緣之</w:t>
      </w:r>
      <w:r w:rsidRPr="005C410E">
        <w:rPr>
          <w:rFonts w:hint="eastAsia"/>
          <w:spacing w:val="-180"/>
        </w:rPr>
        <w:t>結</w:t>
      </w:r>
      <w:r w:rsidRPr="005C410E">
        <w:rPr>
          <w:rFonts w:hint="eastAsia"/>
          <w:spacing w:val="-180"/>
          <w:position w:val="22"/>
        </w:rPr>
        <w:t>。</w:t>
      </w:r>
      <w:r>
        <w:rPr>
          <w:rFonts w:hint="eastAsia"/>
        </w:rPr>
        <w:t>齊河邑紳請</w:t>
      </w:r>
      <w:r w:rsidRPr="005C410E">
        <w:rPr>
          <w:rFonts w:hint="eastAsia"/>
          <w:spacing w:val="-180"/>
        </w:rPr>
        <w:t>乩</w:t>
      </w:r>
      <w:r w:rsidRPr="005C410E">
        <w:rPr>
          <w:rFonts w:hint="eastAsia"/>
          <w:spacing w:val="-180"/>
          <w:position w:val="22"/>
        </w:rPr>
        <w:t>。</w:t>
      </w:r>
      <w:r>
        <w:rPr>
          <w:rFonts w:hint="eastAsia"/>
        </w:rPr>
        <w:t>所請</w:t>
      </w:r>
      <w:r w:rsidRPr="005C410E">
        <w:rPr>
          <w:rFonts w:hint="eastAsia"/>
          <w:spacing w:val="-180"/>
        </w:rPr>
        <w:t>仙</w:t>
      </w:r>
      <w:r w:rsidRPr="005C410E">
        <w:rPr>
          <w:rFonts w:hint="eastAsia"/>
          <w:spacing w:val="-180"/>
          <w:position w:val="22"/>
        </w:rPr>
        <w:t>。</w:t>
      </w:r>
      <w:r>
        <w:rPr>
          <w:rFonts w:hint="eastAsia"/>
        </w:rPr>
        <w:t>為王仙維</w:t>
      </w:r>
      <w:r w:rsidRPr="005C410E">
        <w:rPr>
          <w:rFonts w:hint="eastAsia"/>
          <w:spacing w:val="-180"/>
        </w:rPr>
        <w:t>遇</w:t>
      </w:r>
      <w:r w:rsidRPr="005C410E">
        <w:rPr>
          <w:rFonts w:hint="eastAsia"/>
          <w:spacing w:val="-180"/>
          <w:position w:val="22"/>
        </w:rPr>
        <w:t>。</w:t>
      </w:r>
      <w:r>
        <w:rPr>
          <w:rFonts w:hint="eastAsia"/>
        </w:rPr>
        <w:t>比至濱</w:t>
      </w:r>
      <w:r w:rsidRPr="005C410E">
        <w:rPr>
          <w:rFonts w:hint="eastAsia"/>
          <w:spacing w:val="-180"/>
        </w:rPr>
        <w:t>縣</w:t>
      </w:r>
      <w:r w:rsidRPr="005C410E">
        <w:rPr>
          <w:rFonts w:hint="eastAsia"/>
          <w:spacing w:val="-180"/>
          <w:position w:val="22"/>
        </w:rPr>
        <w:t>。</w:t>
      </w:r>
      <w:r>
        <w:rPr>
          <w:rFonts w:hint="eastAsia"/>
        </w:rPr>
        <w:t>向往甚</w:t>
      </w:r>
      <w:r w:rsidRPr="005C410E">
        <w:rPr>
          <w:rFonts w:hint="eastAsia"/>
          <w:spacing w:val="-180"/>
        </w:rPr>
        <w:t>殷</w:t>
      </w:r>
      <w:r w:rsidRPr="005C410E">
        <w:rPr>
          <w:rFonts w:hint="eastAsia"/>
          <w:spacing w:val="-180"/>
          <w:position w:val="22"/>
        </w:rPr>
        <w:t>。</w:t>
      </w:r>
      <w:r>
        <w:rPr>
          <w:rFonts w:hint="eastAsia"/>
        </w:rPr>
        <w:t>乃與幕賓洪君解</w:t>
      </w:r>
      <w:r w:rsidRPr="005C410E">
        <w:rPr>
          <w:rFonts w:hint="eastAsia"/>
          <w:spacing w:val="-180"/>
        </w:rPr>
        <w:t>空</w:t>
      </w:r>
      <w:r w:rsidRPr="007C5D82">
        <w:rPr>
          <w:rFonts w:hint="eastAsia"/>
          <w:spacing w:val="-60"/>
          <w:position w:val="22"/>
        </w:rPr>
        <w:t>。</w:t>
      </w:r>
      <w:r w:rsidRPr="007C5D82">
        <w:rPr>
          <w:rFonts w:hint="eastAsia"/>
          <w:spacing w:val="20"/>
          <w:position w:val="4"/>
          <w:sz w:val="48"/>
          <w:eastAsianLayout w:id="1718839040" w:combine="1"/>
        </w:rPr>
        <w:t>名士陶字亦巢濱縣賜名</w:t>
      </w:r>
      <w:r>
        <w:rPr>
          <w:rFonts w:hint="eastAsia"/>
        </w:rPr>
        <w:t>潛心習</w:t>
      </w:r>
      <w:r w:rsidRPr="005C410E">
        <w:rPr>
          <w:rFonts w:hint="eastAsia"/>
          <w:spacing w:val="-180"/>
        </w:rPr>
        <w:t>乩</w:t>
      </w:r>
      <w:r w:rsidRPr="005C410E">
        <w:rPr>
          <w:rFonts w:hint="eastAsia"/>
          <w:spacing w:val="-180"/>
          <w:position w:val="22"/>
        </w:rPr>
        <w:t>。</w:t>
      </w:r>
      <w:r>
        <w:rPr>
          <w:rFonts w:hint="eastAsia"/>
        </w:rPr>
        <w:t>數月之</w:t>
      </w:r>
      <w:r w:rsidRPr="005C410E">
        <w:rPr>
          <w:rFonts w:hint="eastAsia"/>
          <w:spacing w:val="-180"/>
        </w:rPr>
        <w:t>後</w:t>
      </w:r>
      <w:r w:rsidRPr="005C410E">
        <w:rPr>
          <w:rFonts w:hint="eastAsia"/>
          <w:spacing w:val="-180"/>
          <w:position w:val="22"/>
        </w:rPr>
        <w:t>。</w:t>
      </w:r>
      <w:r>
        <w:rPr>
          <w:rFonts w:hint="eastAsia"/>
        </w:rPr>
        <w:t>文靈漸</w:t>
      </w:r>
      <w:r w:rsidRPr="005C410E">
        <w:rPr>
          <w:rFonts w:hint="eastAsia"/>
          <w:spacing w:val="-180"/>
        </w:rPr>
        <w:t>暢</w:t>
      </w:r>
      <w:r w:rsidRPr="005C410E">
        <w:rPr>
          <w:rFonts w:hint="eastAsia"/>
          <w:spacing w:val="-180"/>
          <w:position w:val="22"/>
        </w:rPr>
        <w:t>。</w:t>
      </w:r>
      <w:r>
        <w:rPr>
          <w:rFonts w:hint="eastAsia"/>
        </w:rPr>
        <w:t>福緣贊其</w:t>
      </w:r>
      <w:r w:rsidRPr="005C410E">
        <w:rPr>
          <w:rFonts w:hint="eastAsia"/>
          <w:spacing w:val="-180"/>
        </w:rPr>
        <w:t>事</w:t>
      </w:r>
      <w:r w:rsidRPr="005C410E">
        <w:rPr>
          <w:rFonts w:hint="eastAsia"/>
          <w:spacing w:val="-180"/>
          <w:position w:val="22"/>
        </w:rPr>
        <w:t>。</w:t>
      </w:r>
      <w:r>
        <w:rPr>
          <w:rFonts w:hint="eastAsia"/>
        </w:rPr>
        <w:t>亦共侍盤</w:t>
      </w:r>
      <w:r w:rsidRPr="005C410E">
        <w:rPr>
          <w:rFonts w:hint="eastAsia"/>
          <w:spacing w:val="-180"/>
        </w:rPr>
        <w:t>筆</w:t>
      </w:r>
      <w:r w:rsidRPr="005C410E">
        <w:rPr>
          <w:rFonts w:hint="eastAsia"/>
          <w:spacing w:val="-180"/>
          <w:position w:val="22"/>
        </w:rPr>
        <w:t>。</w:t>
      </w:r>
      <w:r>
        <w:rPr>
          <w:rFonts w:hint="eastAsia"/>
        </w:rPr>
        <w:t>冬十一月二十五日庚</w:t>
      </w:r>
      <w:r w:rsidRPr="005C410E">
        <w:rPr>
          <w:rFonts w:hint="eastAsia"/>
          <w:spacing w:val="-180"/>
        </w:rPr>
        <w:t>辰</w:t>
      </w:r>
      <w:r w:rsidRPr="005C410E">
        <w:rPr>
          <w:rFonts w:hint="eastAsia"/>
          <w:spacing w:val="-180"/>
          <w:position w:val="22"/>
        </w:rPr>
        <w:t>。</w:t>
      </w:r>
      <w:r>
        <w:rPr>
          <w:rFonts w:hint="eastAsia"/>
        </w:rPr>
        <w:t>因縣著有大仙</w:t>
      </w:r>
      <w:r w:rsidRPr="005C410E">
        <w:rPr>
          <w:rFonts w:hint="eastAsia"/>
          <w:spacing w:val="-180"/>
        </w:rPr>
        <w:t>祠</w:t>
      </w:r>
      <w:r w:rsidRPr="005C410E">
        <w:rPr>
          <w:rFonts w:hint="eastAsia"/>
          <w:spacing w:val="-180"/>
          <w:position w:val="22"/>
        </w:rPr>
        <w:t>。</w:t>
      </w:r>
      <w:r>
        <w:rPr>
          <w:rFonts w:hint="eastAsia"/>
        </w:rPr>
        <w:t>頗著靈</w:t>
      </w:r>
      <w:r w:rsidRPr="005C410E">
        <w:rPr>
          <w:rFonts w:hint="eastAsia"/>
          <w:spacing w:val="-180"/>
        </w:rPr>
        <w:t>應</w:t>
      </w:r>
      <w:r w:rsidRPr="005C410E">
        <w:rPr>
          <w:rFonts w:hint="eastAsia"/>
          <w:spacing w:val="-180"/>
          <w:position w:val="22"/>
        </w:rPr>
        <w:t>。</w:t>
      </w:r>
      <w:r>
        <w:rPr>
          <w:rFonts w:hint="eastAsia"/>
        </w:rPr>
        <w:t>每月朔</w:t>
      </w:r>
      <w:r w:rsidRPr="005C410E">
        <w:rPr>
          <w:rFonts w:hint="eastAsia"/>
          <w:spacing w:val="-180"/>
        </w:rPr>
        <w:t>望</w:t>
      </w:r>
      <w:r w:rsidRPr="005C410E">
        <w:rPr>
          <w:rFonts w:hint="eastAsia"/>
          <w:spacing w:val="-180"/>
          <w:position w:val="22"/>
        </w:rPr>
        <w:t>。</w:t>
      </w:r>
      <w:r>
        <w:rPr>
          <w:rFonts w:hint="eastAsia"/>
        </w:rPr>
        <w:t>求籤還願</w:t>
      </w:r>
      <w:r w:rsidRPr="005C410E">
        <w:rPr>
          <w:rFonts w:hint="eastAsia"/>
          <w:spacing w:val="-180"/>
        </w:rPr>
        <w:t>者</w:t>
      </w:r>
      <w:r w:rsidRPr="005C410E">
        <w:rPr>
          <w:rFonts w:hint="eastAsia"/>
          <w:spacing w:val="-180"/>
          <w:position w:val="22"/>
        </w:rPr>
        <w:t>。</w:t>
      </w:r>
      <w:r>
        <w:rPr>
          <w:rFonts w:hint="eastAsia"/>
        </w:rPr>
        <w:t>絡繹不</w:t>
      </w:r>
      <w:r w:rsidRPr="005C410E">
        <w:rPr>
          <w:rFonts w:hint="eastAsia"/>
          <w:spacing w:val="-180"/>
        </w:rPr>
        <w:t>絕</w:t>
      </w:r>
      <w:r w:rsidRPr="005C410E">
        <w:rPr>
          <w:rFonts w:hint="eastAsia"/>
          <w:spacing w:val="-180"/>
          <w:position w:val="22"/>
        </w:rPr>
        <w:t>。</w:t>
      </w:r>
      <w:r>
        <w:rPr>
          <w:rFonts w:hint="eastAsia"/>
        </w:rPr>
        <w:t>遂表請本署大仙降</w:t>
      </w:r>
      <w:r w:rsidRPr="005C410E">
        <w:rPr>
          <w:rFonts w:hint="eastAsia"/>
          <w:spacing w:val="-180"/>
        </w:rPr>
        <w:t>臨</w:t>
      </w:r>
      <w:r w:rsidRPr="005C410E">
        <w:rPr>
          <w:rFonts w:hint="eastAsia"/>
          <w:spacing w:val="-180"/>
          <w:position w:val="22"/>
        </w:rPr>
        <w:t>。</w:t>
      </w:r>
      <w:r>
        <w:rPr>
          <w:rFonts w:hint="eastAsia"/>
        </w:rPr>
        <w:t>其法用黃表硃</w:t>
      </w:r>
      <w:r w:rsidRPr="005C410E">
        <w:rPr>
          <w:rFonts w:hint="eastAsia"/>
          <w:spacing w:val="-180"/>
        </w:rPr>
        <w:t>書</w:t>
      </w:r>
      <w:r w:rsidRPr="005C410E">
        <w:rPr>
          <w:rFonts w:hint="eastAsia"/>
          <w:spacing w:val="-180"/>
          <w:position w:val="22"/>
        </w:rPr>
        <w:t>。</w:t>
      </w:r>
      <w:r>
        <w:rPr>
          <w:rFonts w:hint="eastAsia"/>
        </w:rPr>
        <w:t>上書所請之</w:t>
      </w:r>
      <w:r w:rsidRPr="005C410E">
        <w:rPr>
          <w:rFonts w:hint="eastAsia"/>
          <w:spacing w:val="-180"/>
        </w:rPr>
        <w:t>仙</w:t>
      </w:r>
      <w:r w:rsidRPr="005C410E">
        <w:rPr>
          <w:rFonts w:hint="eastAsia"/>
          <w:spacing w:val="-180"/>
          <w:position w:val="22"/>
        </w:rPr>
        <w:t>。</w:t>
      </w:r>
      <w:r>
        <w:rPr>
          <w:rFonts w:hint="eastAsia"/>
        </w:rPr>
        <w:t>下書列壇弟子姓名及年月</w:t>
      </w:r>
      <w:r w:rsidRPr="005C410E">
        <w:rPr>
          <w:rFonts w:hint="eastAsia"/>
          <w:spacing w:val="-180"/>
        </w:rPr>
        <w:t>日</w:t>
      </w:r>
      <w:r w:rsidRPr="005C410E">
        <w:rPr>
          <w:rFonts w:hint="eastAsia"/>
          <w:spacing w:val="-180"/>
          <w:position w:val="22"/>
        </w:rPr>
        <w:t>。</w:t>
      </w:r>
      <w:r>
        <w:rPr>
          <w:rFonts w:hint="eastAsia"/>
        </w:rPr>
        <w:t>旁書一鶴</w:t>
      </w:r>
      <w:r w:rsidRPr="005C410E">
        <w:rPr>
          <w:rFonts w:hint="eastAsia"/>
          <w:spacing w:val="-180"/>
        </w:rPr>
        <w:t>字</w:t>
      </w:r>
      <w:r w:rsidRPr="005C410E">
        <w:rPr>
          <w:rFonts w:hint="eastAsia"/>
          <w:spacing w:val="-180"/>
          <w:position w:val="22"/>
        </w:rPr>
        <w:t>。</w:t>
      </w:r>
      <w:r>
        <w:rPr>
          <w:rFonts w:hint="eastAsia"/>
        </w:rPr>
        <w:t>由末筆向左圍繞作九</w:t>
      </w:r>
      <w:r w:rsidRPr="005C410E">
        <w:rPr>
          <w:rFonts w:hint="eastAsia"/>
          <w:spacing w:val="-180"/>
        </w:rPr>
        <w:t>圈</w:t>
      </w:r>
      <w:r w:rsidRPr="005C410E">
        <w:rPr>
          <w:rFonts w:hint="eastAsia"/>
          <w:spacing w:val="-180"/>
          <w:position w:val="22"/>
        </w:rPr>
        <w:t>。</w:t>
      </w:r>
      <w:r>
        <w:rPr>
          <w:rFonts w:hint="eastAsia"/>
        </w:rPr>
        <w:t>送神</w:t>
      </w:r>
      <w:r w:rsidRPr="005C410E">
        <w:rPr>
          <w:rFonts w:hint="eastAsia"/>
          <w:spacing w:val="-180"/>
        </w:rPr>
        <w:t>時</w:t>
      </w:r>
      <w:r w:rsidRPr="005C410E">
        <w:rPr>
          <w:rFonts w:hint="eastAsia"/>
          <w:spacing w:val="-180"/>
          <w:position w:val="22"/>
        </w:rPr>
        <w:t>。</w:t>
      </w:r>
      <w:r>
        <w:rPr>
          <w:rFonts w:hint="eastAsia"/>
        </w:rPr>
        <w:t>其圈向右繞</w:t>
      </w:r>
      <w:r w:rsidRPr="005C410E">
        <w:rPr>
          <w:rFonts w:hint="eastAsia"/>
          <w:spacing w:val="-180"/>
        </w:rPr>
        <w:t>之</w:t>
      </w:r>
      <w:r w:rsidRPr="005C410E">
        <w:rPr>
          <w:rFonts w:hint="eastAsia"/>
          <w:spacing w:val="-180"/>
          <w:position w:val="22"/>
        </w:rPr>
        <w:t>。</w:t>
      </w:r>
      <w:r>
        <w:rPr>
          <w:rFonts w:hint="eastAsia"/>
        </w:rPr>
        <w:t>是時因二君誠</w:t>
      </w:r>
      <w:r w:rsidRPr="005C410E">
        <w:rPr>
          <w:rFonts w:hint="eastAsia"/>
          <w:spacing w:val="-180"/>
        </w:rPr>
        <w:t>感</w:t>
      </w:r>
      <w:r w:rsidRPr="005C410E">
        <w:rPr>
          <w:rFonts w:hint="eastAsia"/>
          <w:spacing w:val="-180"/>
          <w:position w:val="22"/>
        </w:rPr>
        <w:t>。</w:t>
      </w:r>
      <w:r>
        <w:rPr>
          <w:rFonts w:hint="eastAsia"/>
        </w:rPr>
        <w:t>尚仙乃降壇</w:t>
      </w:r>
      <w:r w:rsidRPr="005C410E">
        <w:rPr>
          <w:rFonts w:hint="eastAsia"/>
          <w:spacing w:val="-180"/>
        </w:rPr>
        <w:t>曰</w:t>
      </w:r>
      <w:r w:rsidRPr="005C410E">
        <w:rPr>
          <w:rFonts w:hint="eastAsia"/>
          <w:spacing w:val="-180"/>
          <w:position w:val="22"/>
        </w:rPr>
        <w:t>。</w:t>
      </w:r>
      <w:r>
        <w:rPr>
          <w:rFonts w:hint="eastAsia"/>
        </w:rPr>
        <w:t>吾乃本署大仙尚正和</w:t>
      </w:r>
      <w:r w:rsidRPr="005C410E">
        <w:rPr>
          <w:rFonts w:hint="eastAsia"/>
          <w:spacing w:val="-180"/>
        </w:rPr>
        <w:t>也</w:t>
      </w:r>
      <w:r w:rsidRPr="005C410E">
        <w:rPr>
          <w:rFonts w:hint="eastAsia"/>
          <w:spacing w:val="-180"/>
          <w:position w:val="22"/>
        </w:rPr>
        <w:t>。</w:t>
      </w:r>
      <w:r>
        <w:rPr>
          <w:rFonts w:hint="eastAsia"/>
        </w:rPr>
        <w:t>號履</w:t>
      </w:r>
      <w:r w:rsidRPr="005C410E">
        <w:rPr>
          <w:rFonts w:hint="eastAsia"/>
          <w:spacing w:val="-180"/>
        </w:rPr>
        <w:t>平</w:t>
      </w:r>
      <w:r w:rsidRPr="005C410E">
        <w:rPr>
          <w:rFonts w:hint="eastAsia"/>
          <w:spacing w:val="-180"/>
          <w:position w:val="22"/>
        </w:rPr>
        <w:t>。</w:t>
      </w:r>
      <w:r>
        <w:rPr>
          <w:rFonts w:hint="eastAsia"/>
        </w:rPr>
        <w:t>唐開元處</w:t>
      </w:r>
      <w:r w:rsidRPr="005C410E">
        <w:rPr>
          <w:rFonts w:hint="eastAsia"/>
          <w:spacing w:val="-180"/>
        </w:rPr>
        <w:t>士</w:t>
      </w:r>
      <w:r w:rsidRPr="005C410E">
        <w:rPr>
          <w:rFonts w:hint="eastAsia"/>
          <w:spacing w:val="-180"/>
          <w:position w:val="22"/>
        </w:rPr>
        <w:t>。</w:t>
      </w:r>
      <w:r>
        <w:rPr>
          <w:rFonts w:hint="eastAsia"/>
        </w:rPr>
        <w:t>召對三次於白馬</w:t>
      </w:r>
      <w:r w:rsidRPr="005C410E">
        <w:rPr>
          <w:rFonts w:hint="eastAsia"/>
          <w:spacing w:val="-180"/>
        </w:rPr>
        <w:t>驛</w:t>
      </w:r>
      <w:r w:rsidRPr="005C410E">
        <w:rPr>
          <w:rFonts w:hint="eastAsia"/>
          <w:spacing w:val="-180"/>
          <w:position w:val="22"/>
        </w:rPr>
        <w:t>。</w:t>
      </w:r>
      <w:r>
        <w:rPr>
          <w:rFonts w:hint="eastAsia"/>
        </w:rPr>
        <w:t>師張果於丹鉛山白鶴</w:t>
      </w:r>
      <w:r w:rsidRPr="005C410E">
        <w:rPr>
          <w:rFonts w:hint="eastAsia"/>
          <w:spacing w:val="-180"/>
        </w:rPr>
        <w:t>洞</w:t>
      </w:r>
      <w:r w:rsidRPr="005C410E">
        <w:rPr>
          <w:rFonts w:hint="eastAsia"/>
          <w:spacing w:val="-180"/>
          <w:position w:val="22"/>
        </w:rPr>
        <w:t>。</w:t>
      </w:r>
      <w:r>
        <w:rPr>
          <w:rFonts w:hint="eastAsia"/>
        </w:rPr>
        <w:t>潛修七百</w:t>
      </w:r>
      <w:r w:rsidRPr="005C410E">
        <w:rPr>
          <w:rFonts w:hint="eastAsia"/>
          <w:spacing w:val="-180"/>
        </w:rPr>
        <w:t>載</w:t>
      </w:r>
      <w:r w:rsidRPr="005C410E">
        <w:rPr>
          <w:rFonts w:hint="eastAsia"/>
          <w:spacing w:val="-180"/>
          <w:position w:val="22"/>
        </w:rPr>
        <w:t>。</w:t>
      </w:r>
      <w:r>
        <w:rPr>
          <w:rFonts w:hint="eastAsia"/>
        </w:rPr>
        <w:t>明紀出山在天</w:t>
      </w:r>
      <w:r w:rsidRPr="005C410E">
        <w:rPr>
          <w:rFonts w:hint="eastAsia"/>
          <w:spacing w:val="-180"/>
        </w:rPr>
        <w:t>台</w:t>
      </w:r>
      <w:r w:rsidRPr="005C410E">
        <w:rPr>
          <w:rFonts w:hint="eastAsia"/>
          <w:spacing w:val="-180"/>
          <w:position w:val="22"/>
        </w:rPr>
        <w:t>。</w:t>
      </w:r>
      <w:r>
        <w:rPr>
          <w:rFonts w:hint="eastAsia"/>
        </w:rPr>
        <w:t>冊封護國虎威將</w:t>
      </w:r>
      <w:r w:rsidRPr="005C410E">
        <w:rPr>
          <w:rFonts w:hint="eastAsia"/>
          <w:spacing w:val="-180"/>
        </w:rPr>
        <w:t>軍</w:t>
      </w:r>
      <w:r w:rsidRPr="005C410E">
        <w:rPr>
          <w:rFonts w:hint="eastAsia"/>
          <w:spacing w:val="-180"/>
          <w:position w:val="22"/>
        </w:rPr>
        <w:t>。</w:t>
      </w:r>
      <w:r>
        <w:rPr>
          <w:rFonts w:hint="eastAsia"/>
        </w:rPr>
        <w:t>鎮浙</w:t>
      </w:r>
      <w:r w:rsidRPr="005C410E">
        <w:rPr>
          <w:rFonts w:hint="eastAsia"/>
          <w:spacing w:val="-180"/>
        </w:rPr>
        <w:t>東</w:t>
      </w:r>
      <w:r w:rsidRPr="005C410E">
        <w:rPr>
          <w:rFonts w:hint="eastAsia"/>
          <w:spacing w:val="-180"/>
          <w:position w:val="22"/>
        </w:rPr>
        <w:t>。</w:t>
      </w:r>
      <w:r>
        <w:rPr>
          <w:rFonts w:hint="eastAsia"/>
        </w:rPr>
        <w:t>清咸同間到</w:t>
      </w:r>
      <w:r w:rsidRPr="005C410E">
        <w:rPr>
          <w:rFonts w:hint="eastAsia"/>
          <w:spacing w:val="-180"/>
        </w:rPr>
        <w:t>此</w:t>
      </w:r>
      <w:r w:rsidRPr="005C410E">
        <w:rPr>
          <w:rFonts w:hint="eastAsia"/>
          <w:spacing w:val="-180"/>
          <w:position w:val="22"/>
        </w:rPr>
        <w:t>。</w:t>
      </w:r>
      <w:r>
        <w:rPr>
          <w:rFonts w:hint="eastAsia"/>
        </w:rPr>
        <w:t>聊施歧黃之</w:t>
      </w:r>
      <w:r w:rsidRPr="005C410E">
        <w:rPr>
          <w:rFonts w:hint="eastAsia"/>
          <w:spacing w:val="-180"/>
        </w:rPr>
        <w:t>術</w:t>
      </w:r>
      <w:r w:rsidRPr="005C410E">
        <w:rPr>
          <w:rFonts w:hint="eastAsia"/>
          <w:spacing w:val="-180"/>
          <w:position w:val="22"/>
        </w:rPr>
        <w:t>。</w:t>
      </w:r>
      <w:r>
        <w:rPr>
          <w:rFonts w:hint="eastAsia"/>
        </w:rPr>
        <w:t>以救難</w:t>
      </w:r>
      <w:r w:rsidRPr="005C410E">
        <w:rPr>
          <w:rFonts w:hint="eastAsia"/>
          <w:spacing w:val="-180"/>
        </w:rPr>
        <w:lastRenderedPageBreak/>
        <w:t>民</w:t>
      </w:r>
      <w:r w:rsidRPr="005C410E">
        <w:rPr>
          <w:rFonts w:hint="eastAsia"/>
          <w:spacing w:val="-180"/>
          <w:position w:val="22"/>
        </w:rPr>
        <w:t>。</w:t>
      </w:r>
      <w:r>
        <w:rPr>
          <w:rFonts w:hint="eastAsia"/>
        </w:rPr>
        <w:t>別號真宗山</w:t>
      </w:r>
      <w:r w:rsidRPr="005C410E">
        <w:rPr>
          <w:rFonts w:hint="eastAsia"/>
          <w:spacing w:val="-180"/>
        </w:rPr>
        <w:t>人</w:t>
      </w:r>
      <w:r w:rsidRPr="005C410E">
        <w:rPr>
          <w:rFonts w:hint="eastAsia"/>
          <w:spacing w:val="-180"/>
          <w:position w:val="22"/>
        </w:rPr>
        <w:t>。</w:t>
      </w:r>
      <w:r>
        <w:rPr>
          <w:rFonts w:hint="eastAsia"/>
        </w:rPr>
        <w:t>即賜福永聯</w:t>
      </w:r>
      <w:r w:rsidRPr="005C410E">
        <w:rPr>
          <w:rFonts w:hint="eastAsia"/>
          <w:spacing w:val="-180"/>
        </w:rPr>
        <w:t>曰</w:t>
      </w:r>
      <w:r w:rsidRPr="005C410E">
        <w:rPr>
          <w:rFonts w:hint="eastAsia"/>
          <w:spacing w:val="-180"/>
          <w:position w:val="22"/>
        </w:rPr>
        <w:t>。</w:t>
      </w:r>
      <w:r>
        <w:rPr>
          <w:rFonts w:hint="eastAsia"/>
        </w:rPr>
        <w:t>一心似</w:t>
      </w:r>
      <w:r w:rsidRPr="005C410E">
        <w:rPr>
          <w:rFonts w:hint="eastAsia"/>
          <w:spacing w:val="-180"/>
        </w:rPr>
        <w:t>水</w:t>
      </w:r>
      <w:r w:rsidRPr="005C410E">
        <w:rPr>
          <w:rFonts w:hint="eastAsia"/>
          <w:spacing w:val="-180"/>
          <w:position w:val="22"/>
        </w:rPr>
        <w:t>。</w:t>
      </w:r>
      <w:r>
        <w:rPr>
          <w:rFonts w:hint="eastAsia"/>
        </w:rPr>
        <w:t>萬家生</w:t>
      </w:r>
      <w:r w:rsidRPr="005C410E">
        <w:rPr>
          <w:rFonts w:hint="eastAsia"/>
          <w:spacing w:val="-180"/>
        </w:rPr>
        <w:t>春</w:t>
      </w:r>
      <w:r w:rsidRPr="005C410E">
        <w:rPr>
          <w:rFonts w:hint="eastAsia"/>
          <w:spacing w:val="-180"/>
          <w:position w:val="22"/>
        </w:rPr>
        <w:t>。</w:t>
      </w:r>
      <w:r>
        <w:rPr>
          <w:rFonts w:hint="eastAsia"/>
        </w:rPr>
        <w:t>賜福緣聯</w:t>
      </w:r>
      <w:r w:rsidRPr="005C410E">
        <w:rPr>
          <w:rFonts w:hint="eastAsia"/>
          <w:spacing w:val="-180"/>
        </w:rPr>
        <w:t>曰</w:t>
      </w:r>
      <w:r w:rsidRPr="005C410E">
        <w:rPr>
          <w:rFonts w:hint="eastAsia"/>
          <w:spacing w:val="-180"/>
          <w:position w:val="22"/>
        </w:rPr>
        <w:t>。</w:t>
      </w:r>
      <w:r>
        <w:rPr>
          <w:rFonts w:hint="eastAsia"/>
        </w:rPr>
        <w:t>柳營春曉能聞</w:t>
      </w:r>
      <w:r w:rsidRPr="005C410E">
        <w:rPr>
          <w:rFonts w:hint="eastAsia"/>
          <w:spacing w:val="-180"/>
        </w:rPr>
        <w:t>曲</w:t>
      </w:r>
      <w:r w:rsidRPr="005C410E">
        <w:rPr>
          <w:rFonts w:hint="eastAsia"/>
          <w:spacing w:val="-180"/>
          <w:position w:val="22"/>
        </w:rPr>
        <w:t>。</w:t>
      </w:r>
      <w:r>
        <w:rPr>
          <w:rFonts w:hint="eastAsia"/>
        </w:rPr>
        <w:t>松柏歲寒乃見</w:t>
      </w:r>
      <w:r w:rsidRPr="005C410E">
        <w:rPr>
          <w:rFonts w:hint="eastAsia"/>
          <w:spacing w:val="-180"/>
        </w:rPr>
        <w:t>心</w:t>
      </w:r>
      <w:r w:rsidRPr="005C410E">
        <w:rPr>
          <w:rFonts w:hint="eastAsia"/>
          <w:spacing w:val="-180"/>
          <w:position w:val="22"/>
        </w:rPr>
        <w:t>。</w:t>
      </w:r>
      <w:r>
        <w:rPr>
          <w:rFonts w:hint="eastAsia"/>
        </w:rPr>
        <w:t>是為尚真人主壇之</w:t>
      </w:r>
      <w:r w:rsidRPr="005C410E">
        <w:rPr>
          <w:rFonts w:hint="eastAsia"/>
          <w:spacing w:val="-180"/>
        </w:rPr>
        <w:t>始</w:t>
      </w:r>
      <w:r w:rsidRPr="005C410E">
        <w:rPr>
          <w:rFonts w:hint="eastAsia"/>
          <w:spacing w:val="-180"/>
          <w:position w:val="22"/>
        </w:rPr>
        <w:t>。</w:t>
      </w:r>
      <w:r>
        <w:rPr>
          <w:rFonts w:hint="eastAsia"/>
        </w:rPr>
        <w:t>此後周吉</w:t>
      </w:r>
      <w:r w:rsidRPr="005C410E">
        <w:rPr>
          <w:rFonts w:hint="eastAsia"/>
          <w:spacing w:val="-180"/>
        </w:rPr>
        <w:t>中</w:t>
      </w:r>
      <w:r w:rsidRPr="005C410E">
        <w:rPr>
          <w:rFonts w:hint="eastAsia"/>
          <w:spacing w:val="-180"/>
          <w:position w:val="22"/>
        </w:rPr>
        <w:t>。</w:t>
      </w:r>
      <w:r>
        <w:rPr>
          <w:rFonts w:hint="eastAsia"/>
        </w:rPr>
        <w:t>姚解</w:t>
      </w:r>
      <w:r w:rsidRPr="005C410E">
        <w:rPr>
          <w:rFonts w:hint="eastAsia"/>
          <w:spacing w:val="-180"/>
        </w:rPr>
        <w:t>會</w:t>
      </w:r>
      <w:r w:rsidRPr="005C410E">
        <w:rPr>
          <w:rFonts w:hint="eastAsia"/>
          <w:spacing w:val="-180"/>
          <w:position w:val="22"/>
        </w:rPr>
        <w:t>。</w:t>
      </w:r>
      <w:r>
        <w:rPr>
          <w:rFonts w:hint="eastAsia"/>
        </w:rPr>
        <w:t>齊戒凡等相繼信</w:t>
      </w:r>
      <w:r w:rsidRPr="005C410E">
        <w:rPr>
          <w:rFonts w:hint="eastAsia"/>
          <w:spacing w:val="-180"/>
        </w:rPr>
        <w:t>仰</w:t>
      </w:r>
      <w:r w:rsidRPr="005C410E">
        <w:rPr>
          <w:rFonts w:hint="eastAsia"/>
          <w:spacing w:val="-180"/>
          <w:position w:val="22"/>
        </w:rPr>
        <w:t>。</w:t>
      </w:r>
      <w:r>
        <w:rPr>
          <w:rFonts w:hint="eastAsia"/>
        </w:rPr>
        <w:t>均願列門</w:t>
      </w:r>
      <w:r w:rsidRPr="005C410E">
        <w:rPr>
          <w:rFonts w:hint="eastAsia"/>
          <w:spacing w:val="-180"/>
        </w:rPr>
        <w:t>墻</w:t>
      </w:r>
      <w:r w:rsidRPr="005C410E">
        <w:rPr>
          <w:rFonts w:hint="eastAsia"/>
          <w:spacing w:val="-180"/>
          <w:position w:val="22"/>
        </w:rPr>
        <w:t>。</w:t>
      </w:r>
      <w:r>
        <w:rPr>
          <w:rFonts w:hint="eastAsia"/>
        </w:rPr>
        <w:t>蓋因尚仙之</w:t>
      </w:r>
      <w:r w:rsidRPr="005C410E">
        <w:rPr>
          <w:rFonts w:hint="eastAsia"/>
          <w:spacing w:val="-180"/>
        </w:rPr>
        <w:t>文</w:t>
      </w:r>
      <w:r w:rsidRPr="005C410E">
        <w:rPr>
          <w:rFonts w:hint="eastAsia"/>
          <w:spacing w:val="-180"/>
          <w:position w:val="22"/>
        </w:rPr>
        <w:t>。</w:t>
      </w:r>
      <w:r>
        <w:rPr>
          <w:rFonts w:hint="eastAsia"/>
        </w:rPr>
        <w:t>詞旨高</w:t>
      </w:r>
      <w:r w:rsidRPr="005C410E">
        <w:rPr>
          <w:rFonts w:hint="eastAsia"/>
          <w:spacing w:val="-180"/>
        </w:rPr>
        <w:t>雅</w:t>
      </w:r>
      <w:r w:rsidRPr="005C410E">
        <w:rPr>
          <w:rFonts w:hint="eastAsia"/>
          <w:spacing w:val="-180"/>
          <w:position w:val="22"/>
        </w:rPr>
        <w:t>。</w:t>
      </w:r>
      <w:r>
        <w:rPr>
          <w:rFonts w:hint="eastAsia"/>
        </w:rPr>
        <w:t>而靈應異常</w:t>
      </w:r>
      <w:r w:rsidRPr="005C410E">
        <w:rPr>
          <w:rFonts w:hint="eastAsia"/>
          <w:spacing w:val="-180"/>
        </w:rPr>
        <w:t>也</w:t>
      </w:r>
      <w:r w:rsidRPr="005C410E">
        <w:rPr>
          <w:rFonts w:hint="eastAsia"/>
          <w:spacing w:val="-180"/>
          <w:position w:val="22"/>
        </w:rPr>
        <w:t>。</w:t>
      </w:r>
      <w:r>
        <w:rPr>
          <w:rFonts w:hint="eastAsia"/>
        </w:rPr>
        <w:t>其文之最著</w:t>
      </w:r>
      <w:r w:rsidRPr="005C410E">
        <w:rPr>
          <w:rFonts w:hint="eastAsia"/>
          <w:spacing w:val="-180"/>
        </w:rPr>
        <w:t>者</w:t>
      </w:r>
      <w:r w:rsidRPr="005C410E">
        <w:rPr>
          <w:rFonts w:hint="eastAsia"/>
          <w:spacing w:val="-180"/>
          <w:position w:val="22"/>
        </w:rPr>
        <w:t>。</w:t>
      </w:r>
      <w:r>
        <w:rPr>
          <w:rFonts w:hint="eastAsia"/>
        </w:rPr>
        <w:t>略舉數</w:t>
      </w:r>
      <w:r w:rsidRPr="005C410E">
        <w:rPr>
          <w:rFonts w:hint="eastAsia"/>
          <w:spacing w:val="-180"/>
        </w:rPr>
        <w:t>則</w:t>
      </w:r>
      <w:r w:rsidRPr="005C410E">
        <w:rPr>
          <w:rFonts w:hint="eastAsia"/>
          <w:spacing w:val="-180"/>
          <w:position w:val="22"/>
        </w:rPr>
        <w:t>。</w:t>
      </w:r>
      <w:r>
        <w:rPr>
          <w:rFonts w:hint="eastAsia"/>
        </w:rPr>
        <w:t>賜福永長聯</w:t>
      </w:r>
      <w:r w:rsidRPr="005C410E">
        <w:rPr>
          <w:rFonts w:hint="eastAsia"/>
          <w:spacing w:val="-180"/>
        </w:rPr>
        <w:t>曰</w:t>
      </w:r>
      <w:r w:rsidRPr="005C410E">
        <w:rPr>
          <w:rFonts w:hint="eastAsia"/>
          <w:spacing w:val="-180"/>
          <w:position w:val="22"/>
        </w:rPr>
        <w:t>。</w:t>
      </w:r>
      <w:r>
        <w:rPr>
          <w:rFonts w:hint="eastAsia"/>
        </w:rPr>
        <w:t>一心似</w:t>
      </w:r>
      <w:r w:rsidRPr="005C410E">
        <w:rPr>
          <w:rFonts w:hint="eastAsia"/>
          <w:spacing w:val="-180"/>
        </w:rPr>
        <w:t>水</w:t>
      </w:r>
      <w:r w:rsidRPr="005C410E">
        <w:rPr>
          <w:rFonts w:hint="eastAsia"/>
          <w:spacing w:val="-180"/>
          <w:position w:val="22"/>
        </w:rPr>
        <w:t>。</w:t>
      </w:r>
      <w:r>
        <w:rPr>
          <w:rFonts w:hint="eastAsia"/>
        </w:rPr>
        <w:t>心心</w:t>
      </w:r>
      <w:r w:rsidRPr="005C410E">
        <w:rPr>
          <w:rFonts w:hint="eastAsia"/>
          <w:spacing w:val="-180"/>
        </w:rPr>
        <w:t>心</w:t>
      </w:r>
      <w:r w:rsidRPr="005C410E">
        <w:rPr>
          <w:rFonts w:hint="eastAsia"/>
          <w:spacing w:val="-180"/>
          <w:position w:val="22"/>
        </w:rPr>
        <w:t>。</w:t>
      </w:r>
      <w:r>
        <w:rPr>
          <w:rFonts w:hint="eastAsia"/>
        </w:rPr>
        <w:t>心乎</w:t>
      </w:r>
      <w:r w:rsidRPr="005C410E">
        <w:rPr>
          <w:rFonts w:hint="eastAsia"/>
          <w:spacing w:val="-180"/>
        </w:rPr>
        <w:t>國</w:t>
      </w:r>
      <w:r w:rsidRPr="005C410E">
        <w:rPr>
          <w:rFonts w:hint="eastAsia"/>
          <w:spacing w:val="-180"/>
          <w:position w:val="22"/>
        </w:rPr>
        <w:t>。</w:t>
      </w:r>
      <w:r>
        <w:rPr>
          <w:rFonts w:hint="eastAsia"/>
        </w:rPr>
        <w:t>心乎</w:t>
      </w:r>
      <w:r w:rsidRPr="005C410E">
        <w:rPr>
          <w:rFonts w:hint="eastAsia"/>
          <w:spacing w:val="-180"/>
        </w:rPr>
        <w:t>民</w:t>
      </w:r>
      <w:r w:rsidRPr="005C410E">
        <w:rPr>
          <w:rFonts w:hint="eastAsia"/>
          <w:spacing w:val="-180"/>
          <w:position w:val="22"/>
        </w:rPr>
        <w:t>。</w:t>
      </w:r>
      <w:r>
        <w:rPr>
          <w:rFonts w:hint="eastAsia"/>
        </w:rPr>
        <w:t>心乎</w:t>
      </w:r>
      <w:r w:rsidRPr="005C410E">
        <w:rPr>
          <w:rFonts w:hint="eastAsia"/>
          <w:spacing w:val="-180"/>
        </w:rPr>
        <w:t>家</w:t>
      </w:r>
      <w:r w:rsidRPr="005C410E">
        <w:rPr>
          <w:rFonts w:hint="eastAsia"/>
          <w:spacing w:val="-180"/>
          <w:position w:val="22"/>
        </w:rPr>
        <w:t>。</w:t>
      </w:r>
      <w:r>
        <w:rPr>
          <w:rFonts w:hint="eastAsia"/>
        </w:rPr>
        <w:t>都能清自無</w:t>
      </w:r>
      <w:r w:rsidRPr="005C410E">
        <w:rPr>
          <w:rFonts w:hint="eastAsia"/>
          <w:spacing w:val="-180"/>
        </w:rPr>
        <w:t>私</w:t>
      </w:r>
      <w:r w:rsidRPr="005C410E">
        <w:rPr>
          <w:rFonts w:hint="eastAsia"/>
          <w:spacing w:val="-180"/>
          <w:position w:val="22"/>
        </w:rPr>
        <w:t>。</w:t>
      </w:r>
      <w:r>
        <w:rPr>
          <w:rFonts w:hint="eastAsia"/>
        </w:rPr>
        <w:t>乃是一心似</w:t>
      </w:r>
      <w:r w:rsidRPr="005C410E">
        <w:rPr>
          <w:rFonts w:hint="eastAsia"/>
          <w:spacing w:val="-180"/>
        </w:rPr>
        <w:t>水</w:t>
      </w:r>
      <w:r w:rsidRPr="005C410E">
        <w:rPr>
          <w:rFonts w:hint="eastAsia"/>
          <w:spacing w:val="-180"/>
          <w:position w:val="22"/>
        </w:rPr>
        <w:t>。</w:t>
      </w:r>
      <w:r>
        <w:rPr>
          <w:rFonts w:hint="eastAsia"/>
        </w:rPr>
        <w:t>三教同</w:t>
      </w:r>
      <w:r w:rsidRPr="005C410E">
        <w:rPr>
          <w:rFonts w:hint="eastAsia"/>
          <w:spacing w:val="-180"/>
        </w:rPr>
        <w:t>源</w:t>
      </w:r>
      <w:r w:rsidRPr="005C410E">
        <w:rPr>
          <w:rFonts w:hint="eastAsia"/>
          <w:spacing w:val="-180"/>
          <w:position w:val="22"/>
        </w:rPr>
        <w:t>。</w:t>
      </w:r>
      <w:r>
        <w:rPr>
          <w:rFonts w:hint="eastAsia"/>
        </w:rPr>
        <w:t>教教</w:t>
      </w:r>
      <w:r w:rsidRPr="005C410E">
        <w:rPr>
          <w:rFonts w:hint="eastAsia"/>
          <w:spacing w:val="-180"/>
        </w:rPr>
        <w:t>教</w:t>
      </w:r>
      <w:r w:rsidRPr="005C410E">
        <w:rPr>
          <w:rFonts w:hint="eastAsia"/>
          <w:spacing w:val="-180"/>
          <w:position w:val="22"/>
        </w:rPr>
        <w:t>。</w:t>
      </w:r>
      <w:r>
        <w:rPr>
          <w:rFonts w:hint="eastAsia"/>
        </w:rPr>
        <w:t>教以</w:t>
      </w:r>
      <w:r w:rsidRPr="005C410E">
        <w:rPr>
          <w:rFonts w:hint="eastAsia"/>
          <w:spacing w:val="-180"/>
        </w:rPr>
        <w:t>忠</w:t>
      </w:r>
      <w:r w:rsidRPr="005C410E">
        <w:rPr>
          <w:rFonts w:hint="eastAsia"/>
          <w:spacing w:val="-180"/>
          <w:position w:val="22"/>
        </w:rPr>
        <w:t>。</w:t>
      </w:r>
      <w:r>
        <w:rPr>
          <w:rFonts w:hint="eastAsia"/>
        </w:rPr>
        <w:t>教以</w:t>
      </w:r>
      <w:r w:rsidRPr="005C410E">
        <w:rPr>
          <w:rFonts w:hint="eastAsia"/>
          <w:spacing w:val="-180"/>
        </w:rPr>
        <w:t>孝</w:t>
      </w:r>
      <w:r w:rsidRPr="005C410E">
        <w:rPr>
          <w:rFonts w:hint="eastAsia"/>
          <w:spacing w:val="-180"/>
          <w:position w:val="22"/>
        </w:rPr>
        <w:t>。</w:t>
      </w:r>
      <w:r>
        <w:rPr>
          <w:rFonts w:hint="eastAsia"/>
        </w:rPr>
        <w:t>教以</w:t>
      </w:r>
      <w:r w:rsidRPr="005C410E">
        <w:rPr>
          <w:rFonts w:hint="eastAsia"/>
          <w:spacing w:val="-180"/>
        </w:rPr>
        <w:t>義</w:t>
      </w:r>
      <w:r w:rsidRPr="005C410E">
        <w:rPr>
          <w:rFonts w:hint="eastAsia"/>
          <w:spacing w:val="-180"/>
          <w:position w:val="22"/>
        </w:rPr>
        <w:t>。</w:t>
      </w:r>
      <w:r>
        <w:rPr>
          <w:rFonts w:hint="eastAsia"/>
        </w:rPr>
        <w:t>克使翟朱不</w:t>
      </w:r>
      <w:r w:rsidRPr="005C410E">
        <w:rPr>
          <w:rFonts w:hint="eastAsia"/>
          <w:spacing w:val="-180"/>
        </w:rPr>
        <w:t>作</w:t>
      </w:r>
      <w:r w:rsidRPr="005C410E">
        <w:rPr>
          <w:rFonts w:hint="eastAsia"/>
          <w:spacing w:val="-180"/>
          <w:position w:val="22"/>
        </w:rPr>
        <w:t>。</w:t>
      </w:r>
      <w:r>
        <w:rPr>
          <w:rFonts w:hint="eastAsia"/>
        </w:rPr>
        <w:t>斯為三教同</w:t>
      </w:r>
      <w:r w:rsidRPr="005C410E">
        <w:rPr>
          <w:rFonts w:hint="eastAsia"/>
          <w:spacing w:val="-180"/>
        </w:rPr>
        <w:t>源</w:t>
      </w:r>
      <w:r w:rsidRPr="005C410E">
        <w:rPr>
          <w:rFonts w:hint="eastAsia"/>
          <w:spacing w:val="-180"/>
          <w:position w:val="22"/>
        </w:rPr>
        <w:t>。</w:t>
      </w:r>
      <w:r>
        <w:rPr>
          <w:rFonts w:hint="eastAsia"/>
        </w:rPr>
        <w:t>又因人</w:t>
      </w:r>
      <w:r w:rsidRPr="005C410E">
        <w:rPr>
          <w:rFonts w:hint="eastAsia"/>
          <w:spacing w:val="-180"/>
        </w:rPr>
        <w:t>疑</w:t>
      </w:r>
      <w:r w:rsidRPr="005C410E">
        <w:rPr>
          <w:rFonts w:hint="eastAsia"/>
          <w:spacing w:val="-180"/>
          <w:position w:val="22"/>
        </w:rPr>
        <w:t>。</w:t>
      </w:r>
      <w:r>
        <w:rPr>
          <w:rFonts w:hint="eastAsia"/>
        </w:rPr>
        <w:t>自出聯</w:t>
      </w:r>
      <w:r w:rsidRPr="005C410E">
        <w:rPr>
          <w:rFonts w:hint="eastAsia"/>
          <w:spacing w:val="-180"/>
        </w:rPr>
        <w:t>曰</w:t>
      </w:r>
      <w:r w:rsidRPr="005C410E">
        <w:rPr>
          <w:rFonts w:hint="eastAsia"/>
          <w:spacing w:val="-180"/>
          <w:position w:val="22"/>
        </w:rPr>
        <w:t>。</w:t>
      </w:r>
      <w:r>
        <w:rPr>
          <w:rFonts w:hint="eastAsia"/>
        </w:rPr>
        <w:t>尚正和是我真名的</w:t>
      </w:r>
      <w:r w:rsidRPr="005C410E">
        <w:rPr>
          <w:rFonts w:hint="eastAsia"/>
          <w:spacing w:val="-180"/>
        </w:rPr>
        <w:t>姓</w:t>
      </w:r>
      <w:r w:rsidRPr="005C410E">
        <w:rPr>
          <w:rFonts w:hint="eastAsia"/>
          <w:spacing w:val="-180"/>
          <w:position w:val="22"/>
        </w:rPr>
        <w:t>。</w:t>
      </w:r>
      <w:r>
        <w:rPr>
          <w:rFonts w:hint="eastAsia"/>
        </w:rPr>
        <w:t>令人屬</w:t>
      </w:r>
      <w:r w:rsidRPr="005C410E">
        <w:rPr>
          <w:rFonts w:hint="eastAsia"/>
          <w:spacing w:val="-180"/>
        </w:rPr>
        <w:t>對</w:t>
      </w:r>
      <w:r w:rsidRPr="005C410E">
        <w:rPr>
          <w:rFonts w:hint="eastAsia"/>
          <w:spacing w:val="-180"/>
          <w:position w:val="22"/>
        </w:rPr>
        <w:t>。</w:t>
      </w:r>
      <w:r>
        <w:rPr>
          <w:rFonts w:hint="eastAsia"/>
        </w:rPr>
        <w:t>皆稱不</w:t>
      </w:r>
      <w:r w:rsidRPr="005C410E">
        <w:rPr>
          <w:rFonts w:hint="eastAsia"/>
          <w:spacing w:val="-180"/>
        </w:rPr>
        <w:t>能</w:t>
      </w:r>
      <w:r w:rsidRPr="005C410E">
        <w:rPr>
          <w:rFonts w:hint="eastAsia"/>
          <w:spacing w:val="-180"/>
          <w:position w:val="22"/>
        </w:rPr>
        <w:t>。</w:t>
      </w:r>
      <w:r>
        <w:rPr>
          <w:rFonts w:hint="eastAsia"/>
        </w:rPr>
        <w:t>乃自對</w:t>
      </w:r>
      <w:r w:rsidRPr="005C410E">
        <w:rPr>
          <w:rFonts w:hint="eastAsia"/>
          <w:spacing w:val="-180"/>
        </w:rPr>
        <w:t>曰</w:t>
      </w:r>
      <w:r w:rsidRPr="005C410E">
        <w:rPr>
          <w:rFonts w:hint="eastAsia"/>
          <w:spacing w:val="-180"/>
          <w:position w:val="22"/>
        </w:rPr>
        <w:t>。</w:t>
      </w:r>
      <w:r>
        <w:rPr>
          <w:rFonts w:hint="eastAsia"/>
        </w:rPr>
        <w:t>主忠信為人言矩行</w:t>
      </w:r>
      <w:r w:rsidRPr="005C410E">
        <w:rPr>
          <w:rFonts w:hint="eastAsia"/>
          <w:spacing w:val="-180"/>
        </w:rPr>
        <w:t>規</w:t>
      </w:r>
      <w:r w:rsidRPr="005C410E">
        <w:rPr>
          <w:rFonts w:hint="eastAsia"/>
          <w:spacing w:val="-180"/>
          <w:position w:val="22"/>
        </w:rPr>
        <w:t>。</w:t>
      </w:r>
      <w:r>
        <w:rPr>
          <w:rFonts w:hint="eastAsia"/>
        </w:rPr>
        <w:t>其和周吉中五峰山詩</w:t>
      </w:r>
      <w:r w:rsidRPr="005C410E">
        <w:rPr>
          <w:rFonts w:hint="eastAsia"/>
          <w:spacing w:val="-180"/>
        </w:rPr>
        <w:t>曰</w:t>
      </w:r>
      <w:r w:rsidRPr="005C410E">
        <w:rPr>
          <w:rFonts w:hint="eastAsia"/>
          <w:spacing w:val="-180"/>
          <w:position w:val="22"/>
        </w:rPr>
        <w:t>。</w:t>
      </w:r>
      <w:r>
        <w:rPr>
          <w:rFonts w:hint="eastAsia"/>
        </w:rPr>
        <w:t>帝女何年擘晚</w:t>
      </w:r>
      <w:r w:rsidRPr="005C410E">
        <w:rPr>
          <w:rFonts w:hint="eastAsia"/>
          <w:spacing w:val="-180"/>
        </w:rPr>
        <w:t>霞</w:t>
      </w:r>
      <w:r w:rsidRPr="005C410E">
        <w:rPr>
          <w:rFonts w:hint="eastAsia"/>
          <w:spacing w:val="-180"/>
          <w:position w:val="22"/>
        </w:rPr>
        <w:t>。</w:t>
      </w:r>
      <w:r>
        <w:rPr>
          <w:rFonts w:hint="eastAsia"/>
        </w:rPr>
        <w:t>天花墜作滿山</w:t>
      </w:r>
      <w:r w:rsidRPr="005C410E">
        <w:rPr>
          <w:rFonts w:hint="eastAsia"/>
          <w:spacing w:val="-180"/>
        </w:rPr>
        <w:t>花</w:t>
      </w:r>
      <w:r w:rsidRPr="005C410E">
        <w:rPr>
          <w:rFonts w:hint="eastAsia"/>
          <w:spacing w:val="-180"/>
          <w:position w:val="22"/>
        </w:rPr>
        <w:t>。</w:t>
      </w:r>
      <w:r>
        <w:rPr>
          <w:rFonts w:hint="eastAsia"/>
        </w:rPr>
        <w:t>雲端五指分明</w:t>
      </w:r>
      <w:r w:rsidRPr="005C410E">
        <w:rPr>
          <w:rFonts w:hint="eastAsia"/>
          <w:spacing w:val="-180"/>
        </w:rPr>
        <w:t>在</w:t>
      </w:r>
      <w:r w:rsidRPr="005C410E">
        <w:rPr>
          <w:rFonts w:hint="eastAsia"/>
          <w:spacing w:val="-180"/>
          <w:position w:val="22"/>
        </w:rPr>
        <w:t>。</w:t>
      </w:r>
      <w:r>
        <w:rPr>
          <w:rFonts w:hint="eastAsia"/>
        </w:rPr>
        <w:t>搴住衣裳一幅</w:t>
      </w:r>
      <w:r w:rsidRPr="005C410E">
        <w:rPr>
          <w:rFonts w:hint="eastAsia"/>
          <w:spacing w:val="-180"/>
        </w:rPr>
        <w:t>紗</w:t>
      </w:r>
      <w:r w:rsidRPr="005C410E">
        <w:rPr>
          <w:rFonts w:hint="eastAsia"/>
          <w:spacing w:val="-180"/>
          <w:position w:val="22"/>
        </w:rPr>
        <w:t>。</w:t>
      </w:r>
      <w:r>
        <w:rPr>
          <w:rFonts w:hint="eastAsia"/>
        </w:rPr>
        <w:t>福永求作挽蔡松坡</w:t>
      </w:r>
      <w:r w:rsidRPr="005C410E">
        <w:rPr>
          <w:rFonts w:hint="eastAsia"/>
          <w:spacing w:val="-180"/>
        </w:rPr>
        <w:t>聯</w:t>
      </w:r>
      <w:r w:rsidRPr="005C410E">
        <w:rPr>
          <w:rFonts w:hint="eastAsia"/>
          <w:spacing w:val="-180"/>
          <w:position w:val="22"/>
        </w:rPr>
        <w:t>。</w:t>
      </w:r>
      <w:r>
        <w:rPr>
          <w:rFonts w:hint="eastAsia"/>
        </w:rPr>
        <w:t>初不欲</w:t>
      </w:r>
      <w:r w:rsidRPr="005C410E">
        <w:rPr>
          <w:rFonts w:hint="eastAsia"/>
          <w:spacing w:val="-180"/>
        </w:rPr>
        <w:t>作</w:t>
      </w:r>
      <w:r w:rsidRPr="005C410E">
        <w:rPr>
          <w:rFonts w:hint="eastAsia"/>
          <w:spacing w:val="-180"/>
          <w:position w:val="22"/>
        </w:rPr>
        <w:t>。</w:t>
      </w:r>
      <w:r>
        <w:rPr>
          <w:rFonts w:hint="eastAsia"/>
        </w:rPr>
        <w:t>次日示一</w:t>
      </w:r>
      <w:r w:rsidRPr="005C410E">
        <w:rPr>
          <w:rFonts w:hint="eastAsia"/>
          <w:spacing w:val="-180"/>
        </w:rPr>
        <w:t>聯</w:t>
      </w:r>
      <w:r w:rsidRPr="005C410E">
        <w:rPr>
          <w:rFonts w:hint="eastAsia"/>
          <w:spacing w:val="-180"/>
          <w:position w:val="22"/>
        </w:rPr>
        <w:t>。</w:t>
      </w:r>
      <w:r>
        <w:rPr>
          <w:rFonts w:hint="eastAsia"/>
        </w:rPr>
        <w:t>挽蔡劍</w:t>
      </w:r>
      <w:r w:rsidRPr="005C410E">
        <w:rPr>
          <w:rFonts w:hint="eastAsia"/>
          <w:spacing w:val="-180"/>
        </w:rPr>
        <w:t>波</w:t>
      </w:r>
      <w:r w:rsidRPr="005C410E">
        <w:rPr>
          <w:rFonts w:hint="eastAsia"/>
          <w:spacing w:val="-180"/>
          <w:position w:val="22"/>
        </w:rPr>
        <w:t>。</w:t>
      </w:r>
      <w:r>
        <w:rPr>
          <w:rFonts w:hint="eastAsia"/>
        </w:rPr>
        <w:t>松坡之別號</w:t>
      </w:r>
      <w:r w:rsidRPr="005C410E">
        <w:rPr>
          <w:rFonts w:hint="eastAsia"/>
          <w:spacing w:val="-180"/>
        </w:rPr>
        <w:t>也</w:t>
      </w:r>
      <w:r w:rsidRPr="005C410E">
        <w:rPr>
          <w:rFonts w:hint="eastAsia"/>
          <w:spacing w:val="-180"/>
          <w:position w:val="22"/>
        </w:rPr>
        <w:t>。</w:t>
      </w:r>
      <w:r>
        <w:rPr>
          <w:rFonts w:hint="eastAsia"/>
        </w:rPr>
        <w:t>聯</w:t>
      </w:r>
      <w:r w:rsidRPr="005C410E">
        <w:rPr>
          <w:rFonts w:hint="eastAsia"/>
          <w:spacing w:val="-180"/>
        </w:rPr>
        <w:t>曰</w:t>
      </w:r>
      <w:r w:rsidRPr="005C410E">
        <w:rPr>
          <w:rFonts w:hint="eastAsia"/>
          <w:spacing w:val="-180"/>
          <w:position w:val="22"/>
        </w:rPr>
        <w:t>。</w:t>
      </w:r>
      <w:r>
        <w:rPr>
          <w:rFonts w:hint="eastAsia"/>
        </w:rPr>
        <w:t>劍氣老橫</w:t>
      </w:r>
      <w:r w:rsidRPr="005C410E">
        <w:rPr>
          <w:rFonts w:hint="eastAsia"/>
          <w:spacing w:val="-180"/>
        </w:rPr>
        <w:t>秋</w:t>
      </w:r>
      <w:r w:rsidRPr="005C410E">
        <w:rPr>
          <w:rFonts w:hint="eastAsia"/>
          <w:spacing w:val="-180"/>
          <w:position w:val="22"/>
        </w:rPr>
        <w:t>。</w:t>
      </w:r>
      <w:r>
        <w:rPr>
          <w:rFonts w:hint="eastAsia"/>
        </w:rPr>
        <w:t>能助成滇湘間數百里金風凜</w:t>
      </w:r>
      <w:r w:rsidRPr="005C410E">
        <w:rPr>
          <w:rFonts w:hint="eastAsia"/>
          <w:spacing w:val="-180"/>
        </w:rPr>
        <w:t>冽</w:t>
      </w:r>
      <w:r w:rsidRPr="005C410E">
        <w:rPr>
          <w:rFonts w:hint="eastAsia"/>
          <w:spacing w:val="-180"/>
          <w:position w:val="22"/>
        </w:rPr>
        <w:t>。</w:t>
      </w:r>
      <w:r>
        <w:rPr>
          <w:rFonts w:hint="eastAsia"/>
        </w:rPr>
        <w:t>使草木荒</w:t>
      </w:r>
      <w:r w:rsidRPr="005C410E">
        <w:rPr>
          <w:rFonts w:hint="eastAsia"/>
          <w:spacing w:val="-180"/>
        </w:rPr>
        <w:t>凉</w:t>
      </w:r>
      <w:r w:rsidRPr="005C410E">
        <w:rPr>
          <w:rFonts w:hint="eastAsia"/>
          <w:spacing w:val="-180"/>
          <w:position w:val="22"/>
        </w:rPr>
        <w:t>。</w:t>
      </w:r>
      <w:r>
        <w:rPr>
          <w:rFonts w:hint="eastAsia"/>
        </w:rPr>
        <w:t>痛哉龍化匣</w:t>
      </w:r>
      <w:r w:rsidRPr="005C410E">
        <w:rPr>
          <w:rFonts w:hint="eastAsia"/>
          <w:spacing w:val="-180"/>
        </w:rPr>
        <w:t>空</w:t>
      </w:r>
      <w:r w:rsidRPr="005C410E">
        <w:rPr>
          <w:rFonts w:hint="eastAsia"/>
          <w:spacing w:val="-180"/>
          <w:position w:val="22"/>
        </w:rPr>
        <w:t>。</w:t>
      </w:r>
      <w:r>
        <w:rPr>
          <w:rFonts w:hint="eastAsia"/>
        </w:rPr>
        <w:t>聽大地同</w:t>
      </w:r>
      <w:r w:rsidRPr="005C410E">
        <w:rPr>
          <w:rFonts w:hint="eastAsia"/>
          <w:spacing w:val="-180"/>
        </w:rPr>
        <w:t>聲</w:t>
      </w:r>
      <w:r w:rsidRPr="005C410E">
        <w:rPr>
          <w:rFonts w:hint="eastAsia"/>
          <w:spacing w:val="-180"/>
          <w:position w:val="22"/>
        </w:rPr>
        <w:t>。</w:t>
      </w:r>
      <w:r>
        <w:rPr>
          <w:rFonts w:hint="eastAsia"/>
        </w:rPr>
        <w:t>或謂山</w:t>
      </w:r>
      <w:r w:rsidRPr="005C410E">
        <w:rPr>
          <w:rFonts w:hint="eastAsia"/>
          <w:spacing w:val="-180"/>
        </w:rPr>
        <w:t>頹</w:t>
      </w:r>
      <w:r w:rsidRPr="005C410E">
        <w:rPr>
          <w:rFonts w:hint="eastAsia"/>
          <w:spacing w:val="-180"/>
          <w:position w:val="22"/>
        </w:rPr>
        <w:t>。</w:t>
      </w:r>
      <w:r>
        <w:rPr>
          <w:rFonts w:hint="eastAsia"/>
        </w:rPr>
        <w:t>或驚棟</w:t>
      </w:r>
      <w:r w:rsidRPr="005C410E">
        <w:rPr>
          <w:rFonts w:hint="eastAsia"/>
          <w:spacing w:val="-180"/>
        </w:rPr>
        <w:t>折</w:t>
      </w:r>
      <w:r w:rsidRPr="005C410E">
        <w:rPr>
          <w:rFonts w:hint="eastAsia"/>
          <w:spacing w:val="-180"/>
          <w:position w:val="22"/>
        </w:rPr>
        <w:t>。</w:t>
      </w:r>
      <w:r>
        <w:rPr>
          <w:rFonts w:hint="eastAsia"/>
        </w:rPr>
        <w:t>波光生自</w:t>
      </w:r>
      <w:r w:rsidRPr="005C410E">
        <w:rPr>
          <w:rFonts w:hint="eastAsia"/>
          <w:spacing w:val="-180"/>
        </w:rPr>
        <w:t>水</w:t>
      </w:r>
      <w:r w:rsidRPr="005C410E">
        <w:rPr>
          <w:rFonts w:hint="eastAsia"/>
          <w:spacing w:val="-180"/>
          <w:position w:val="22"/>
        </w:rPr>
        <w:t>。</w:t>
      </w:r>
      <w:r>
        <w:rPr>
          <w:rFonts w:hint="eastAsia"/>
        </w:rPr>
        <w:t>竟照到瀛寰內萬千重黑海浪</w:t>
      </w:r>
      <w:r w:rsidRPr="005C410E">
        <w:rPr>
          <w:rFonts w:hint="eastAsia"/>
          <w:spacing w:val="-180"/>
        </w:rPr>
        <w:t>濤</w:t>
      </w:r>
      <w:r w:rsidRPr="005C410E">
        <w:rPr>
          <w:rFonts w:hint="eastAsia"/>
          <w:spacing w:val="-180"/>
          <w:position w:val="22"/>
        </w:rPr>
        <w:t>。</w:t>
      </w:r>
      <w:r>
        <w:rPr>
          <w:rFonts w:hint="eastAsia"/>
        </w:rPr>
        <w:t>作滄桑變</w:t>
      </w:r>
      <w:r w:rsidRPr="005C410E">
        <w:rPr>
          <w:rFonts w:hint="eastAsia"/>
          <w:spacing w:val="-180"/>
        </w:rPr>
        <w:t>幻</w:t>
      </w:r>
      <w:r w:rsidRPr="005C410E">
        <w:rPr>
          <w:rFonts w:hint="eastAsia"/>
          <w:spacing w:val="-180"/>
          <w:position w:val="22"/>
        </w:rPr>
        <w:t>。</w:t>
      </w:r>
      <w:r>
        <w:rPr>
          <w:rFonts w:hint="eastAsia"/>
        </w:rPr>
        <w:t>異矣鯨騎箕</w:t>
      </w:r>
      <w:r w:rsidRPr="005C410E">
        <w:rPr>
          <w:rFonts w:hint="eastAsia"/>
          <w:spacing w:val="-180"/>
        </w:rPr>
        <w:t>上</w:t>
      </w:r>
      <w:r w:rsidRPr="005C410E">
        <w:rPr>
          <w:rFonts w:hint="eastAsia"/>
          <w:spacing w:val="-180"/>
          <w:position w:val="22"/>
        </w:rPr>
        <w:t>。</w:t>
      </w:r>
      <w:r>
        <w:rPr>
          <w:rFonts w:hint="eastAsia"/>
        </w:rPr>
        <w:t>看這場結</w:t>
      </w:r>
      <w:r w:rsidRPr="005C410E">
        <w:rPr>
          <w:rFonts w:hint="eastAsia"/>
          <w:spacing w:val="-180"/>
        </w:rPr>
        <w:t>局</w:t>
      </w:r>
      <w:r w:rsidRPr="005C410E">
        <w:rPr>
          <w:rFonts w:hint="eastAsia"/>
          <w:spacing w:val="-180"/>
          <w:position w:val="22"/>
        </w:rPr>
        <w:t>。</w:t>
      </w:r>
      <w:r>
        <w:rPr>
          <w:rFonts w:hint="eastAsia"/>
        </w:rPr>
        <w:t>一知世</w:t>
      </w:r>
      <w:r w:rsidRPr="005C410E">
        <w:rPr>
          <w:rFonts w:hint="eastAsia"/>
          <w:spacing w:val="-180"/>
        </w:rPr>
        <w:t>事</w:t>
      </w:r>
      <w:r w:rsidRPr="005C410E">
        <w:rPr>
          <w:rFonts w:hint="eastAsia"/>
          <w:spacing w:val="-180"/>
          <w:position w:val="22"/>
        </w:rPr>
        <w:t>。</w:t>
      </w:r>
      <w:r>
        <w:rPr>
          <w:rFonts w:hint="eastAsia"/>
        </w:rPr>
        <w:t>一見天</w:t>
      </w:r>
      <w:r w:rsidRPr="005C410E">
        <w:rPr>
          <w:rFonts w:hint="eastAsia"/>
          <w:spacing w:val="-180"/>
        </w:rPr>
        <w:t>心</w:t>
      </w:r>
      <w:r w:rsidRPr="005C410E">
        <w:rPr>
          <w:rFonts w:hint="eastAsia"/>
          <w:spacing w:val="-180"/>
          <w:position w:val="22"/>
        </w:rPr>
        <w:t>。</w:t>
      </w:r>
      <w:r>
        <w:rPr>
          <w:rFonts w:hint="eastAsia"/>
        </w:rPr>
        <w:t>其賜諸弟子聯</w:t>
      </w:r>
      <w:r w:rsidRPr="005C410E">
        <w:rPr>
          <w:rFonts w:hint="eastAsia"/>
          <w:spacing w:val="-180"/>
        </w:rPr>
        <w:t>曰</w:t>
      </w:r>
      <w:r w:rsidRPr="005C410E">
        <w:rPr>
          <w:rFonts w:hint="eastAsia"/>
          <w:spacing w:val="-180"/>
          <w:position w:val="22"/>
        </w:rPr>
        <w:t>。</w:t>
      </w:r>
      <w:r>
        <w:rPr>
          <w:rFonts w:hint="eastAsia"/>
        </w:rPr>
        <w:t>商城蘇武進桐城鳳府如皋盡成仙</w:t>
      </w:r>
      <w:r w:rsidRPr="005C410E">
        <w:rPr>
          <w:rFonts w:hint="eastAsia"/>
          <w:spacing w:val="-180"/>
        </w:rPr>
        <w:t>境</w:t>
      </w:r>
      <w:r w:rsidRPr="005C410E">
        <w:rPr>
          <w:rFonts w:hint="eastAsia"/>
          <w:spacing w:val="-180"/>
          <w:position w:val="22"/>
        </w:rPr>
        <w:t>。</w:t>
      </w:r>
      <w:r>
        <w:rPr>
          <w:rFonts w:hint="eastAsia"/>
        </w:rPr>
        <w:t>沂水滕文登泗水魚台招遠略紀遊</w:t>
      </w:r>
      <w:r w:rsidRPr="005C410E">
        <w:rPr>
          <w:rFonts w:hint="eastAsia"/>
          <w:spacing w:val="-180"/>
        </w:rPr>
        <w:lastRenderedPageBreak/>
        <w:t>踪</w:t>
      </w:r>
      <w:r w:rsidRPr="005C410E">
        <w:rPr>
          <w:rFonts w:hint="eastAsia"/>
          <w:spacing w:val="-180"/>
          <w:position w:val="22"/>
        </w:rPr>
        <w:t>。</w:t>
      </w:r>
      <w:r>
        <w:rPr>
          <w:rFonts w:hint="eastAsia"/>
        </w:rPr>
        <w:t>蓋皆壇下弟子之原籍</w:t>
      </w:r>
      <w:r w:rsidRPr="005C410E">
        <w:rPr>
          <w:rFonts w:hint="eastAsia"/>
          <w:spacing w:val="-180"/>
        </w:rPr>
        <w:t>也</w:t>
      </w:r>
      <w:r w:rsidRPr="005C410E">
        <w:rPr>
          <w:rFonts w:hint="eastAsia"/>
          <w:spacing w:val="-180"/>
          <w:position w:val="22"/>
        </w:rPr>
        <w:t>。</w:t>
      </w:r>
      <w:r>
        <w:rPr>
          <w:rFonts w:hint="eastAsia"/>
        </w:rPr>
        <w:t>吳澄濤有詩求</w:t>
      </w:r>
      <w:r w:rsidRPr="005C410E">
        <w:rPr>
          <w:rFonts w:hint="eastAsia"/>
          <w:spacing w:val="-180"/>
        </w:rPr>
        <w:t>和</w:t>
      </w:r>
      <w:r w:rsidRPr="005C410E">
        <w:rPr>
          <w:rFonts w:hint="eastAsia"/>
          <w:spacing w:val="-180"/>
          <w:position w:val="22"/>
        </w:rPr>
        <w:t>。</w:t>
      </w:r>
      <w:r>
        <w:rPr>
          <w:rFonts w:hint="eastAsia"/>
        </w:rPr>
        <w:t>賜詩</w:t>
      </w:r>
      <w:r w:rsidRPr="005C410E">
        <w:rPr>
          <w:rFonts w:hint="eastAsia"/>
          <w:spacing w:val="-180"/>
        </w:rPr>
        <w:t>曰</w:t>
      </w:r>
      <w:r w:rsidRPr="005C410E">
        <w:rPr>
          <w:rFonts w:hint="eastAsia"/>
          <w:spacing w:val="-180"/>
          <w:position w:val="22"/>
        </w:rPr>
        <w:t>。</w:t>
      </w:r>
      <w:r>
        <w:rPr>
          <w:rFonts w:hint="eastAsia"/>
        </w:rPr>
        <w:t>吳山越水尚幽</w:t>
      </w:r>
      <w:r w:rsidRPr="005C410E">
        <w:rPr>
          <w:rFonts w:hint="eastAsia"/>
          <w:spacing w:val="-180"/>
        </w:rPr>
        <w:t>真</w:t>
      </w:r>
      <w:r w:rsidRPr="005C410E">
        <w:rPr>
          <w:rFonts w:hint="eastAsia"/>
          <w:spacing w:val="-180"/>
          <w:position w:val="22"/>
        </w:rPr>
        <w:t>。</w:t>
      </w:r>
      <w:r>
        <w:rPr>
          <w:rFonts w:hint="eastAsia"/>
        </w:rPr>
        <w:t>澄宇樓台正可</w:t>
      </w:r>
      <w:r w:rsidRPr="005C410E">
        <w:rPr>
          <w:rFonts w:hint="eastAsia"/>
          <w:spacing w:val="-180"/>
        </w:rPr>
        <w:t>人</w:t>
      </w:r>
      <w:r w:rsidRPr="005C410E">
        <w:rPr>
          <w:rFonts w:hint="eastAsia"/>
          <w:spacing w:val="-180"/>
          <w:position w:val="22"/>
        </w:rPr>
        <w:t>。</w:t>
      </w:r>
      <w:r>
        <w:rPr>
          <w:rFonts w:hint="eastAsia"/>
        </w:rPr>
        <w:t>濤布香花和法</w:t>
      </w:r>
      <w:r w:rsidRPr="005C410E">
        <w:rPr>
          <w:rFonts w:hint="eastAsia"/>
          <w:spacing w:val="-180"/>
        </w:rPr>
        <w:t>雨</w:t>
      </w:r>
      <w:r w:rsidRPr="005C410E">
        <w:rPr>
          <w:rFonts w:hint="eastAsia"/>
          <w:spacing w:val="-180"/>
          <w:position w:val="22"/>
        </w:rPr>
        <w:t>。</w:t>
      </w:r>
      <w:r>
        <w:rPr>
          <w:rFonts w:hint="eastAsia"/>
        </w:rPr>
        <w:t>題詩與子作仙</w:t>
      </w:r>
      <w:r w:rsidRPr="005C410E">
        <w:rPr>
          <w:rFonts w:hint="eastAsia"/>
          <w:spacing w:val="-180"/>
        </w:rPr>
        <w:t>醇</w:t>
      </w:r>
      <w:r w:rsidRPr="005C410E">
        <w:rPr>
          <w:rFonts w:hint="eastAsia"/>
          <w:spacing w:val="-180"/>
          <w:position w:val="22"/>
        </w:rPr>
        <w:t>。</w:t>
      </w:r>
      <w:r>
        <w:rPr>
          <w:rFonts w:hint="eastAsia"/>
        </w:rPr>
        <w:t>上橫冠吳澄濤</w:t>
      </w:r>
      <w:r w:rsidRPr="005C410E">
        <w:rPr>
          <w:rFonts w:hint="eastAsia"/>
          <w:spacing w:val="-180"/>
        </w:rPr>
        <w:t>題</w:t>
      </w:r>
      <w:r w:rsidRPr="005C410E">
        <w:rPr>
          <w:rFonts w:hint="eastAsia"/>
          <w:spacing w:val="-180"/>
          <w:position w:val="22"/>
        </w:rPr>
        <w:t>。</w:t>
      </w:r>
      <w:r>
        <w:rPr>
          <w:rFonts w:hint="eastAsia"/>
        </w:rPr>
        <w:t>中藏尚仙諱</w:t>
      </w:r>
      <w:r w:rsidRPr="005C410E">
        <w:rPr>
          <w:rFonts w:hint="eastAsia"/>
          <w:spacing w:val="-180"/>
        </w:rPr>
        <w:t>也</w:t>
      </w:r>
      <w:r w:rsidRPr="005C410E">
        <w:rPr>
          <w:rFonts w:hint="eastAsia"/>
          <w:spacing w:val="-180"/>
          <w:position w:val="22"/>
        </w:rPr>
        <w:t>。</w:t>
      </w:r>
      <w:r>
        <w:rPr>
          <w:rFonts w:hint="eastAsia"/>
        </w:rPr>
        <w:t>論文之</w:t>
      </w:r>
      <w:r w:rsidRPr="005C410E">
        <w:rPr>
          <w:rFonts w:hint="eastAsia"/>
          <w:spacing w:val="-180"/>
        </w:rPr>
        <w:t>外</w:t>
      </w:r>
      <w:r w:rsidRPr="005C410E">
        <w:rPr>
          <w:rFonts w:hint="eastAsia"/>
          <w:spacing w:val="-180"/>
          <w:position w:val="22"/>
        </w:rPr>
        <w:t>。</w:t>
      </w:r>
      <w:r>
        <w:rPr>
          <w:rFonts w:hint="eastAsia"/>
        </w:rPr>
        <w:t>又皆勗修之</w:t>
      </w:r>
      <w:r w:rsidRPr="005C410E">
        <w:rPr>
          <w:rFonts w:hint="eastAsia"/>
          <w:spacing w:val="-180"/>
        </w:rPr>
        <w:t>語</w:t>
      </w:r>
      <w:r w:rsidRPr="005C410E">
        <w:rPr>
          <w:rFonts w:hint="eastAsia"/>
          <w:spacing w:val="-180"/>
          <w:position w:val="22"/>
        </w:rPr>
        <w:t>。</w:t>
      </w:r>
      <w:r>
        <w:rPr>
          <w:rFonts w:hint="eastAsia"/>
        </w:rPr>
        <w:t>並隱示覺岸不</w:t>
      </w:r>
      <w:r w:rsidRPr="005C410E">
        <w:rPr>
          <w:rFonts w:hint="eastAsia"/>
          <w:spacing w:val="-180"/>
        </w:rPr>
        <w:t>遠</w:t>
      </w:r>
      <w:r w:rsidRPr="005C410E">
        <w:rPr>
          <w:rFonts w:hint="eastAsia"/>
          <w:spacing w:val="-180"/>
          <w:position w:val="22"/>
        </w:rPr>
        <w:t>。</w:t>
      </w:r>
      <w:r>
        <w:rPr>
          <w:rFonts w:hint="eastAsia"/>
        </w:rPr>
        <w:t>大道行將開展之</w:t>
      </w:r>
      <w:r w:rsidRPr="005C410E">
        <w:rPr>
          <w:rFonts w:hint="eastAsia"/>
          <w:spacing w:val="-180"/>
        </w:rPr>
        <w:t>意</w:t>
      </w:r>
      <w:r w:rsidRPr="005C410E">
        <w:rPr>
          <w:rFonts w:hint="eastAsia"/>
          <w:spacing w:val="-180"/>
          <w:position w:val="22"/>
        </w:rPr>
        <w:t>。</w:t>
      </w:r>
      <w:r>
        <w:rPr>
          <w:rFonts w:hint="eastAsia"/>
        </w:rPr>
        <w:t>其言本此虛心作工夫求學</w:t>
      </w:r>
      <w:r w:rsidRPr="005C410E">
        <w:rPr>
          <w:rFonts w:hint="eastAsia"/>
          <w:spacing w:val="-180"/>
        </w:rPr>
        <w:t>業</w:t>
      </w:r>
      <w:r w:rsidRPr="005C410E">
        <w:rPr>
          <w:rFonts w:hint="eastAsia"/>
          <w:spacing w:val="-180"/>
          <w:position w:val="22"/>
        </w:rPr>
        <w:t>。</w:t>
      </w:r>
      <w:r>
        <w:rPr>
          <w:rFonts w:hint="eastAsia"/>
        </w:rPr>
        <w:t>無往不</w:t>
      </w:r>
      <w:r w:rsidRPr="005C410E">
        <w:rPr>
          <w:rFonts w:hint="eastAsia"/>
          <w:spacing w:val="-180"/>
        </w:rPr>
        <w:t>利</w:t>
      </w:r>
      <w:r w:rsidRPr="005C410E">
        <w:rPr>
          <w:rFonts w:hint="eastAsia"/>
          <w:spacing w:val="-180"/>
          <w:position w:val="22"/>
        </w:rPr>
        <w:t>。</w:t>
      </w:r>
      <w:r>
        <w:rPr>
          <w:rFonts w:hint="eastAsia"/>
        </w:rPr>
        <w:t>若涉大川斯可</w:t>
      </w:r>
      <w:r w:rsidRPr="005C410E">
        <w:rPr>
          <w:rFonts w:hint="eastAsia"/>
          <w:spacing w:val="-180"/>
        </w:rPr>
        <w:t>矣</w:t>
      </w:r>
      <w:r w:rsidRPr="005C410E">
        <w:rPr>
          <w:rFonts w:hint="eastAsia"/>
          <w:spacing w:val="-180"/>
          <w:position w:val="22"/>
        </w:rPr>
        <w:t>。</w:t>
      </w:r>
      <w:r>
        <w:rPr>
          <w:rFonts w:hint="eastAsia"/>
        </w:rPr>
        <w:t>又言古今中外萬國車</w:t>
      </w:r>
      <w:r w:rsidRPr="005C410E">
        <w:rPr>
          <w:rFonts w:hint="eastAsia"/>
          <w:spacing w:val="-180"/>
        </w:rPr>
        <w:t>書</w:t>
      </w:r>
      <w:r w:rsidRPr="005C410E">
        <w:rPr>
          <w:rFonts w:hint="eastAsia"/>
          <w:spacing w:val="-180"/>
          <w:position w:val="22"/>
        </w:rPr>
        <w:t>。</w:t>
      </w:r>
      <w:r>
        <w:rPr>
          <w:rFonts w:hint="eastAsia"/>
        </w:rPr>
        <w:t>無有不從道之一字散而化為萬殊</w:t>
      </w:r>
      <w:r w:rsidRPr="005C410E">
        <w:rPr>
          <w:rFonts w:hint="eastAsia"/>
          <w:spacing w:val="-180"/>
        </w:rPr>
        <w:t>者</w:t>
      </w:r>
      <w:r w:rsidRPr="005C410E">
        <w:rPr>
          <w:rFonts w:hint="eastAsia"/>
          <w:spacing w:val="-180"/>
          <w:position w:val="22"/>
        </w:rPr>
        <w:t>。</w:t>
      </w:r>
      <w:r>
        <w:rPr>
          <w:rFonts w:hint="eastAsia"/>
        </w:rPr>
        <w:t>是皆尚真人借文宣道之</w:t>
      </w:r>
      <w:r w:rsidRPr="005C410E">
        <w:rPr>
          <w:rFonts w:hint="eastAsia"/>
          <w:spacing w:val="-180"/>
        </w:rPr>
        <w:t>旨</w:t>
      </w:r>
      <w:r w:rsidRPr="005C410E">
        <w:rPr>
          <w:rFonts w:hint="eastAsia"/>
          <w:spacing w:val="-180"/>
          <w:position w:val="22"/>
        </w:rPr>
        <w:t>。</w:t>
      </w:r>
      <w:r>
        <w:rPr>
          <w:rFonts w:hint="eastAsia"/>
        </w:rPr>
        <w:t>非徒以前因後果之靈異示</w:t>
      </w:r>
      <w:r w:rsidRPr="005C410E">
        <w:rPr>
          <w:rFonts w:hint="eastAsia"/>
          <w:spacing w:val="-180"/>
        </w:rPr>
        <w:t>人</w:t>
      </w:r>
      <w:r w:rsidRPr="005C410E">
        <w:rPr>
          <w:rFonts w:hint="eastAsia"/>
          <w:spacing w:val="-180"/>
          <w:position w:val="22"/>
        </w:rPr>
        <w:t>。</w:t>
      </w:r>
      <w:r>
        <w:rPr>
          <w:rFonts w:hint="eastAsia"/>
        </w:rPr>
        <w:t>故於次年福</w:t>
      </w:r>
      <w:r w:rsidRPr="005C410E">
        <w:rPr>
          <w:rFonts w:hint="eastAsia"/>
          <w:spacing w:val="-180"/>
        </w:rPr>
        <w:t>緣</w:t>
      </w:r>
      <w:r w:rsidRPr="005C410E">
        <w:rPr>
          <w:rFonts w:hint="eastAsia"/>
          <w:spacing w:val="-180"/>
          <w:position w:val="22"/>
        </w:rPr>
        <w:t>。</w:t>
      </w:r>
      <w:r>
        <w:rPr>
          <w:rFonts w:hint="eastAsia"/>
        </w:rPr>
        <w:t>吉</w:t>
      </w:r>
      <w:r w:rsidRPr="005C410E">
        <w:rPr>
          <w:rFonts w:hint="eastAsia"/>
          <w:spacing w:val="-180"/>
        </w:rPr>
        <w:t>中</w:t>
      </w:r>
      <w:r w:rsidRPr="005C410E">
        <w:rPr>
          <w:rFonts w:hint="eastAsia"/>
          <w:spacing w:val="-180"/>
          <w:position w:val="22"/>
        </w:rPr>
        <w:t>。</w:t>
      </w:r>
      <w:r>
        <w:rPr>
          <w:rFonts w:hint="eastAsia"/>
        </w:rPr>
        <w:t>將離濱</w:t>
      </w:r>
      <w:r w:rsidRPr="005C410E">
        <w:rPr>
          <w:rFonts w:hint="eastAsia"/>
          <w:spacing w:val="-180"/>
        </w:rPr>
        <w:t>時</w:t>
      </w:r>
      <w:r w:rsidRPr="005C410E">
        <w:rPr>
          <w:rFonts w:hint="eastAsia"/>
          <w:spacing w:val="-180"/>
          <w:position w:val="22"/>
        </w:rPr>
        <w:t>。</w:t>
      </w:r>
      <w:r>
        <w:rPr>
          <w:rFonts w:hint="eastAsia"/>
        </w:rPr>
        <w:t>囑以為國以</w:t>
      </w:r>
      <w:r w:rsidRPr="005C410E">
        <w:rPr>
          <w:rFonts w:hint="eastAsia"/>
          <w:spacing w:val="-180"/>
        </w:rPr>
        <w:t>忠</w:t>
      </w:r>
      <w:r w:rsidRPr="005C410E">
        <w:rPr>
          <w:rFonts w:hint="eastAsia"/>
          <w:spacing w:val="-180"/>
          <w:position w:val="22"/>
        </w:rPr>
        <w:t>。</w:t>
      </w:r>
      <w:r>
        <w:rPr>
          <w:rFonts w:hint="eastAsia"/>
        </w:rPr>
        <w:t>待人以</w:t>
      </w:r>
      <w:r w:rsidRPr="005C410E">
        <w:rPr>
          <w:rFonts w:hint="eastAsia"/>
          <w:spacing w:val="-180"/>
        </w:rPr>
        <w:t>約</w:t>
      </w:r>
      <w:r w:rsidRPr="005C410E">
        <w:rPr>
          <w:rFonts w:hint="eastAsia"/>
          <w:spacing w:val="-180"/>
          <w:position w:val="22"/>
        </w:rPr>
        <w:t>。</w:t>
      </w:r>
      <w:r>
        <w:rPr>
          <w:rFonts w:hint="eastAsia"/>
        </w:rPr>
        <w:t>遇物以</w:t>
      </w:r>
      <w:r w:rsidRPr="005C410E">
        <w:rPr>
          <w:rFonts w:hint="eastAsia"/>
          <w:spacing w:val="-180"/>
        </w:rPr>
        <w:t>寬</w:t>
      </w:r>
      <w:r w:rsidRPr="005C410E">
        <w:rPr>
          <w:rFonts w:hint="eastAsia"/>
          <w:spacing w:val="-180"/>
          <w:position w:val="22"/>
        </w:rPr>
        <w:t>。</w:t>
      </w:r>
      <w:r>
        <w:rPr>
          <w:rFonts w:hint="eastAsia"/>
        </w:rPr>
        <w:t>努力前</w:t>
      </w:r>
      <w:r w:rsidRPr="005C410E">
        <w:rPr>
          <w:rFonts w:hint="eastAsia"/>
          <w:spacing w:val="-180"/>
        </w:rPr>
        <w:t>途</w:t>
      </w:r>
      <w:r w:rsidRPr="005C410E">
        <w:rPr>
          <w:rFonts w:hint="eastAsia"/>
          <w:spacing w:val="-180"/>
          <w:position w:val="22"/>
        </w:rPr>
        <w:t>。</w:t>
      </w:r>
      <w:r>
        <w:rPr>
          <w:rFonts w:hint="eastAsia"/>
        </w:rPr>
        <w:t>不可佞佛佞仙以自誤</w:t>
      </w:r>
      <w:r w:rsidRPr="005C410E">
        <w:rPr>
          <w:rFonts w:hint="eastAsia"/>
          <w:spacing w:val="-180"/>
        </w:rPr>
        <w:t>也</w:t>
      </w:r>
      <w:r w:rsidRPr="005C410E">
        <w:rPr>
          <w:rFonts w:hint="eastAsia"/>
          <w:spacing w:val="-180"/>
          <w:position w:val="22"/>
        </w:rPr>
        <w:t>。</w:t>
      </w:r>
      <w:r>
        <w:rPr>
          <w:rFonts w:hint="eastAsia"/>
        </w:rPr>
        <w:t>丙辰之</w:t>
      </w:r>
      <w:r w:rsidRPr="005C410E">
        <w:rPr>
          <w:rFonts w:hint="eastAsia"/>
          <w:spacing w:val="-180"/>
        </w:rPr>
        <w:t>冬</w:t>
      </w:r>
      <w:r w:rsidRPr="005C410E">
        <w:rPr>
          <w:rFonts w:hint="eastAsia"/>
          <w:spacing w:val="-180"/>
          <w:position w:val="22"/>
        </w:rPr>
        <w:t>。</w:t>
      </w:r>
      <w:r>
        <w:rPr>
          <w:rFonts w:hint="eastAsia"/>
        </w:rPr>
        <w:t>幾於無日無</w:t>
      </w:r>
      <w:r w:rsidRPr="005C410E">
        <w:rPr>
          <w:rFonts w:hint="eastAsia"/>
          <w:spacing w:val="-180"/>
        </w:rPr>
        <w:t>壇</w:t>
      </w:r>
      <w:r w:rsidRPr="005C410E">
        <w:rPr>
          <w:rFonts w:hint="eastAsia"/>
          <w:spacing w:val="-180"/>
          <w:position w:val="22"/>
        </w:rPr>
        <w:t>。</w:t>
      </w:r>
      <w:r>
        <w:rPr>
          <w:rFonts w:hint="eastAsia"/>
        </w:rPr>
        <w:t>十二月癸</w:t>
      </w:r>
      <w:r w:rsidRPr="005C410E">
        <w:rPr>
          <w:rFonts w:hint="eastAsia"/>
          <w:spacing w:val="-180"/>
        </w:rPr>
        <w:t>卯</w:t>
      </w:r>
      <w:r w:rsidRPr="005C410E">
        <w:rPr>
          <w:rFonts w:hint="eastAsia"/>
          <w:spacing w:val="-180"/>
          <w:position w:val="22"/>
        </w:rPr>
        <w:t>。</w:t>
      </w:r>
      <w:r>
        <w:rPr>
          <w:rFonts w:hint="eastAsia"/>
        </w:rPr>
        <w:t>與諸子言</w:t>
      </w:r>
      <w:r w:rsidRPr="005C410E">
        <w:rPr>
          <w:rFonts w:hint="eastAsia"/>
          <w:spacing w:val="-180"/>
        </w:rPr>
        <w:t>別</w:t>
      </w:r>
      <w:r w:rsidRPr="005C410E">
        <w:rPr>
          <w:rFonts w:hint="eastAsia"/>
          <w:spacing w:val="-180"/>
          <w:position w:val="22"/>
        </w:rPr>
        <w:t>。</w:t>
      </w:r>
      <w:r>
        <w:rPr>
          <w:rFonts w:hint="eastAsia"/>
        </w:rPr>
        <w:t>謂秦粵大事見</w:t>
      </w:r>
      <w:r w:rsidRPr="005C410E">
        <w:rPr>
          <w:rFonts w:hint="eastAsia"/>
          <w:spacing w:val="-180"/>
        </w:rPr>
        <w:t>矣</w:t>
      </w:r>
      <w:r w:rsidRPr="005C410E">
        <w:rPr>
          <w:rFonts w:hint="eastAsia"/>
          <w:spacing w:val="-180"/>
          <w:position w:val="22"/>
        </w:rPr>
        <w:t>。</w:t>
      </w:r>
      <w:r>
        <w:rPr>
          <w:rFonts w:hint="eastAsia"/>
        </w:rPr>
        <w:t>丁巳正月請</w:t>
      </w:r>
      <w:r w:rsidRPr="005C410E">
        <w:rPr>
          <w:rFonts w:hint="eastAsia"/>
          <w:spacing w:val="-180"/>
        </w:rPr>
        <w:t>乩</w:t>
      </w:r>
      <w:r w:rsidRPr="005C410E">
        <w:rPr>
          <w:rFonts w:hint="eastAsia"/>
          <w:spacing w:val="-180"/>
          <w:position w:val="22"/>
        </w:rPr>
        <w:t>。</w:t>
      </w:r>
      <w:r>
        <w:rPr>
          <w:rFonts w:hint="eastAsia"/>
        </w:rPr>
        <w:t>孚聖及張果祖師白眉佛</w:t>
      </w:r>
      <w:r w:rsidRPr="005C410E">
        <w:rPr>
          <w:rFonts w:hint="eastAsia"/>
          <w:spacing w:val="-180"/>
        </w:rPr>
        <w:t>等</w:t>
      </w:r>
      <w:r w:rsidRPr="005C410E">
        <w:rPr>
          <w:rFonts w:hint="eastAsia"/>
          <w:spacing w:val="-180"/>
          <w:position w:val="22"/>
        </w:rPr>
        <w:t>。</w:t>
      </w:r>
      <w:r>
        <w:rPr>
          <w:rFonts w:hint="eastAsia"/>
        </w:rPr>
        <w:t>時一臨</w:t>
      </w:r>
      <w:r w:rsidRPr="005C410E">
        <w:rPr>
          <w:rFonts w:hint="eastAsia"/>
          <w:spacing w:val="-180"/>
        </w:rPr>
        <w:t>壇</w:t>
      </w:r>
      <w:r w:rsidRPr="005C410E">
        <w:rPr>
          <w:rFonts w:hint="eastAsia"/>
          <w:spacing w:val="-180"/>
          <w:position w:val="22"/>
        </w:rPr>
        <w:t>。</w:t>
      </w:r>
      <w:r>
        <w:rPr>
          <w:rFonts w:hint="eastAsia"/>
        </w:rPr>
        <w:t>齊河王仙維</w:t>
      </w:r>
      <w:r w:rsidRPr="005C410E">
        <w:rPr>
          <w:rFonts w:hint="eastAsia"/>
          <w:spacing w:val="-180"/>
        </w:rPr>
        <w:t>遇</w:t>
      </w:r>
      <w:r w:rsidRPr="005C410E">
        <w:rPr>
          <w:rFonts w:hint="eastAsia"/>
          <w:spacing w:val="-180"/>
          <w:position w:val="22"/>
        </w:rPr>
        <w:t>。</w:t>
      </w:r>
      <w:r>
        <w:rPr>
          <w:rFonts w:hint="eastAsia"/>
        </w:rPr>
        <w:t>亦臨數</w:t>
      </w:r>
      <w:r w:rsidRPr="005C410E">
        <w:rPr>
          <w:rFonts w:hint="eastAsia"/>
          <w:spacing w:val="-180"/>
        </w:rPr>
        <w:t>次</w:t>
      </w:r>
      <w:r w:rsidRPr="005C410E">
        <w:rPr>
          <w:rFonts w:hint="eastAsia"/>
          <w:spacing w:val="-180"/>
          <w:position w:val="22"/>
        </w:rPr>
        <w:t>。</w:t>
      </w:r>
      <w:r>
        <w:rPr>
          <w:rFonts w:hint="eastAsia"/>
        </w:rPr>
        <w:t>王仙江蘇泰興</w:t>
      </w:r>
      <w:r w:rsidRPr="005C410E">
        <w:rPr>
          <w:rFonts w:hint="eastAsia"/>
          <w:spacing w:val="-180"/>
        </w:rPr>
        <w:t>人</w:t>
      </w:r>
      <w:r w:rsidRPr="005C410E">
        <w:rPr>
          <w:rFonts w:hint="eastAsia"/>
          <w:spacing w:val="-180"/>
          <w:position w:val="22"/>
        </w:rPr>
        <w:t>。</w:t>
      </w:r>
      <w:r>
        <w:rPr>
          <w:rFonts w:hint="eastAsia"/>
        </w:rPr>
        <w:t>別號雲峰仙</w:t>
      </w:r>
      <w:r w:rsidRPr="005C410E">
        <w:rPr>
          <w:rFonts w:hint="eastAsia"/>
          <w:spacing w:val="-180"/>
        </w:rPr>
        <w:t>子</w:t>
      </w:r>
      <w:r w:rsidRPr="005C410E">
        <w:rPr>
          <w:rFonts w:hint="eastAsia"/>
          <w:spacing w:val="-180"/>
          <w:position w:val="22"/>
        </w:rPr>
        <w:t>。</w:t>
      </w:r>
      <w:r>
        <w:rPr>
          <w:rFonts w:hint="eastAsia"/>
        </w:rPr>
        <w:t>宋徽宗四</w:t>
      </w:r>
      <w:r w:rsidRPr="005C410E">
        <w:rPr>
          <w:rFonts w:hint="eastAsia"/>
          <w:spacing w:val="-180"/>
        </w:rPr>
        <w:t>年</w:t>
      </w:r>
      <w:r w:rsidRPr="005C410E">
        <w:rPr>
          <w:rFonts w:hint="eastAsia"/>
          <w:spacing w:val="-180"/>
          <w:position w:val="22"/>
        </w:rPr>
        <w:t>。</w:t>
      </w:r>
      <w:r>
        <w:rPr>
          <w:rFonts w:hint="eastAsia"/>
        </w:rPr>
        <w:t>在浙江天台山嚴宕峰修真二百餘</w:t>
      </w:r>
      <w:r w:rsidRPr="005C410E">
        <w:rPr>
          <w:rFonts w:hint="eastAsia"/>
          <w:spacing w:val="-180"/>
        </w:rPr>
        <w:t>年</w:t>
      </w:r>
      <w:r w:rsidRPr="005C410E">
        <w:rPr>
          <w:rFonts w:hint="eastAsia"/>
          <w:spacing w:val="-180"/>
          <w:position w:val="22"/>
        </w:rPr>
        <w:t>。</w:t>
      </w:r>
      <w:r>
        <w:rPr>
          <w:rFonts w:hint="eastAsia"/>
        </w:rPr>
        <w:t>求得門</w:t>
      </w:r>
      <w:r w:rsidRPr="005C410E">
        <w:rPr>
          <w:rFonts w:hint="eastAsia"/>
          <w:spacing w:val="-180"/>
        </w:rPr>
        <w:t>徑</w:t>
      </w:r>
      <w:r w:rsidRPr="005C410E">
        <w:rPr>
          <w:rFonts w:hint="eastAsia"/>
          <w:spacing w:val="-180"/>
          <w:position w:val="22"/>
        </w:rPr>
        <w:t>。</w:t>
      </w:r>
      <w:r>
        <w:rPr>
          <w:rFonts w:hint="eastAsia"/>
        </w:rPr>
        <w:t>非有所</w:t>
      </w:r>
      <w:r w:rsidRPr="005C410E">
        <w:rPr>
          <w:rFonts w:hint="eastAsia"/>
          <w:spacing w:val="-180"/>
        </w:rPr>
        <w:t>師</w:t>
      </w:r>
      <w:r w:rsidRPr="005C410E">
        <w:rPr>
          <w:rFonts w:hint="eastAsia"/>
          <w:spacing w:val="-180"/>
          <w:position w:val="22"/>
        </w:rPr>
        <w:t>。</w:t>
      </w:r>
      <w:r>
        <w:rPr>
          <w:rFonts w:hint="eastAsia"/>
        </w:rPr>
        <w:t>明初往崆峒山就學於呂</w:t>
      </w:r>
      <w:r w:rsidRPr="005C410E">
        <w:rPr>
          <w:rFonts w:hint="eastAsia"/>
          <w:spacing w:val="-180"/>
        </w:rPr>
        <w:t>祖</w:t>
      </w:r>
      <w:r w:rsidRPr="005C410E">
        <w:rPr>
          <w:rFonts w:hint="eastAsia"/>
          <w:spacing w:val="-180"/>
          <w:position w:val="22"/>
        </w:rPr>
        <w:t>。</w:t>
      </w:r>
      <w:r>
        <w:rPr>
          <w:rFonts w:hint="eastAsia"/>
        </w:rPr>
        <w:t>咸同間到齊</w:t>
      </w:r>
      <w:r w:rsidRPr="005C410E">
        <w:rPr>
          <w:rFonts w:hint="eastAsia"/>
          <w:spacing w:val="-180"/>
        </w:rPr>
        <w:t>河</w:t>
      </w:r>
      <w:r w:rsidRPr="005C410E">
        <w:rPr>
          <w:rFonts w:hint="eastAsia"/>
          <w:spacing w:val="-180"/>
          <w:position w:val="22"/>
        </w:rPr>
        <w:t>。</w:t>
      </w:r>
      <w:r>
        <w:rPr>
          <w:rFonts w:hint="eastAsia"/>
        </w:rPr>
        <w:t>曾與尚真人同在此地救難</w:t>
      </w:r>
      <w:r w:rsidRPr="005C410E">
        <w:rPr>
          <w:rFonts w:hint="eastAsia"/>
          <w:spacing w:val="-180"/>
        </w:rPr>
        <w:t>民</w:t>
      </w:r>
      <w:r w:rsidRPr="005C410E">
        <w:rPr>
          <w:rFonts w:hint="eastAsia"/>
          <w:spacing w:val="-180"/>
          <w:position w:val="22"/>
        </w:rPr>
        <w:t>。</w:t>
      </w:r>
      <w:r>
        <w:rPr>
          <w:rFonts w:hint="eastAsia"/>
        </w:rPr>
        <w:t>答問時局詩</w:t>
      </w:r>
      <w:r w:rsidRPr="005C410E">
        <w:rPr>
          <w:rFonts w:hint="eastAsia"/>
          <w:spacing w:val="-180"/>
        </w:rPr>
        <w:t>云</w:t>
      </w:r>
      <w:r w:rsidRPr="005C410E">
        <w:rPr>
          <w:rFonts w:hint="eastAsia"/>
          <w:spacing w:val="-180"/>
          <w:position w:val="22"/>
        </w:rPr>
        <w:t>。</w:t>
      </w:r>
      <w:r>
        <w:rPr>
          <w:rFonts w:hint="eastAsia"/>
        </w:rPr>
        <w:t>中庸三十三章</w:t>
      </w:r>
      <w:r w:rsidRPr="005C410E">
        <w:rPr>
          <w:rFonts w:hint="eastAsia"/>
          <w:spacing w:val="-180"/>
        </w:rPr>
        <w:t>書</w:t>
      </w:r>
      <w:r w:rsidRPr="005C410E">
        <w:rPr>
          <w:rFonts w:hint="eastAsia"/>
          <w:spacing w:val="-180"/>
          <w:position w:val="22"/>
        </w:rPr>
        <w:t>。</w:t>
      </w:r>
      <w:r>
        <w:rPr>
          <w:rFonts w:hint="eastAsia"/>
        </w:rPr>
        <w:t>不過秦皇亦火</w:t>
      </w:r>
      <w:r w:rsidRPr="005C410E">
        <w:rPr>
          <w:rFonts w:hint="eastAsia"/>
          <w:spacing w:val="-180"/>
        </w:rPr>
        <w:t>茶</w:t>
      </w:r>
      <w:r w:rsidRPr="005C410E">
        <w:rPr>
          <w:rFonts w:hint="eastAsia"/>
          <w:spacing w:val="-180"/>
          <w:position w:val="22"/>
        </w:rPr>
        <w:t>。</w:t>
      </w:r>
      <w:r>
        <w:rPr>
          <w:rFonts w:hint="eastAsia"/>
        </w:rPr>
        <w:t>東北西南都射</w:t>
      </w:r>
      <w:r w:rsidRPr="005C410E">
        <w:rPr>
          <w:rFonts w:hint="eastAsia"/>
          <w:spacing w:val="-180"/>
        </w:rPr>
        <w:t>鹿</w:t>
      </w:r>
      <w:r w:rsidRPr="005C410E">
        <w:rPr>
          <w:rFonts w:hint="eastAsia"/>
          <w:spacing w:val="-180"/>
          <w:position w:val="22"/>
        </w:rPr>
        <w:t>。</w:t>
      </w:r>
      <w:r>
        <w:rPr>
          <w:rFonts w:hint="eastAsia"/>
        </w:rPr>
        <w:t>斯人一族盡如</w:t>
      </w:r>
      <w:r w:rsidRPr="005C410E">
        <w:rPr>
          <w:rFonts w:hint="eastAsia"/>
          <w:spacing w:val="-180"/>
        </w:rPr>
        <w:t>塗</w:t>
      </w:r>
      <w:r w:rsidRPr="005C410E">
        <w:rPr>
          <w:rFonts w:hint="eastAsia"/>
          <w:spacing w:val="-180"/>
          <w:position w:val="22"/>
        </w:rPr>
        <w:t>。</w:t>
      </w:r>
      <w:r>
        <w:rPr>
          <w:rFonts w:hint="eastAsia"/>
        </w:rPr>
        <w:t>二月乙</w:t>
      </w:r>
      <w:r w:rsidRPr="005C410E">
        <w:rPr>
          <w:rFonts w:hint="eastAsia"/>
          <w:spacing w:val="-180"/>
        </w:rPr>
        <w:t>亥</w:t>
      </w:r>
      <w:r w:rsidRPr="005C410E">
        <w:rPr>
          <w:rFonts w:hint="eastAsia"/>
          <w:spacing w:val="-180"/>
          <w:position w:val="22"/>
        </w:rPr>
        <w:t>。</w:t>
      </w:r>
      <w:r>
        <w:rPr>
          <w:rFonts w:hint="eastAsia"/>
        </w:rPr>
        <w:t>復聖顏子臨</w:t>
      </w:r>
      <w:r w:rsidRPr="005C410E">
        <w:rPr>
          <w:rFonts w:hint="eastAsia"/>
          <w:spacing w:val="-180"/>
        </w:rPr>
        <w:t>壇</w:t>
      </w:r>
      <w:r w:rsidRPr="005C410E">
        <w:rPr>
          <w:rFonts w:hint="eastAsia"/>
          <w:spacing w:val="-180"/>
          <w:position w:val="22"/>
        </w:rPr>
        <w:t>。</w:t>
      </w:r>
      <w:r>
        <w:rPr>
          <w:rFonts w:hint="eastAsia"/>
        </w:rPr>
        <w:t>皆書大篆</w:t>
      </w:r>
      <w:r w:rsidRPr="005C410E">
        <w:rPr>
          <w:rFonts w:hint="eastAsia"/>
          <w:spacing w:val="-180"/>
        </w:rPr>
        <w:t>曰</w:t>
      </w:r>
      <w:r w:rsidRPr="005C410E">
        <w:rPr>
          <w:rFonts w:hint="eastAsia"/>
          <w:spacing w:val="-180"/>
          <w:position w:val="22"/>
        </w:rPr>
        <w:t>。</w:t>
      </w:r>
      <w:r>
        <w:rPr>
          <w:rFonts w:hint="eastAsia"/>
        </w:rPr>
        <w:t>鳴</w:t>
      </w:r>
      <w:r w:rsidRPr="005C410E">
        <w:rPr>
          <w:rFonts w:hint="eastAsia"/>
          <w:spacing w:val="-180"/>
        </w:rPr>
        <w:t>呼</w:t>
      </w:r>
      <w:r w:rsidRPr="005C410E">
        <w:rPr>
          <w:rFonts w:hint="eastAsia"/>
          <w:spacing w:val="-180"/>
          <w:position w:val="22"/>
        </w:rPr>
        <w:t>。</w:t>
      </w:r>
      <w:r>
        <w:rPr>
          <w:rFonts w:hint="eastAsia"/>
        </w:rPr>
        <w:t>今日之天</w:t>
      </w:r>
      <w:r w:rsidRPr="005C410E">
        <w:rPr>
          <w:rFonts w:hint="eastAsia"/>
          <w:spacing w:val="-180"/>
        </w:rPr>
        <w:t>下</w:t>
      </w:r>
      <w:r w:rsidRPr="005C410E">
        <w:rPr>
          <w:rFonts w:hint="eastAsia"/>
          <w:spacing w:val="-180"/>
          <w:position w:val="22"/>
        </w:rPr>
        <w:t>。</w:t>
      </w:r>
      <w:r>
        <w:rPr>
          <w:rFonts w:hint="eastAsia"/>
        </w:rPr>
        <w:t>爾輩</w:t>
      </w:r>
      <w:r>
        <w:rPr>
          <w:rFonts w:hint="eastAsia"/>
        </w:rPr>
        <w:lastRenderedPageBreak/>
        <w:t>何不幸竟同生斯</w:t>
      </w:r>
      <w:r w:rsidRPr="005C410E">
        <w:rPr>
          <w:rFonts w:hint="eastAsia"/>
          <w:spacing w:val="-180"/>
        </w:rPr>
        <w:t>世</w:t>
      </w:r>
      <w:r w:rsidRPr="005C410E">
        <w:rPr>
          <w:rFonts w:hint="eastAsia"/>
          <w:spacing w:val="-180"/>
          <w:position w:val="22"/>
        </w:rPr>
        <w:t>。</w:t>
      </w:r>
      <w:r>
        <w:rPr>
          <w:rFonts w:hint="eastAsia"/>
        </w:rPr>
        <w:t>劫耶數</w:t>
      </w:r>
      <w:r w:rsidRPr="005C410E">
        <w:rPr>
          <w:rFonts w:hint="eastAsia"/>
          <w:spacing w:val="-180"/>
        </w:rPr>
        <w:t>耶</w:t>
      </w:r>
      <w:r w:rsidRPr="005C410E">
        <w:rPr>
          <w:rFonts w:hint="eastAsia"/>
          <w:spacing w:val="-180"/>
          <w:position w:val="22"/>
        </w:rPr>
        <w:t>。</w:t>
      </w:r>
      <w:r>
        <w:rPr>
          <w:rFonts w:hint="eastAsia"/>
        </w:rPr>
        <w:t>吾不敢</w:t>
      </w:r>
      <w:r w:rsidRPr="005C410E">
        <w:rPr>
          <w:rFonts w:hint="eastAsia"/>
          <w:spacing w:val="-180"/>
        </w:rPr>
        <w:t>言</w:t>
      </w:r>
      <w:r w:rsidRPr="005C410E">
        <w:rPr>
          <w:rFonts w:hint="eastAsia"/>
          <w:spacing w:val="-180"/>
          <w:position w:val="22"/>
        </w:rPr>
        <w:t>。</w:t>
      </w:r>
      <w:r>
        <w:rPr>
          <w:rFonts w:hint="eastAsia"/>
        </w:rPr>
        <w:t>吾不忍</w:t>
      </w:r>
      <w:r w:rsidRPr="005C410E">
        <w:rPr>
          <w:rFonts w:hint="eastAsia"/>
          <w:spacing w:val="-180"/>
        </w:rPr>
        <w:t>言</w:t>
      </w:r>
      <w:r w:rsidRPr="005C410E">
        <w:rPr>
          <w:rFonts w:hint="eastAsia"/>
          <w:spacing w:val="-180"/>
          <w:position w:val="22"/>
        </w:rPr>
        <w:t>。</w:t>
      </w:r>
      <w:r>
        <w:rPr>
          <w:rFonts w:hint="eastAsia"/>
        </w:rPr>
        <w:t>非有吾三四門下</w:t>
      </w:r>
      <w:r w:rsidRPr="005C410E">
        <w:rPr>
          <w:rFonts w:hint="eastAsia"/>
          <w:spacing w:val="-180"/>
        </w:rPr>
        <w:t>士</w:t>
      </w:r>
      <w:r w:rsidRPr="005C410E">
        <w:rPr>
          <w:rFonts w:hint="eastAsia"/>
          <w:spacing w:val="-180"/>
          <w:position w:val="22"/>
        </w:rPr>
        <w:t>。</w:t>
      </w:r>
      <w:r>
        <w:rPr>
          <w:rFonts w:hint="eastAsia"/>
        </w:rPr>
        <w:t>吾早去</w:t>
      </w:r>
      <w:r w:rsidRPr="005C410E">
        <w:rPr>
          <w:rFonts w:hint="eastAsia"/>
          <w:spacing w:val="-180"/>
        </w:rPr>
        <w:t>已</w:t>
      </w:r>
      <w:r w:rsidRPr="005C410E">
        <w:rPr>
          <w:rFonts w:hint="eastAsia"/>
          <w:spacing w:val="-180"/>
          <w:position w:val="22"/>
        </w:rPr>
        <w:t>。</w:t>
      </w:r>
      <w:r>
        <w:rPr>
          <w:rFonts w:hint="eastAsia"/>
        </w:rPr>
        <w:t>七月初六日丁</w:t>
      </w:r>
      <w:r w:rsidRPr="005C410E">
        <w:rPr>
          <w:rFonts w:hint="eastAsia"/>
          <w:spacing w:val="-180"/>
        </w:rPr>
        <w:t>酉</w:t>
      </w:r>
      <w:r w:rsidRPr="005C410E">
        <w:rPr>
          <w:rFonts w:hint="eastAsia"/>
          <w:spacing w:val="-180"/>
          <w:position w:val="22"/>
        </w:rPr>
        <w:t>。</w:t>
      </w:r>
      <w:r>
        <w:rPr>
          <w:rFonts w:hint="eastAsia"/>
        </w:rPr>
        <w:t>因請南極老</w:t>
      </w:r>
      <w:r w:rsidRPr="005C410E">
        <w:rPr>
          <w:rFonts w:hint="eastAsia"/>
          <w:spacing w:val="-180"/>
        </w:rPr>
        <w:t>人</w:t>
      </w:r>
      <w:r w:rsidRPr="005C410E">
        <w:rPr>
          <w:rFonts w:hint="eastAsia"/>
          <w:spacing w:val="-180"/>
          <w:position w:val="22"/>
        </w:rPr>
        <w:t>。</w:t>
      </w:r>
      <w:r>
        <w:rPr>
          <w:rFonts w:hint="eastAsia"/>
        </w:rPr>
        <w:t>而散髮山人到願飲一</w:t>
      </w:r>
      <w:r w:rsidRPr="005C410E">
        <w:rPr>
          <w:rFonts w:hint="eastAsia"/>
          <w:spacing w:val="-180"/>
        </w:rPr>
        <w:t>杯</w:t>
      </w:r>
      <w:r w:rsidRPr="005C410E">
        <w:rPr>
          <w:rFonts w:hint="eastAsia"/>
          <w:spacing w:val="-180"/>
          <w:position w:val="22"/>
        </w:rPr>
        <w:t>。</w:t>
      </w:r>
      <w:r>
        <w:rPr>
          <w:rFonts w:hint="eastAsia"/>
        </w:rPr>
        <w:t>同人急不暇</w:t>
      </w:r>
      <w:r w:rsidRPr="005C410E">
        <w:rPr>
          <w:rFonts w:hint="eastAsia"/>
          <w:spacing w:val="-180"/>
        </w:rPr>
        <w:t>擇</w:t>
      </w:r>
      <w:r w:rsidRPr="005C410E">
        <w:rPr>
          <w:rFonts w:hint="eastAsia"/>
          <w:spacing w:val="-180"/>
          <w:position w:val="22"/>
        </w:rPr>
        <w:t>。</w:t>
      </w:r>
      <w:r>
        <w:rPr>
          <w:rFonts w:hint="eastAsia"/>
        </w:rPr>
        <w:t>以茶杯進</w:t>
      </w:r>
      <w:r w:rsidRPr="005C410E">
        <w:rPr>
          <w:rFonts w:hint="eastAsia"/>
          <w:spacing w:val="-180"/>
        </w:rPr>
        <w:t>酒</w:t>
      </w:r>
      <w:r w:rsidRPr="005C410E">
        <w:rPr>
          <w:rFonts w:hint="eastAsia"/>
          <w:spacing w:val="-180"/>
          <w:position w:val="22"/>
        </w:rPr>
        <w:t>。</w:t>
      </w:r>
      <w:r>
        <w:rPr>
          <w:rFonts w:hint="eastAsia"/>
        </w:rPr>
        <w:t>仙曰酒則有</w:t>
      </w:r>
      <w:r w:rsidRPr="005C410E">
        <w:rPr>
          <w:rFonts w:hint="eastAsia"/>
          <w:spacing w:val="-180"/>
        </w:rPr>
        <w:t>矣</w:t>
      </w:r>
      <w:r w:rsidRPr="005C410E">
        <w:rPr>
          <w:rFonts w:hint="eastAsia"/>
          <w:spacing w:val="-180"/>
          <w:position w:val="22"/>
        </w:rPr>
        <w:t>。</w:t>
      </w:r>
      <w:r>
        <w:rPr>
          <w:rFonts w:hint="eastAsia"/>
        </w:rPr>
        <w:t>何不恭待</w:t>
      </w:r>
      <w:r w:rsidRPr="005C410E">
        <w:rPr>
          <w:rFonts w:hint="eastAsia"/>
          <w:spacing w:val="-180"/>
        </w:rPr>
        <w:t>我</w:t>
      </w:r>
      <w:r w:rsidRPr="005C410E">
        <w:rPr>
          <w:rFonts w:hint="eastAsia"/>
          <w:spacing w:val="-180"/>
          <w:position w:val="22"/>
        </w:rPr>
        <w:t>。</w:t>
      </w:r>
      <w:r>
        <w:rPr>
          <w:rFonts w:hint="eastAsia"/>
        </w:rPr>
        <w:t>我去</w:t>
      </w:r>
      <w:r w:rsidRPr="005C410E">
        <w:rPr>
          <w:rFonts w:hint="eastAsia"/>
          <w:spacing w:val="-180"/>
        </w:rPr>
        <w:t>也</w:t>
      </w:r>
      <w:r w:rsidRPr="005C410E">
        <w:rPr>
          <w:rFonts w:hint="eastAsia"/>
          <w:spacing w:val="-180"/>
          <w:position w:val="22"/>
        </w:rPr>
        <w:t>。</w:t>
      </w:r>
      <w:r>
        <w:rPr>
          <w:rFonts w:hint="eastAsia"/>
        </w:rPr>
        <w:t>在壇弟</w:t>
      </w:r>
      <w:r w:rsidRPr="005C410E">
        <w:rPr>
          <w:rFonts w:hint="eastAsia"/>
          <w:spacing w:val="-180"/>
        </w:rPr>
        <w:t>子</w:t>
      </w:r>
      <w:r w:rsidRPr="005C410E">
        <w:rPr>
          <w:rFonts w:hint="eastAsia"/>
          <w:spacing w:val="-180"/>
          <w:position w:val="22"/>
        </w:rPr>
        <w:t>。</w:t>
      </w:r>
      <w:r>
        <w:rPr>
          <w:rFonts w:hint="eastAsia"/>
        </w:rPr>
        <w:t>惶愧無</w:t>
      </w:r>
      <w:r w:rsidRPr="005C410E">
        <w:rPr>
          <w:rFonts w:hint="eastAsia"/>
          <w:spacing w:val="-180"/>
        </w:rPr>
        <w:t>地</w:t>
      </w:r>
      <w:r w:rsidRPr="005C410E">
        <w:rPr>
          <w:rFonts w:hint="eastAsia"/>
          <w:spacing w:val="-180"/>
          <w:position w:val="22"/>
        </w:rPr>
        <w:t>。</w:t>
      </w:r>
      <w:r>
        <w:rPr>
          <w:rFonts w:hint="eastAsia"/>
        </w:rPr>
        <w:t>竭誠環</w:t>
      </w:r>
      <w:r w:rsidRPr="005C410E">
        <w:rPr>
          <w:rFonts w:hint="eastAsia"/>
          <w:spacing w:val="-180"/>
        </w:rPr>
        <w:t>跪</w:t>
      </w:r>
      <w:r w:rsidRPr="005C410E">
        <w:rPr>
          <w:rFonts w:hint="eastAsia"/>
          <w:spacing w:val="-180"/>
          <w:position w:val="22"/>
        </w:rPr>
        <w:t>。</w:t>
      </w:r>
      <w:r>
        <w:rPr>
          <w:rFonts w:hint="eastAsia"/>
        </w:rPr>
        <w:t>叩請駕</w:t>
      </w:r>
      <w:r w:rsidRPr="005C410E">
        <w:rPr>
          <w:rFonts w:hint="eastAsia"/>
          <w:spacing w:val="-180"/>
        </w:rPr>
        <w:t>還</w:t>
      </w:r>
      <w:r w:rsidRPr="005C410E">
        <w:rPr>
          <w:rFonts w:hint="eastAsia"/>
          <w:spacing w:val="-180"/>
          <w:position w:val="22"/>
        </w:rPr>
        <w:t>。</w:t>
      </w:r>
      <w:r>
        <w:rPr>
          <w:rFonts w:hint="eastAsia"/>
        </w:rPr>
        <w:t>扶之乩不</w:t>
      </w:r>
      <w:r w:rsidRPr="005C410E">
        <w:rPr>
          <w:rFonts w:hint="eastAsia"/>
          <w:spacing w:val="-180"/>
        </w:rPr>
        <w:t>動</w:t>
      </w:r>
      <w:r w:rsidRPr="005C410E">
        <w:rPr>
          <w:rFonts w:hint="eastAsia"/>
          <w:spacing w:val="-180"/>
          <w:position w:val="22"/>
        </w:rPr>
        <w:t>。</w:t>
      </w:r>
      <w:r>
        <w:rPr>
          <w:rFonts w:hint="eastAsia"/>
        </w:rPr>
        <w:t>又書表敦</w:t>
      </w:r>
      <w:r w:rsidRPr="005C410E">
        <w:rPr>
          <w:rFonts w:hint="eastAsia"/>
          <w:spacing w:val="-180"/>
        </w:rPr>
        <w:t>請</w:t>
      </w:r>
      <w:r w:rsidRPr="005C410E">
        <w:rPr>
          <w:rFonts w:hint="eastAsia"/>
          <w:spacing w:val="-180"/>
          <w:position w:val="22"/>
        </w:rPr>
        <w:t>。</w:t>
      </w:r>
      <w:r>
        <w:rPr>
          <w:rFonts w:hint="eastAsia"/>
        </w:rPr>
        <w:t>久</w:t>
      </w:r>
      <w:r w:rsidRPr="005C410E">
        <w:rPr>
          <w:rFonts w:hint="eastAsia"/>
          <w:spacing w:val="-180"/>
        </w:rPr>
        <w:t>之</w:t>
      </w:r>
      <w:r w:rsidRPr="005C410E">
        <w:rPr>
          <w:rFonts w:hint="eastAsia"/>
          <w:spacing w:val="-180"/>
          <w:position w:val="22"/>
        </w:rPr>
        <w:t>。</w:t>
      </w:r>
      <w:r>
        <w:rPr>
          <w:rFonts w:hint="eastAsia"/>
        </w:rPr>
        <w:t>見爐烟直</w:t>
      </w:r>
      <w:r w:rsidRPr="005C410E">
        <w:rPr>
          <w:rFonts w:hint="eastAsia"/>
          <w:spacing w:val="-180"/>
        </w:rPr>
        <w:t>上</w:t>
      </w:r>
      <w:r w:rsidRPr="005C410E">
        <w:rPr>
          <w:rFonts w:hint="eastAsia"/>
          <w:spacing w:val="-180"/>
          <w:position w:val="22"/>
        </w:rPr>
        <w:t>。</w:t>
      </w:r>
      <w:r>
        <w:rPr>
          <w:rFonts w:hint="eastAsia"/>
        </w:rPr>
        <w:t>乃扶乩書</w:t>
      </w:r>
      <w:r w:rsidRPr="005C410E">
        <w:rPr>
          <w:rFonts w:hint="eastAsia"/>
          <w:spacing w:val="-180"/>
        </w:rPr>
        <w:t>曰</w:t>
      </w:r>
      <w:r w:rsidRPr="005C410E">
        <w:rPr>
          <w:rFonts w:hint="eastAsia"/>
          <w:spacing w:val="-180"/>
          <w:position w:val="22"/>
        </w:rPr>
        <w:t>。</w:t>
      </w:r>
      <w:r>
        <w:rPr>
          <w:rFonts w:hint="eastAsia"/>
        </w:rPr>
        <w:t>爾等有何事設</w:t>
      </w:r>
      <w:r w:rsidRPr="005C410E">
        <w:rPr>
          <w:rFonts w:hint="eastAsia"/>
          <w:spacing w:val="-180"/>
        </w:rPr>
        <w:t>壇</w:t>
      </w:r>
      <w:r w:rsidRPr="005C410E">
        <w:rPr>
          <w:rFonts w:hint="eastAsia"/>
          <w:spacing w:val="-180"/>
          <w:position w:val="22"/>
        </w:rPr>
        <w:t>。</w:t>
      </w:r>
      <w:r>
        <w:rPr>
          <w:rFonts w:hint="eastAsia"/>
        </w:rPr>
        <w:t>吾等仙</w:t>
      </w:r>
      <w:r w:rsidRPr="005C410E">
        <w:rPr>
          <w:rFonts w:hint="eastAsia"/>
          <w:spacing w:val="-180"/>
        </w:rPr>
        <w:t>人</w:t>
      </w:r>
      <w:r w:rsidRPr="005C410E">
        <w:rPr>
          <w:rFonts w:hint="eastAsia"/>
          <w:spacing w:val="-180"/>
          <w:position w:val="22"/>
        </w:rPr>
        <w:t>。</w:t>
      </w:r>
      <w:r>
        <w:rPr>
          <w:rFonts w:hint="eastAsia"/>
        </w:rPr>
        <w:t>多一次降</w:t>
      </w:r>
      <w:r w:rsidRPr="005C410E">
        <w:rPr>
          <w:rFonts w:hint="eastAsia"/>
          <w:spacing w:val="-180"/>
        </w:rPr>
        <w:t>壇</w:t>
      </w:r>
      <w:r w:rsidRPr="005C410E">
        <w:rPr>
          <w:rFonts w:hint="eastAsia"/>
          <w:spacing w:val="-180"/>
          <w:position w:val="22"/>
        </w:rPr>
        <w:t>。</w:t>
      </w:r>
      <w:r>
        <w:rPr>
          <w:rFonts w:hint="eastAsia"/>
        </w:rPr>
        <w:t>則多一次俗</w:t>
      </w:r>
      <w:r w:rsidRPr="005C410E">
        <w:rPr>
          <w:rFonts w:hint="eastAsia"/>
          <w:spacing w:val="-180"/>
        </w:rPr>
        <w:t>緣</w:t>
      </w:r>
      <w:r w:rsidRPr="005C410E">
        <w:rPr>
          <w:rFonts w:hint="eastAsia"/>
          <w:spacing w:val="-180"/>
          <w:position w:val="22"/>
        </w:rPr>
        <w:t>。</w:t>
      </w:r>
      <w:r>
        <w:rPr>
          <w:rFonts w:hint="eastAsia"/>
        </w:rPr>
        <w:t>今日雲門路</w:t>
      </w:r>
      <w:r w:rsidRPr="005C410E">
        <w:rPr>
          <w:rFonts w:hint="eastAsia"/>
          <w:spacing w:val="-180"/>
        </w:rPr>
        <w:t>過</w:t>
      </w:r>
      <w:r w:rsidRPr="005C410E">
        <w:rPr>
          <w:rFonts w:hint="eastAsia"/>
          <w:spacing w:val="-180"/>
          <w:position w:val="22"/>
        </w:rPr>
        <w:t>。</w:t>
      </w:r>
      <w:r>
        <w:rPr>
          <w:rFonts w:hint="eastAsia"/>
        </w:rPr>
        <w:t>鶴神固請降</w:t>
      </w:r>
      <w:r w:rsidRPr="005C410E">
        <w:rPr>
          <w:rFonts w:hint="eastAsia"/>
          <w:spacing w:val="-180"/>
        </w:rPr>
        <w:t>壇</w:t>
      </w:r>
      <w:r w:rsidRPr="005C410E">
        <w:rPr>
          <w:rFonts w:hint="eastAsia"/>
          <w:spacing w:val="-180"/>
          <w:position w:val="22"/>
        </w:rPr>
        <w:t>。</w:t>
      </w:r>
      <w:r>
        <w:rPr>
          <w:rFonts w:hint="eastAsia"/>
        </w:rPr>
        <w:t>以弟子纏綿故</w:t>
      </w:r>
      <w:r w:rsidRPr="005C410E">
        <w:rPr>
          <w:rFonts w:hint="eastAsia"/>
          <w:spacing w:val="-180"/>
        </w:rPr>
        <w:t>也</w:t>
      </w:r>
      <w:r w:rsidRPr="005C410E">
        <w:rPr>
          <w:rFonts w:hint="eastAsia"/>
          <w:spacing w:val="-180"/>
          <w:position w:val="22"/>
        </w:rPr>
        <w:t>。</w:t>
      </w:r>
      <w:r>
        <w:rPr>
          <w:rFonts w:hint="eastAsia"/>
        </w:rPr>
        <w:t>吾來此不得不為諸子</w:t>
      </w:r>
      <w:r w:rsidRPr="005C410E">
        <w:rPr>
          <w:rFonts w:hint="eastAsia"/>
          <w:spacing w:val="-180"/>
        </w:rPr>
        <w:t>告</w:t>
      </w:r>
      <w:r w:rsidRPr="005C410E">
        <w:rPr>
          <w:rFonts w:hint="eastAsia"/>
          <w:spacing w:val="-180"/>
          <w:position w:val="22"/>
        </w:rPr>
        <w:t>。</w:t>
      </w:r>
      <w:r>
        <w:rPr>
          <w:rFonts w:hint="eastAsia"/>
        </w:rPr>
        <w:t>散髮仙人以不恭</w:t>
      </w:r>
      <w:r w:rsidRPr="005C410E">
        <w:rPr>
          <w:rFonts w:hint="eastAsia"/>
          <w:spacing w:val="-180"/>
        </w:rPr>
        <w:t>去</w:t>
      </w:r>
      <w:r w:rsidRPr="005C410E">
        <w:rPr>
          <w:rFonts w:hint="eastAsia"/>
          <w:spacing w:val="-180"/>
          <w:position w:val="22"/>
        </w:rPr>
        <w:t>。</w:t>
      </w:r>
      <w:r>
        <w:rPr>
          <w:rFonts w:hint="eastAsia"/>
        </w:rPr>
        <w:t>豈肯再</w:t>
      </w:r>
      <w:r w:rsidRPr="005C410E">
        <w:rPr>
          <w:rFonts w:hint="eastAsia"/>
          <w:spacing w:val="-180"/>
        </w:rPr>
        <w:t>來</w:t>
      </w:r>
      <w:r w:rsidRPr="005C410E">
        <w:rPr>
          <w:rFonts w:hint="eastAsia"/>
          <w:spacing w:val="-180"/>
          <w:position w:val="22"/>
        </w:rPr>
        <w:t>。</w:t>
      </w:r>
      <w:r>
        <w:rPr>
          <w:rFonts w:hint="eastAsia"/>
        </w:rPr>
        <w:t>吾亦不能</w:t>
      </w:r>
      <w:r w:rsidRPr="005C410E">
        <w:rPr>
          <w:rFonts w:hint="eastAsia"/>
          <w:spacing w:val="-180"/>
        </w:rPr>
        <w:t>留</w:t>
      </w:r>
      <w:r w:rsidRPr="005C410E">
        <w:rPr>
          <w:rFonts w:hint="eastAsia"/>
          <w:spacing w:val="-180"/>
          <w:position w:val="22"/>
        </w:rPr>
        <w:t>。</w:t>
      </w:r>
      <w:r>
        <w:rPr>
          <w:rFonts w:hint="eastAsia"/>
        </w:rPr>
        <w:t>諸弟子跪懇留</w:t>
      </w:r>
      <w:r w:rsidRPr="005C410E">
        <w:rPr>
          <w:rFonts w:hint="eastAsia"/>
          <w:spacing w:val="-180"/>
        </w:rPr>
        <w:t>名</w:t>
      </w:r>
      <w:r w:rsidRPr="005C410E">
        <w:rPr>
          <w:rFonts w:hint="eastAsia"/>
          <w:spacing w:val="-180"/>
          <w:position w:val="22"/>
        </w:rPr>
        <w:t>。</w:t>
      </w:r>
      <w:r>
        <w:rPr>
          <w:rFonts w:hint="eastAsia"/>
        </w:rPr>
        <w:t>乃回示</w:t>
      </w:r>
      <w:r w:rsidRPr="005C410E">
        <w:rPr>
          <w:rFonts w:hint="eastAsia"/>
          <w:spacing w:val="-180"/>
        </w:rPr>
        <w:t>曰</w:t>
      </w:r>
      <w:r w:rsidRPr="005C410E">
        <w:rPr>
          <w:rFonts w:hint="eastAsia"/>
          <w:spacing w:val="-180"/>
          <w:position w:val="22"/>
        </w:rPr>
        <w:t>。</w:t>
      </w:r>
    </w:p>
    <w:p w:rsidR="00BB1D43" w:rsidRDefault="00BB1D43" w:rsidP="004535BC">
      <w:pPr>
        <w:pStyle w:val="a9"/>
      </w:pPr>
      <w:r>
        <w:rPr>
          <w:rFonts w:hint="eastAsia"/>
        </w:rPr>
        <w:t>吾太乙老人是</w:t>
      </w:r>
      <w:r w:rsidRPr="005C410E">
        <w:rPr>
          <w:rFonts w:hint="eastAsia"/>
          <w:spacing w:val="-180"/>
        </w:rPr>
        <w:t>也</w:t>
      </w:r>
      <w:r w:rsidRPr="005C410E">
        <w:rPr>
          <w:rFonts w:hint="eastAsia"/>
          <w:spacing w:val="-180"/>
          <w:position w:val="22"/>
        </w:rPr>
        <w:t>。</w:t>
      </w:r>
      <w:r>
        <w:rPr>
          <w:rFonts w:hint="eastAsia"/>
        </w:rPr>
        <w:t>是為</w:t>
      </w:r>
    </w:p>
    <w:p w:rsidR="00BB1D43" w:rsidRDefault="00BB1D43" w:rsidP="004535BC">
      <w:pPr>
        <w:pStyle w:val="a9"/>
      </w:pPr>
      <w:r>
        <w:rPr>
          <w:rFonts w:hint="eastAsia"/>
        </w:rPr>
        <w:t>老祖臨壇之第一</w:t>
      </w:r>
      <w:r w:rsidRPr="005C410E">
        <w:rPr>
          <w:rFonts w:hint="eastAsia"/>
          <w:spacing w:val="-180"/>
        </w:rPr>
        <w:t>次</w:t>
      </w:r>
      <w:r w:rsidRPr="005C410E">
        <w:rPr>
          <w:rFonts w:hint="eastAsia"/>
          <w:spacing w:val="-180"/>
          <w:position w:val="22"/>
        </w:rPr>
        <w:t>。</w:t>
      </w:r>
      <w:r>
        <w:rPr>
          <w:rFonts w:hint="eastAsia"/>
        </w:rPr>
        <w:t>其後初九日庚</w:t>
      </w:r>
      <w:r w:rsidRPr="005C410E">
        <w:rPr>
          <w:rFonts w:hint="eastAsia"/>
          <w:spacing w:val="-180"/>
        </w:rPr>
        <w:t>子</w:t>
      </w:r>
      <w:r w:rsidRPr="005C410E">
        <w:rPr>
          <w:rFonts w:hint="eastAsia"/>
          <w:spacing w:val="-180"/>
          <w:position w:val="22"/>
        </w:rPr>
        <w:t>。</w:t>
      </w:r>
      <w:r>
        <w:rPr>
          <w:rFonts w:hint="eastAsia"/>
        </w:rPr>
        <w:t>復降一</w:t>
      </w:r>
      <w:r w:rsidRPr="005C410E">
        <w:rPr>
          <w:rFonts w:hint="eastAsia"/>
          <w:spacing w:val="-180"/>
        </w:rPr>
        <w:t>次</w:t>
      </w:r>
      <w:r w:rsidRPr="005C410E">
        <w:rPr>
          <w:rFonts w:hint="eastAsia"/>
          <w:spacing w:val="-180"/>
          <w:position w:val="22"/>
        </w:rPr>
        <w:t>。</w:t>
      </w:r>
      <w:r>
        <w:rPr>
          <w:rFonts w:hint="eastAsia"/>
        </w:rPr>
        <w:t>弟子等茫然不知何神何</w:t>
      </w:r>
      <w:r w:rsidRPr="005C410E">
        <w:rPr>
          <w:rFonts w:hint="eastAsia"/>
          <w:spacing w:val="-180"/>
        </w:rPr>
        <w:t>仙</w:t>
      </w:r>
      <w:r w:rsidRPr="005C410E">
        <w:rPr>
          <w:rFonts w:hint="eastAsia"/>
          <w:spacing w:val="-180"/>
          <w:position w:val="22"/>
        </w:rPr>
        <w:t>。</w:t>
      </w:r>
      <w:r>
        <w:rPr>
          <w:rFonts w:hint="eastAsia"/>
        </w:rPr>
        <w:t>幸蒙</w:t>
      </w:r>
    </w:p>
    <w:p w:rsidR="00BB1D43" w:rsidRDefault="00BB1D43" w:rsidP="004535BC">
      <w:pPr>
        <w:pStyle w:val="a9"/>
      </w:pPr>
      <w:r>
        <w:rPr>
          <w:rFonts w:hint="eastAsia"/>
        </w:rPr>
        <w:t>老祖循循善</w:t>
      </w:r>
      <w:r w:rsidRPr="005C410E">
        <w:rPr>
          <w:rFonts w:hint="eastAsia"/>
          <w:spacing w:val="-180"/>
        </w:rPr>
        <w:t>誘</w:t>
      </w:r>
      <w:r w:rsidRPr="005C410E">
        <w:rPr>
          <w:rFonts w:hint="eastAsia"/>
          <w:spacing w:val="-180"/>
          <w:position w:val="22"/>
        </w:rPr>
        <w:t>。</w:t>
      </w:r>
      <w:r>
        <w:rPr>
          <w:rFonts w:hint="eastAsia"/>
        </w:rPr>
        <w:t>引心入</w:t>
      </w:r>
      <w:r w:rsidRPr="005C410E">
        <w:rPr>
          <w:rFonts w:hint="eastAsia"/>
          <w:spacing w:val="-180"/>
        </w:rPr>
        <w:t>靈</w:t>
      </w:r>
      <w:r w:rsidRPr="005C410E">
        <w:rPr>
          <w:rFonts w:hint="eastAsia"/>
          <w:spacing w:val="-180"/>
          <w:position w:val="22"/>
        </w:rPr>
        <w:t>。</w:t>
      </w:r>
      <w:r>
        <w:rPr>
          <w:rFonts w:hint="eastAsia"/>
        </w:rPr>
        <w:t>諸弟子亦日切孺</w:t>
      </w:r>
      <w:r w:rsidRPr="005C410E">
        <w:rPr>
          <w:rFonts w:hint="eastAsia"/>
          <w:spacing w:val="-180"/>
        </w:rPr>
        <w:t>慕</w:t>
      </w:r>
      <w:r w:rsidRPr="005C410E">
        <w:rPr>
          <w:rFonts w:hint="eastAsia"/>
          <w:spacing w:val="-180"/>
          <w:position w:val="22"/>
        </w:rPr>
        <w:t>。</w:t>
      </w:r>
      <w:r>
        <w:rPr>
          <w:rFonts w:hint="eastAsia"/>
        </w:rPr>
        <w:t>乃於因昷涳濛之</w:t>
      </w:r>
      <w:r w:rsidRPr="005C410E">
        <w:rPr>
          <w:rFonts w:hint="eastAsia"/>
          <w:spacing w:val="-180"/>
        </w:rPr>
        <w:t>中</w:t>
      </w:r>
      <w:r w:rsidRPr="005C410E">
        <w:rPr>
          <w:rFonts w:hint="eastAsia"/>
          <w:spacing w:val="-180"/>
          <w:position w:val="22"/>
        </w:rPr>
        <w:t>。</w:t>
      </w:r>
      <w:r>
        <w:rPr>
          <w:rFonts w:hint="eastAsia"/>
        </w:rPr>
        <w:t>而道機兆於此</w:t>
      </w:r>
      <w:r w:rsidRPr="005C410E">
        <w:rPr>
          <w:rFonts w:hint="eastAsia"/>
          <w:spacing w:val="-180"/>
        </w:rPr>
        <w:t>矣</w:t>
      </w:r>
      <w:r w:rsidRPr="005C410E">
        <w:rPr>
          <w:rFonts w:hint="eastAsia"/>
          <w:spacing w:val="-180"/>
          <w:position w:val="22"/>
        </w:rPr>
        <w:t>。</w:t>
      </w:r>
      <w:r>
        <w:rPr>
          <w:rFonts w:hint="eastAsia"/>
        </w:rPr>
        <w:t>其後</w:t>
      </w:r>
    </w:p>
    <w:p w:rsidR="00BB1D43" w:rsidRDefault="00BB1D43" w:rsidP="004535BC">
      <w:pPr>
        <w:pStyle w:val="a9"/>
      </w:pPr>
      <w:r>
        <w:rPr>
          <w:rFonts w:hint="eastAsia"/>
        </w:rPr>
        <w:t>老祖降壇日</w:t>
      </w:r>
      <w:r w:rsidRPr="005C410E">
        <w:rPr>
          <w:rFonts w:hint="eastAsia"/>
          <w:spacing w:val="-180"/>
        </w:rPr>
        <w:t>多</w:t>
      </w:r>
      <w:r w:rsidRPr="005C410E">
        <w:rPr>
          <w:rFonts w:hint="eastAsia"/>
          <w:spacing w:val="-180"/>
          <w:position w:val="22"/>
        </w:rPr>
        <w:t>。</w:t>
      </w:r>
      <w:r>
        <w:rPr>
          <w:rFonts w:hint="eastAsia"/>
        </w:rPr>
        <w:t>求方問事者雖</w:t>
      </w:r>
      <w:r w:rsidRPr="005C410E">
        <w:rPr>
          <w:rFonts w:hint="eastAsia"/>
          <w:spacing w:val="-180"/>
        </w:rPr>
        <w:t>眾</w:t>
      </w:r>
      <w:r w:rsidRPr="005C410E">
        <w:rPr>
          <w:rFonts w:hint="eastAsia"/>
          <w:spacing w:val="-180"/>
          <w:position w:val="22"/>
        </w:rPr>
        <w:t>。</w:t>
      </w:r>
      <w:r>
        <w:rPr>
          <w:rFonts w:hint="eastAsia"/>
        </w:rPr>
        <w:t>尚未有及於道</w:t>
      </w:r>
      <w:r w:rsidRPr="005C410E">
        <w:rPr>
          <w:rFonts w:hint="eastAsia"/>
          <w:spacing w:val="-180"/>
        </w:rPr>
        <w:t>者</w:t>
      </w:r>
      <w:r w:rsidRPr="005C410E">
        <w:rPr>
          <w:rFonts w:hint="eastAsia"/>
          <w:spacing w:val="-180"/>
          <w:position w:val="22"/>
        </w:rPr>
        <w:t>。</w:t>
      </w:r>
      <w:r>
        <w:rPr>
          <w:rFonts w:hint="eastAsia"/>
        </w:rPr>
        <w:t>八月後福緣調</w:t>
      </w:r>
      <w:r w:rsidRPr="005C410E">
        <w:rPr>
          <w:rFonts w:hint="eastAsia"/>
          <w:spacing w:val="-180"/>
        </w:rPr>
        <w:t>省</w:t>
      </w:r>
      <w:r w:rsidRPr="005C410E">
        <w:rPr>
          <w:rFonts w:hint="eastAsia"/>
          <w:spacing w:val="-180"/>
          <w:position w:val="22"/>
        </w:rPr>
        <w:t>。</w:t>
      </w:r>
      <w:r>
        <w:rPr>
          <w:rFonts w:hint="eastAsia"/>
        </w:rPr>
        <w:t>戊午歲福永</w:t>
      </w:r>
      <w:r>
        <w:rPr>
          <w:rFonts w:hint="eastAsia"/>
        </w:rPr>
        <w:lastRenderedPageBreak/>
        <w:t>調任他</w:t>
      </w:r>
      <w:r w:rsidRPr="005C410E">
        <w:rPr>
          <w:rFonts w:hint="eastAsia"/>
          <w:spacing w:val="-180"/>
        </w:rPr>
        <w:t>縣</w:t>
      </w:r>
      <w:r w:rsidRPr="005C410E">
        <w:rPr>
          <w:rFonts w:hint="eastAsia"/>
          <w:spacing w:val="-180"/>
          <w:position w:val="22"/>
        </w:rPr>
        <w:t>。</w:t>
      </w:r>
      <w:r>
        <w:rPr>
          <w:rFonts w:hint="eastAsia"/>
        </w:rPr>
        <w:t>李君智</w:t>
      </w:r>
      <w:r w:rsidRPr="007C5D82">
        <w:rPr>
          <w:rFonts w:hint="eastAsia"/>
          <w:spacing w:val="60"/>
        </w:rPr>
        <w:t>真</w:t>
      </w:r>
      <w:r w:rsidRPr="007C5D82">
        <w:rPr>
          <w:rFonts w:hint="eastAsia"/>
          <w:spacing w:val="20"/>
          <w:position w:val="4"/>
          <w:sz w:val="48"/>
          <w:eastAsianLayout w:id="1718839040" w:combine="1"/>
        </w:rPr>
        <w:t>名振均字海全濱壇賜名</w:t>
      </w:r>
      <w:r>
        <w:rPr>
          <w:rFonts w:hint="eastAsia"/>
        </w:rPr>
        <w:t>繼濱縣</w:t>
      </w:r>
      <w:r w:rsidRPr="005C410E">
        <w:rPr>
          <w:rFonts w:hint="eastAsia"/>
          <w:spacing w:val="-180"/>
        </w:rPr>
        <w:t>任</w:t>
      </w:r>
      <w:r w:rsidRPr="005C410E">
        <w:rPr>
          <w:rFonts w:hint="eastAsia"/>
          <w:spacing w:val="-180"/>
          <w:position w:val="22"/>
        </w:rPr>
        <w:t>。</w:t>
      </w:r>
      <w:r>
        <w:rPr>
          <w:rFonts w:hint="eastAsia"/>
        </w:rPr>
        <w:t>洪君解</w:t>
      </w:r>
      <w:r w:rsidRPr="005C410E">
        <w:rPr>
          <w:rFonts w:hint="eastAsia"/>
          <w:spacing w:val="-180"/>
        </w:rPr>
        <w:t>空</w:t>
      </w:r>
      <w:r w:rsidRPr="005C410E">
        <w:rPr>
          <w:rFonts w:hint="eastAsia"/>
          <w:spacing w:val="-180"/>
          <w:position w:val="22"/>
        </w:rPr>
        <w:t>。</w:t>
      </w:r>
      <w:r>
        <w:rPr>
          <w:rFonts w:hint="eastAsia"/>
        </w:rPr>
        <w:t>仍往來於濱縣利津</w:t>
      </w:r>
      <w:r w:rsidRPr="005C410E">
        <w:rPr>
          <w:rFonts w:hint="eastAsia"/>
          <w:spacing w:val="-180"/>
        </w:rPr>
        <w:t>間</w:t>
      </w:r>
      <w:r w:rsidRPr="005C410E">
        <w:rPr>
          <w:rFonts w:hint="eastAsia"/>
          <w:spacing w:val="-180"/>
          <w:position w:val="22"/>
        </w:rPr>
        <w:t>。</w:t>
      </w:r>
      <w:r>
        <w:rPr>
          <w:rFonts w:hint="eastAsia"/>
        </w:rPr>
        <w:t>是以濱壇尚能繼</w:t>
      </w:r>
      <w:r w:rsidRPr="005C410E">
        <w:rPr>
          <w:rFonts w:hint="eastAsia"/>
          <w:spacing w:val="-180"/>
        </w:rPr>
        <w:t>續</w:t>
      </w:r>
      <w:r w:rsidRPr="005C410E">
        <w:rPr>
          <w:rFonts w:hint="eastAsia"/>
          <w:spacing w:val="-180"/>
          <w:position w:val="22"/>
        </w:rPr>
        <w:t>。</w:t>
      </w:r>
      <w:r>
        <w:rPr>
          <w:rFonts w:hint="eastAsia"/>
        </w:rPr>
        <w:t>戊午至己未所示乩</w:t>
      </w:r>
      <w:r w:rsidRPr="005C410E">
        <w:rPr>
          <w:rFonts w:hint="eastAsia"/>
          <w:spacing w:val="-180"/>
        </w:rPr>
        <w:t>訓</w:t>
      </w:r>
      <w:r w:rsidRPr="005C410E">
        <w:rPr>
          <w:rFonts w:hint="eastAsia"/>
          <w:spacing w:val="-180"/>
          <w:position w:val="22"/>
        </w:rPr>
        <w:t>。</w:t>
      </w:r>
      <w:r>
        <w:rPr>
          <w:rFonts w:hint="eastAsia"/>
        </w:rPr>
        <w:t>智真專冊記</w:t>
      </w:r>
      <w:r w:rsidRPr="005C410E">
        <w:rPr>
          <w:rFonts w:hint="eastAsia"/>
          <w:spacing w:val="-180"/>
        </w:rPr>
        <w:t>之</w:t>
      </w:r>
      <w:r w:rsidRPr="005C410E">
        <w:rPr>
          <w:rFonts w:hint="eastAsia"/>
          <w:spacing w:val="-180"/>
          <w:position w:val="22"/>
        </w:rPr>
        <w:t>。</w:t>
      </w:r>
      <w:r>
        <w:rPr>
          <w:rFonts w:hint="eastAsia"/>
        </w:rPr>
        <w:t>名曰見智</w:t>
      </w:r>
      <w:r w:rsidRPr="005C410E">
        <w:rPr>
          <w:rFonts w:hint="eastAsia"/>
          <w:spacing w:val="-180"/>
        </w:rPr>
        <w:t>錄</w:t>
      </w:r>
      <w:r w:rsidRPr="005C410E">
        <w:rPr>
          <w:rFonts w:hint="eastAsia"/>
          <w:spacing w:val="-180"/>
          <w:position w:val="22"/>
        </w:rPr>
        <w:t>。</w:t>
      </w:r>
      <w:r>
        <w:rPr>
          <w:rFonts w:hint="eastAsia"/>
        </w:rPr>
        <w:t>福緣到省</w:t>
      </w:r>
      <w:r w:rsidRPr="005C410E">
        <w:rPr>
          <w:rFonts w:hint="eastAsia"/>
          <w:spacing w:val="-180"/>
        </w:rPr>
        <w:t>後</w:t>
      </w:r>
      <w:r w:rsidRPr="005C410E">
        <w:rPr>
          <w:rFonts w:hint="eastAsia"/>
          <w:spacing w:val="-180"/>
          <w:position w:val="22"/>
        </w:rPr>
        <w:t>。</w:t>
      </w:r>
      <w:r>
        <w:rPr>
          <w:rFonts w:hint="eastAsia"/>
        </w:rPr>
        <w:t>亦設壇於道門口本</w:t>
      </w:r>
      <w:r w:rsidRPr="007C5D82">
        <w:rPr>
          <w:rFonts w:hint="eastAsia"/>
          <w:spacing w:val="-180"/>
        </w:rPr>
        <w:t>寓</w:t>
      </w:r>
      <w:r w:rsidR="007C5D82" w:rsidRPr="005C410E">
        <w:rPr>
          <w:rFonts w:hint="eastAsia"/>
          <w:spacing w:val="-180"/>
          <w:position w:val="22"/>
        </w:rPr>
        <w:t>。</w:t>
      </w:r>
      <w:r>
        <w:rPr>
          <w:rFonts w:hint="eastAsia"/>
        </w:rPr>
        <w:t>(即第一母壇</w:t>
      </w:r>
      <w:r w:rsidRPr="005C410E">
        <w:rPr>
          <w:rFonts w:hint="eastAsia"/>
          <w:spacing w:val="-180"/>
        </w:rPr>
        <w:t>)</w:t>
      </w:r>
      <w:r w:rsidRPr="005C410E">
        <w:rPr>
          <w:rFonts w:hint="eastAsia"/>
          <w:spacing w:val="-180"/>
          <w:position w:val="22"/>
        </w:rPr>
        <w:t>。</w:t>
      </w:r>
      <w:r>
        <w:rPr>
          <w:rFonts w:hint="eastAsia"/>
        </w:rPr>
        <w:t>初則福</w:t>
      </w:r>
      <w:r w:rsidRPr="005C410E">
        <w:rPr>
          <w:rFonts w:hint="eastAsia"/>
          <w:spacing w:val="-180"/>
        </w:rPr>
        <w:t>緣</w:t>
      </w:r>
      <w:r w:rsidRPr="005C410E">
        <w:rPr>
          <w:rFonts w:hint="eastAsia"/>
          <w:spacing w:val="-180"/>
          <w:position w:val="22"/>
        </w:rPr>
        <w:t>。</w:t>
      </w:r>
      <w:r>
        <w:rPr>
          <w:rFonts w:hint="eastAsia"/>
        </w:rPr>
        <w:t>吉</w:t>
      </w:r>
      <w:r w:rsidRPr="005C410E">
        <w:rPr>
          <w:rFonts w:hint="eastAsia"/>
          <w:spacing w:val="-180"/>
        </w:rPr>
        <w:t>中</w:t>
      </w:r>
      <w:r w:rsidRPr="005C410E">
        <w:rPr>
          <w:rFonts w:hint="eastAsia"/>
          <w:spacing w:val="-180"/>
          <w:position w:val="22"/>
        </w:rPr>
        <w:t>。</w:t>
      </w:r>
      <w:r w:rsidRPr="005C410E">
        <w:rPr>
          <w:rFonts w:hint="eastAsia"/>
          <w:spacing w:val="-180"/>
        </w:rPr>
        <w:t>侍</w:t>
      </w:r>
      <w:r w:rsidRPr="005C410E">
        <w:rPr>
          <w:rFonts w:hint="eastAsia"/>
          <w:spacing w:val="-180"/>
          <w:position w:val="22"/>
        </w:rPr>
        <w:t>。</w:t>
      </w:r>
      <w:r>
        <w:rPr>
          <w:rFonts w:hint="eastAsia"/>
        </w:rPr>
        <w:t>及智</w:t>
      </w:r>
      <w:r w:rsidRPr="005C410E">
        <w:rPr>
          <w:rFonts w:hint="eastAsia"/>
          <w:spacing w:val="-180"/>
        </w:rPr>
        <w:t>真</w:t>
      </w:r>
      <w:r w:rsidRPr="005C410E">
        <w:rPr>
          <w:rFonts w:hint="eastAsia"/>
          <w:spacing w:val="-180"/>
          <w:position w:val="22"/>
        </w:rPr>
        <w:t>。</w:t>
      </w:r>
      <w:r>
        <w:rPr>
          <w:rFonts w:hint="eastAsia"/>
        </w:rPr>
        <w:t>解</w:t>
      </w:r>
      <w:r w:rsidRPr="005C410E">
        <w:rPr>
          <w:rFonts w:hint="eastAsia"/>
          <w:spacing w:val="-180"/>
        </w:rPr>
        <w:t>空</w:t>
      </w:r>
      <w:r w:rsidRPr="005C410E">
        <w:rPr>
          <w:rFonts w:hint="eastAsia"/>
          <w:spacing w:val="-180"/>
          <w:position w:val="22"/>
        </w:rPr>
        <w:t>。</w:t>
      </w:r>
      <w:r>
        <w:rPr>
          <w:rFonts w:hint="eastAsia"/>
        </w:rPr>
        <w:t>由濱返</w:t>
      </w:r>
      <w:r w:rsidRPr="005C410E">
        <w:rPr>
          <w:rFonts w:hint="eastAsia"/>
          <w:spacing w:val="-180"/>
        </w:rPr>
        <w:t>濟</w:t>
      </w:r>
      <w:r w:rsidRPr="005C410E">
        <w:rPr>
          <w:rFonts w:hint="eastAsia"/>
          <w:spacing w:val="-180"/>
          <w:position w:val="22"/>
        </w:rPr>
        <w:t>。</w:t>
      </w:r>
      <w:r>
        <w:rPr>
          <w:rFonts w:hint="eastAsia"/>
        </w:rPr>
        <w:t>仍由解</w:t>
      </w:r>
      <w:r w:rsidRPr="005C410E">
        <w:rPr>
          <w:rFonts w:hint="eastAsia"/>
          <w:spacing w:val="-180"/>
        </w:rPr>
        <w:t>空</w:t>
      </w:r>
      <w:r w:rsidRPr="005C410E">
        <w:rPr>
          <w:rFonts w:hint="eastAsia"/>
          <w:spacing w:val="-180"/>
          <w:position w:val="22"/>
        </w:rPr>
        <w:t>。</w:t>
      </w:r>
      <w:r>
        <w:rPr>
          <w:rFonts w:hint="eastAsia"/>
        </w:rPr>
        <w:t>福緣侍</w:t>
      </w:r>
      <w:r w:rsidRPr="005C410E">
        <w:rPr>
          <w:rFonts w:hint="eastAsia"/>
          <w:spacing w:val="-180"/>
        </w:rPr>
        <w:t>乩</w:t>
      </w:r>
      <w:r w:rsidRPr="005C410E">
        <w:rPr>
          <w:rFonts w:hint="eastAsia"/>
          <w:spacing w:val="-180"/>
          <w:position w:val="22"/>
        </w:rPr>
        <w:t>。</w:t>
      </w:r>
      <w:r>
        <w:rPr>
          <w:rFonts w:hint="eastAsia"/>
        </w:rPr>
        <w:t>而傳經佈化之機緣成熟</w:t>
      </w:r>
      <w:r w:rsidRPr="005C410E">
        <w:rPr>
          <w:rFonts w:hint="eastAsia"/>
          <w:spacing w:val="-180"/>
        </w:rPr>
        <w:t>矣</w:t>
      </w:r>
      <w:r w:rsidRPr="005C410E">
        <w:rPr>
          <w:rFonts w:hint="eastAsia"/>
          <w:spacing w:val="-180"/>
          <w:position w:val="22"/>
        </w:rPr>
        <w:t>。</w:t>
      </w:r>
      <w:r>
        <w:rPr>
          <w:rFonts w:hint="eastAsia"/>
        </w:rPr>
        <w:t>統觀濱壇往</w:t>
      </w:r>
      <w:r w:rsidRPr="005C410E">
        <w:rPr>
          <w:rFonts w:hint="eastAsia"/>
          <w:spacing w:val="-180"/>
        </w:rPr>
        <w:t>蹟</w:t>
      </w:r>
      <w:r w:rsidRPr="005C410E">
        <w:rPr>
          <w:rFonts w:hint="eastAsia"/>
          <w:spacing w:val="-180"/>
          <w:position w:val="22"/>
        </w:rPr>
        <w:t>。</w:t>
      </w:r>
      <w:r>
        <w:rPr>
          <w:rFonts w:hint="eastAsia"/>
        </w:rPr>
        <w:t>乃大道醞釀時</w:t>
      </w:r>
      <w:r w:rsidRPr="005C410E">
        <w:rPr>
          <w:rFonts w:hint="eastAsia"/>
          <w:spacing w:val="-180"/>
        </w:rPr>
        <w:t>期</w:t>
      </w:r>
      <w:r w:rsidRPr="005C410E">
        <w:rPr>
          <w:rFonts w:hint="eastAsia"/>
          <w:spacing w:val="-180"/>
          <w:position w:val="22"/>
        </w:rPr>
        <w:t>。</w:t>
      </w:r>
      <w:r>
        <w:rPr>
          <w:rFonts w:hint="eastAsia"/>
        </w:rPr>
        <w:t>及庚申傳</w:t>
      </w:r>
      <w:r w:rsidRPr="005C410E">
        <w:rPr>
          <w:rFonts w:hint="eastAsia"/>
          <w:spacing w:val="-180"/>
        </w:rPr>
        <w:t>經</w:t>
      </w:r>
      <w:r w:rsidRPr="005C410E">
        <w:rPr>
          <w:rFonts w:hint="eastAsia"/>
          <w:spacing w:val="-180"/>
          <w:position w:val="22"/>
        </w:rPr>
        <w:t>。</w:t>
      </w:r>
      <w:r>
        <w:rPr>
          <w:rFonts w:hint="eastAsia"/>
        </w:rPr>
        <w:t>辛酉設</w:t>
      </w:r>
      <w:r w:rsidRPr="005C410E">
        <w:rPr>
          <w:rFonts w:hint="eastAsia"/>
          <w:spacing w:val="-180"/>
        </w:rPr>
        <w:t>院</w:t>
      </w:r>
      <w:r w:rsidRPr="005C410E">
        <w:rPr>
          <w:rFonts w:hint="eastAsia"/>
          <w:spacing w:val="-180"/>
          <w:position w:val="22"/>
        </w:rPr>
        <w:t>。</w:t>
      </w:r>
      <w:r>
        <w:rPr>
          <w:rFonts w:hint="eastAsia"/>
        </w:rPr>
        <w:t>正所謂闢而即闔祇此微秒光陰</w:t>
      </w:r>
      <w:r w:rsidRPr="005C410E">
        <w:rPr>
          <w:rFonts w:hint="eastAsia"/>
          <w:spacing w:val="-180"/>
        </w:rPr>
        <w:t>也</w:t>
      </w:r>
      <w:r w:rsidRPr="005C410E">
        <w:rPr>
          <w:rFonts w:hint="eastAsia"/>
          <w:spacing w:val="-180"/>
          <w:position w:val="22"/>
        </w:rPr>
        <w:t>。</w:t>
      </w:r>
      <w:r>
        <w:rPr>
          <w:rFonts w:hint="eastAsia"/>
        </w:rPr>
        <w:t>坤末乾</w:t>
      </w:r>
      <w:r w:rsidRPr="005C410E">
        <w:rPr>
          <w:rFonts w:hint="eastAsia"/>
          <w:spacing w:val="-180"/>
        </w:rPr>
        <w:t>始</w:t>
      </w:r>
      <w:r w:rsidRPr="005C410E">
        <w:rPr>
          <w:rFonts w:hint="eastAsia"/>
          <w:spacing w:val="-180"/>
          <w:position w:val="22"/>
        </w:rPr>
        <w:t>。</w:t>
      </w:r>
      <w:r>
        <w:rPr>
          <w:rFonts w:hint="eastAsia"/>
        </w:rPr>
        <w:t>真經降</w:t>
      </w:r>
      <w:r w:rsidRPr="005C410E">
        <w:rPr>
          <w:rFonts w:hint="eastAsia"/>
          <w:spacing w:val="-180"/>
        </w:rPr>
        <w:t>世</w:t>
      </w:r>
      <w:r w:rsidRPr="005C410E">
        <w:rPr>
          <w:rFonts w:hint="eastAsia"/>
          <w:spacing w:val="-180"/>
          <w:position w:val="22"/>
        </w:rPr>
        <w:t>。</w:t>
      </w:r>
      <w:r>
        <w:rPr>
          <w:rFonts w:hint="eastAsia"/>
        </w:rPr>
        <w:t>而濱壇為前步先</w:t>
      </w:r>
      <w:r w:rsidRPr="005C410E">
        <w:rPr>
          <w:rFonts w:hint="eastAsia"/>
          <w:spacing w:val="-180"/>
        </w:rPr>
        <w:t>鋒</w:t>
      </w:r>
      <w:r w:rsidRPr="005C410E">
        <w:rPr>
          <w:rFonts w:hint="eastAsia"/>
          <w:spacing w:val="-180"/>
          <w:position w:val="22"/>
        </w:rPr>
        <w:t>。</w:t>
      </w:r>
      <w:r>
        <w:rPr>
          <w:rFonts w:hint="eastAsia"/>
        </w:rPr>
        <w:t>尚真人統壇掌籍之錫</w:t>
      </w:r>
      <w:r w:rsidRPr="005C410E">
        <w:rPr>
          <w:rFonts w:hint="eastAsia"/>
          <w:spacing w:val="-180"/>
        </w:rPr>
        <w:t>封</w:t>
      </w:r>
      <w:r w:rsidRPr="005C410E">
        <w:rPr>
          <w:rFonts w:hint="eastAsia"/>
          <w:spacing w:val="-180"/>
          <w:position w:val="22"/>
        </w:rPr>
        <w:t>。</w:t>
      </w:r>
      <w:r>
        <w:rPr>
          <w:rFonts w:hint="eastAsia"/>
        </w:rPr>
        <w:t>蓋由於</w:t>
      </w:r>
      <w:r w:rsidRPr="005C410E">
        <w:rPr>
          <w:rFonts w:hint="eastAsia"/>
          <w:spacing w:val="-180"/>
        </w:rPr>
        <w:t>此</w:t>
      </w:r>
      <w:r w:rsidRPr="005C410E">
        <w:rPr>
          <w:rFonts w:hint="eastAsia"/>
          <w:spacing w:val="-180"/>
          <w:position w:val="22"/>
        </w:rPr>
        <w:t>。</w:t>
      </w:r>
      <w:r>
        <w:rPr>
          <w:rFonts w:hint="eastAsia"/>
        </w:rPr>
        <w:t>以人事</w:t>
      </w:r>
      <w:r w:rsidRPr="005C410E">
        <w:rPr>
          <w:rFonts w:hint="eastAsia"/>
          <w:spacing w:val="-180"/>
        </w:rPr>
        <w:t>論</w:t>
      </w:r>
      <w:r w:rsidRPr="005C410E">
        <w:rPr>
          <w:rFonts w:hint="eastAsia"/>
          <w:spacing w:val="-180"/>
          <w:position w:val="22"/>
        </w:rPr>
        <w:t>。</w:t>
      </w:r>
      <w:r>
        <w:rPr>
          <w:rFonts w:hint="eastAsia"/>
        </w:rPr>
        <w:t>濱壇之動機在福</w:t>
      </w:r>
      <w:r w:rsidRPr="005C410E">
        <w:rPr>
          <w:rFonts w:hint="eastAsia"/>
          <w:spacing w:val="-180"/>
        </w:rPr>
        <w:t>永</w:t>
      </w:r>
      <w:r w:rsidRPr="005C410E">
        <w:rPr>
          <w:rFonts w:hint="eastAsia"/>
          <w:spacing w:val="-180"/>
          <w:position w:val="22"/>
        </w:rPr>
        <w:t>。</w:t>
      </w:r>
      <w:r>
        <w:rPr>
          <w:rFonts w:hint="eastAsia"/>
        </w:rPr>
        <w:t>惜未參與傳經之</w:t>
      </w:r>
      <w:r w:rsidRPr="005C410E">
        <w:rPr>
          <w:rFonts w:hint="eastAsia"/>
          <w:spacing w:val="-180"/>
        </w:rPr>
        <w:t>列</w:t>
      </w:r>
      <w:r w:rsidRPr="005C410E">
        <w:rPr>
          <w:rFonts w:hint="eastAsia"/>
          <w:spacing w:val="-180"/>
          <w:position w:val="22"/>
        </w:rPr>
        <w:t>。</w:t>
      </w:r>
      <w:r>
        <w:rPr>
          <w:rFonts w:hint="eastAsia"/>
        </w:rPr>
        <w:t>智真繼濱壇之</w:t>
      </w:r>
      <w:r w:rsidRPr="005C410E">
        <w:rPr>
          <w:rFonts w:hint="eastAsia"/>
          <w:spacing w:val="-180"/>
        </w:rPr>
        <w:t>任</w:t>
      </w:r>
      <w:r w:rsidRPr="005C410E">
        <w:rPr>
          <w:rFonts w:hint="eastAsia"/>
          <w:spacing w:val="-180"/>
          <w:position w:val="22"/>
        </w:rPr>
        <w:t>。</w:t>
      </w:r>
      <w:r>
        <w:rPr>
          <w:rFonts w:hint="eastAsia"/>
        </w:rPr>
        <w:t>復參列傳</w:t>
      </w:r>
      <w:r w:rsidRPr="005C410E">
        <w:rPr>
          <w:rFonts w:hint="eastAsia"/>
          <w:spacing w:val="-180"/>
        </w:rPr>
        <w:t>經</w:t>
      </w:r>
      <w:r w:rsidRPr="005C410E">
        <w:rPr>
          <w:rFonts w:hint="eastAsia"/>
          <w:spacing w:val="-180"/>
          <w:position w:val="22"/>
        </w:rPr>
        <w:t>。</w:t>
      </w:r>
      <w:r>
        <w:rPr>
          <w:rFonts w:hint="eastAsia"/>
        </w:rPr>
        <w:t>福緣以問道開</w:t>
      </w:r>
      <w:r w:rsidRPr="005C410E">
        <w:rPr>
          <w:rFonts w:hint="eastAsia"/>
          <w:spacing w:val="-180"/>
        </w:rPr>
        <w:t>機</w:t>
      </w:r>
      <w:r w:rsidRPr="005C410E">
        <w:rPr>
          <w:rFonts w:hint="eastAsia"/>
          <w:spacing w:val="-180"/>
          <w:position w:val="22"/>
        </w:rPr>
        <w:t>。</w:t>
      </w:r>
      <w:r>
        <w:rPr>
          <w:rFonts w:hint="eastAsia"/>
        </w:rPr>
        <w:t>肩任傳經侍壇之</w:t>
      </w:r>
      <w:r w:rsidRPr="005C410E">
        <w:rPr>
          <w:rFonts w:hint="eastAsia"/>
          <w:spacing w:val="-180"/>
        </w:rPr>
        <w:t>責</w:t>
      </w:r>
      <w:r w:rsidRPr="005C410E">
        <w:rPr>
          <w:rFonts w:hint="eastAsia"/>
          <w:spacing w:val="-180"/>
          <w:position w:val="22"/>
        </w:rPr>
        <w:t>。</w:t>
      </w:r>
      <w:r>
        <w:rPr>
          <w:rFonts w:hint="eastAsia"/>
        </w:rPr>
        <w:t>皆有功於萬世者</w:t>
      </w:r>
      <w:r w:rsidRPr="005C410E">
        <w:rPr>
          <w:rFonts w:hint="eastAsia"/>
          <w:spacing w:val="-180"/>
        </w:rPr>
        <w:t>也</w:t>
      </w:r>
      <w:r w:rsidRPr="005C410E">
        <w:rPr>
          <w:rFonts w:hint="eastAsia"/>
          <w:spacing w:val="-180"/>
          <w:position w:val="22"/>
        </w:rPr>
        <w:t>。</w:t>
      </w:r>
      <w:r>
        <w:rPr>
          <w:rFonts w:hint="eastAsia"/>
        </w:rPr>
        <w:t>吾輩同</w:t>
      </w:r>
      <w:r w:rsidRPr="005C410E">
        <w:rPr>
          <w:rFonts w:hint="eastAsia"/>
          <w:spacing w:val="-180"/>
        </w:rPr>
        <w:t>修</w:t>
      </w:r>
      <w:r w:rsidRPr="005C410E">
        <w:rPr>
          <w:rFonts w:hint="eastAsia"/>
          <w:spacing w:val="-180"/>
          <w:position w:val="22"/>
        </w:rPr>
        <w:t>。</w:t>
      </w:r>
      <w:r>
        <w:rPr>
          <w:rFonts w:hint="eastAsia"/>
        </w:rPr>
        <w:t>當敬誌不</w:t>
      </w:r>
      <w:r w:rsidRPr="005C410E">
        <w:rPr>
          <w:rFonts w:hint="eastAsia"/>
          <w:spacing w:val="-180"/>
        </w:rPr>
        <w:t>忘</w:t>
      </w:r>
      <w:r w:rsidRPr="005C410E">
        <w:rPr>
          <w:rFonts w:hint="eastAsia"/>
          <w:spacing w:val="-180"/>
          <w:position w:val="22"/>
        </w:rPr>
        <w:t>。</w:t>
      </w:r>
      <w:r>
        <w:rPr>
          <w:rFonts w:hint="eastAsia"/>
        </w:rPr>
        <w:t>至其功在天</w:t>
      </w:r>
      <w:r w:rsidRPr="005C410E">
        <w:rPr>
          <w:rFonts w:hint="eastAsia"/>
          <w:spacing w:val="-180"/>
        </w:rPr>
        <w:t>樞</w:t>
      </w:r>
      <w:r w:rsidRPr="005C410E">
        <w:rPr>
          <w:rFonts w:hint="eastAsia"/>
          <w:spacing w:val="-180"/>
          <w:position w:val="22"/>
        </w:rPr>
        <w:t>。</w:t>
      </w:r>
      <w:r>
        <w:rPr>
          <w:rFonts w:hint="eastAsia"/>
        </w:rPr>
        <w:t>光昭道</w:t>
      </w:r>
      <w:r w:rsidRPr="005C410E">
        <w:rPr>
          <w:rFonts w:hint="eastAsia"/>
          <w:spacing w:val="-180"/>
        </w:rPr>
        <w:t>史</w:t>
      </w:r>
      <w:r w:rsidRPr="005C410E">
        <w:rPr>
          <w:rFonts w:hint="eastAsia"/>
          <w:spacing w:val="-180"/>
          <w:position w:val="22"/>
        </w:rPr>
        <w:t>。</w:t>
      </w:r>
      <w:r>
        <w:rPr>
          <w:rFonts w:hint="eastAsia"/>
        </w:rPr>
        <w:t>又不待吾人之喋喋</w:t>
      </w:r>
      <w:r w:rsidRPr="005C410E">
        <w:rPr>
          <w:rFonts w:hint="eastAsia"/>
          <w:spacing w:val="-180"/>
        </w:rPr>
        <w:t>也</w:t>
      </w:r>
      <w:r w:rsidRPr="005C410E">
        <w:rPr>
          <w:rFonts w:hint="eastAsia"/>
          <w:spacing w:val="-180"/>
          <w:position w:val="22"/>
        </w:rPr>
        <w:t>。</w:t>
      </w:r>
      <w:r>
        <w:rPr>
          <w:rFonts w:hint="eastAsia"/>
        </w:rPr>
        <w:t>玆因奉</w:t>
      </w:r>
    </w:p>
    <w:p w:rsidR="00BB1D43" w:rsidRDefault="00BB1D43" w:rsidP="004535BC">
      <w:pPr>
        <w:pStyle w:val="a9"/>
      </w:pPr>
      <w:r>
        <w:rPr>
          <w:rFonts w:hint="eastAsia"/>
        </w:rPr>
        <w:t>命於傳經史略之後略序其顛末如是云</w:t>
      </w:r>
      <w:r w:rsidR="00E01F47" w:rsidRPr="00203877">
        <w:rPr>
          <w:rFonts w:ascii="MS Gothic" w:eastAsia="MS Gothic" w:hAnsi="MS Gothic" w:cs="MS Gothic" w:hint="eastAsia"/>
          <w:position w:val="18"/>
        </w:rPr>
        <w:t> </w:t>
      </w:r>
    </w:p>
    <w:p w:rsidR="007C5D82" w:rsidRDefault="007C5D82" w:rsidP="004535BC">
      <w:pPr>
        <w:pStyle w:val="a9"/>
      </w:pPr>
    </w:p>
    <w:p w:rsidR="00BB1D43" w:rsidRDefault="00BB1D43" w:rsidP="004535BC">
      <w:pPr>
        <w:pStyle w:val="a9"/>
      </w:pPr>
      <w:r>
        <w:rPr>
          <w:rFonts w:hint="eastAsia"/>
        </w:rPr>
        <w:t>中華民國三十三年歲在甲申十月</w:t>
      </w:r>
      <w:r w:rsidR="00E01F47" w:rsidRPr="00203877">
        <w:rPr>
          <w:rFonts w:ascii="MS Gothic" w:eastAsia="MS Gothic" w:hAnsi="MS Gothic" w:cs="MS Gothic" w:hint="eastAsia"/>
          <w:position w:val="18"/>
        </w:rPr>
        <w:t> </w:t>
      </w:r>
      <w:r w:rsidR="007C5D82">
        <w:rPr>
          <w:rFonts w:hint="eastAsia"/>
        </w:rPr>
        <w:t xml:space="preserve">　　　　　　</w:t>
      </w:r>
      <w:r>
        <w:rPr>
          <w:rFonts w:hint="eastAsia"/>
        </w:rPr>
        <w:t>弟子周悟坦述於道德總社</w:t>
      </w:r>
      <w:r w:rsidR="00E01F47" w:rsidRPr="00203877">
        <w:rPr>
          <w:rFonts w:ascii="MS Gothic" w:eastAsia="MS Gothic" w:hAnsi="MS Gothic" w:cs="MS Gothic" w:hint="eastAsia"/>
          <w:position w:val="18"/>
        </w:rPr>
        <w:t> </w:t>
      </w:r>
    </w:p>
    <w:p w:rsidR="00BB1D43" w:rsidRDefault="00BB1D43" w:rsidP="007C5D82">
      <w:pPr>
        <w:pStyle w:val="ae"/>
      </w:pPr>
      <w:r>
        <w:rPr>
          <w:rFonts w:hint="eastAsia"/>
        </w:rPr>
        <w:lastRenderedPageBreak/>
        <w:t>謹按吾　師真宗山</w:t>
      </w:r>
      <w:r w:rsidRPr="005C410E">
        <w:rPr>
          <w:rFonts w:hint="eastAsia"/>
          <w:spacing w:val="-180"/>
        </w:rPr>
        <w:t>人</w:t>
      </w:r>
      <w:r w:rsidRPr="005C410E">
        <w:rPr>
          <w:rFonts w:hint="eastAsia"/>
          <w:spacing w:val="-180"/>
          <w:position w:val="22"/>
        </w:rPr>
        <w:t>。</w:t>
      </w:r>
      <w:r>
        <w:rPr>
          <w:rFonts w:hint="eastAsia"/>
        </w:rPr>
        <w:t>自丙辰冬降壇濱</w:t>
      </w:r>
      <w:r w:rsidRPr="005C410E">
        <w:rPr>
          <w:rFonts w:hint="eastAsia"/>
          <w:spacing w:val="-180"/>
        </w:rPr>
        <w:t>縣</w:t>
      </w:r>
      <w:r w:rsidRPr="005C410E">
        <w:rPr>
          <w:rFonts w:hint="eastAsia"/>
          <w:spacing w:val="-180"/>
          <w:position w:val="22"/>
        </w:rPr>
        <w:t>。</w:t>
      </w:r>
      <w:r>
        <w:rPr>
          <w:rFonts w:hint="eastAsia"/>
        </w:rPr>
        <w:t>壇下弟子受益至</w:t>
      </w:r>
      <w:r w:rsidRPr="005C410E">
        <w:rPr>
          <w:rFonts w:hint="eastAsia"/>
          <w:spacing w:val="-180"/>
        </w:rPr>
        <w:t>深</w:t>
      </w:r>
      <w:r w:rsidRPr="005C410E">
        <w:rPr>
          <w:rFonts w:hint="eastAsia"/>
          <w:spacing w:val="-180"/>
          <w:position w:val="22"/>
        </w:rPr>
        <w:t>。</w:t>
      </w:r>
      <w:r>
        <w:rPr>
          <w:rFonts w:hint="eastAsia"/>
        </w:rPr>
        <w:t>因勒石壇側以留道</w:t>
      </w:r>
      <w:r w:rsidRPr="005C410E">
        <w:rPr>
          <w:rFonts w:hint="eastAsia"/>
          <w:spacing w:val="-180"/>
        </w:rPr>
        <w:t>跡</w:t>
      </w:r>
      <w:r w:rsidRPr="005C410E">
        <w:rPr>
          <w:rFonts w:hint="eastAsia"/>
          <w:spacing w:val="-180"/>
          <w:position w:val="22"/>
        </w:rPr>
        <w:t>。</w:t>
      </w:r>
      <w:r>
        <w:rPr>
          <w:rFonts w:hint="eastAsia"/>
        </w:rPr>
        <w:t>文由周君吉中恭</w:t>
      </w:r>
      <w:r w:rsidRPr="005C410E">
        <w:rPr>
          <w:rFonts w:hint="eastAsia"/>
          <w:spacing w:val="-180"/>
        </w:rPr>
        <w:t>撰</w:t>
      </w:r>
      <w:r w:rsidRPr="005C410E">
        <w:rPr>
          <w:rFonts w:hint="eastAsia"/>
          <w:spacing w:val="-180"/>
          <w:position w:val="22"/>
        </w:rPr>
        <w:t>。</w:t>
      </w:r>
      <w:r>
        <w:rPr>
          <w:rFonts w:hint="eastAsia"/>
        </w:rPr>
        <w:t>惟濱地無石可</w:t>
      </w:r>
      <w:r w:rsidRPr="005C410E">
        <w:rPr>
          <w:rFonts w:hint="eastAsia"/>
          <w:spacing w:val="-180"/>
        </w:rPr>
        <w:t>求</w:t>
      </w:r>
      <w:r w:rsidRPr="005C410E">
        <w:rPr>
          <w:rFonts w:hint="eastAsia"/>
          <w:spacing w:val="-180"/>
          <w:position w:val="22"/>
        </w:rPr>
        <w:t>。</w:t>
      </w:r>
      <w:r>
        <w:rPr>
          <w:rFonts w:hint="eastAsia"/>
        </w:rPr>
        <w:t>乃俛邑紳梁瞻魯</w:t>
      </w:r>
      <w:r w:rsidRPr="005C410E">
        <w:rPr>
          <w:rFonts w:hint="eastAsia"/>
          <w:spacing w:val="-180"/>
        </w:rPr>
        <w:t>君</w:t>
      </w:r>
      <w:r w:rsidRPr="005C410E">
        <w:rPr>
          <w:rFonts w:hint="eastAsia"/>
          <w:spacing w:val="-180"/>
          <w:position w:val="22"/>
        </w:rPr>
        <w:t>。</w:t>
      </w:r>
      <w:r>
        <w:rPr>
          <w:rFonts w:hint="eastAsia"/>
        </w:rPr>
        <w:t>購之濟南運</w:t>
      </w:r>
      <w:r w:rsidRPr="005C410E">
        <w:rPr>
          <w:rFonts w:hint="eastAsia"/>
          <w:spacing w:val="-180"/>
        </w:rPr>
        <w:t>濱</w:t>
      </w:r>
      <w:r w:rsidRPr="005C410E">
        <w:rPr>
          <w:rFonts w:hint="eastAsia"/>
          <w:spacing w:val="-180"/>
          <w:position w:val="22"/>
        </w:rPr>
        <w:t>。</w:t>
      </w:r>
      <w:r>
        <w:rPr>
          <w:rFonts w:hint="eastAsia"/>
        </w:rPr>
        <w:t>碑由姚君福成書丹於丁巳冬十月辛亥立</w:t>
      </w:r>
      <w:r w:rsidRPr="005C410E">
        <w:rPr>
          <w:rFonts w:hint="eastAsia"/>
          <w:spacing w:val="-180"/>
        </w:rPr>
        <w:t>之</w:t>
      </w:r>
      <w:r w:rsidRPr="005C410E">
        <w:rPr>
          <w:rFonts w:hint="eastAsia"/>
          <w:spacing w:val="-180"/>
          <w:position w:val="22"/>
        </w:rPr>
        <w:t>。</w:t>
      </w:r>
      <w:r>
        <w:rPr>
          <w:rFonts w:hint="eastAsia"/>
        </w:rPr>
        <w:t>今將碑文附刊於</w:t>
      </w:r>
      <w:r w:rsidRPr="005C410E">
        <w:rPr>
          <w:rFonts w:hint="eastAsia"/>
          <w:spacing w:val="-180"/>
        </w:rPr>
        <w:t>後</w:t>
      </w:r>
      <w:r w:rsidRPr="005C410E">
        <w:rPr>
          <w:rFonts w:hint="eastAsia"/>
          <w:spacing w:val="-180"/>
          <w:position w:val="22"/>
        </w:rPr>
        <w:t>。</w:t>
      </w:r>
    </w:p>
    <w:p w:rsidR="00BB1D43" w:rsidRDefault="00BB1D43" w:rsidP="004535BC">
      <w:pPr>
        <w:pStyle w:val="a9"/>
      </w:pPr>
      <w:r>
        <w:rPr>
          <w:rFonts w:hint="eastAsia"/>
        </w:rPr>
        <w:t>尚大仙碑文</w:t>
      </w:r>
      <w:r w:rsidR="00E01F47" w:rsidRPr="00203877">
        <w:rPr>
          <w:rFonts w:ascii="MS Gothic" w:eastAsia="MS Gothic" w:hAnsi="MS Gothic" w:cs="MS Gothic" w:hint="eastAsia"/>
          <w:position w:val="18"/>
        </w:rPr>
        <w:t> </w:t>
      </w:r>
    </w:p>
    <w:p w:rsidR="00BB1D43" w:rsidRDefault="00BB1D43" w:rsidP="004535BC">
      <w:pPr>
        <w:pStyle w:val="a9"/>
      </w:pPr>
      <w:r>
        <w:rPr>
          <w:rFonts w:hint="eastAsia"/>
        </w:rPr>
        <w:t>天隱子</w:t>
      </w:r>
      <w:r w:rsidRPr="005C410E">
        <w:rPr>
          <w:rFonts w:hint="eastAsia"/>
          <w:spacing w:val="-180"/>
        </w:rPr>
        <w:t>曰</w:t>
      </w:r>
      <w:r w:rsidRPr="005C410E">
        <w:rPr>
          <w:rFonts w:hint="eastAsia"/>
          <w:spacing w:val="-180"/>
          <w:position w:val="22"/>
        </w:rPr>
        <w:t>。</w:t>
      </w:r>
      <w:r>
        <w:rPr>
          <w:rFonts w:hint="eastAsia"/>
        </w:rPr>
        <w:t>通變之謂神</w:t>
      </w:r>
      <w:r w:rsidRPr="005C410E">
        <w:rPr>
          <w:rFonts w:hint="eastAsia"/>
          <w:spacing w:val="-180"/>
        </w:rPr>
        <w:t>仙</w:t>
      </w:r>
      <w:r w:rsidRPr="005C410E">
        <w:rPr>
          <w:rFonts w:hint="eastAsia"/>
          <w:spacing w:val="-180"/>
          <w:position w:val="22"/>
        </w:rPr>
        <w:t>。</w:t>
      </w:r>
      <w:r>
        <w:rPr>
          <w:rFonts w:hint="eastAsia"/>
        </w:rPr>
        <w:t>神仙豈易知</w:t>
      </w:r>
      <w:r w:rsidRPr="005C410E">
        <w:rPr>
          <w:rFonts w:hint="eastAsia"/>
          <w:spacing w:val="-180"/>
        </w:rPr>
        <w:t>哉</w:t>
      </w:r>
      <w:r w:rsidRPr="005C410E">
        <w:rPr>
          <w:rFonts w:hint="eastAsia"/>
          <w:spacing w:val="-180"/>
          <w:position w:val="22"/>
        </w:rPr>
        <w:t>。</w:t>
      </w:r>
      <w:r>
        <w:rPr>
          <w:rFonts w:hint="eastAsia"/>
        </w:rPr>
        <w:t>豈易言</w:t>
      </w:r>
      <w:r w:rsidRPr="005C410E">
        <w:rPr>
          <w:rFonts w:hint="eastAsia"/>
          <w:spacing w:val="-180"/>
        </w:rPr>
        <w:t>哉</w:t>
      </w:r>
      <w:r w:rsidRPr="005C410E">
        <w:rPr>
          <w:rFonts w:hint="eastAsia"/>
          <w:spacing w:val="-180"/>
          <w:position w:val="22"/>
        </w:rPr>
        <w:t>。</w:t>
      </w:r>
      <w:r>
        <w:rPr>
          <w:rFonts w:hint="eastAsia"/>
        </w:rPr>
        <w:t>考諸載</w:t>
      </w:r>
      <w:r w:rsidRPr="005C410E">
        <w:rPr>
          <w:rFonts w:hint="eastAsia"/>
          <w:spacing w:val="-180"/>
        </w:rPr>
        <w:t>籍</w:t>
      </w:r>
      <w:r w:rsidRPr="005C410E">
        <w:rPr>
          <w:rFonts w:hint="eastAsia"/>
          <w:spacing w:val="-180"/>
          <w:position w:val="22"/>
        </w:rPr>
        <w:t>。</w:t>
      </w:r>
      <w:r>
        <w:rPr>
          <w:rFonts w:hint="eastAsia"/>
        </w:rPr>
        <w:t>神仙之名於世</w:t>
      </w:r>
      <w:r w:rsidRPr="005C410E">
        <w:rPr>
          <w:rFonts w:hint="eastAsia"/>
          <w:spacing w:val="-180"/>
        </w:rPr>
        <w:t>者</w:t>
      </w:r>
      <w:r w:rsidRPr="005C410E">
        <w:rPr>
          <w:rFonts w:hint="eastAsia"/>
          <w:spacing w:val="-180"/>
          <w:position w:val="22"/>
        </w:rPr>
        <w:t>。</w:t>
      </w:r>
      <w:r>
        <w:rPr>
          <w:rFonts w:hint="eastAsia"/>
        </w:rPr>
        <w:t>固難殫</w:t>
      </w:r>
      <w:r w:rsidRPr="005C410E">
        <w:rPr>
          <w:rFonts w:hint="eastAsia"/>
          <w:spacing w:val="-180"/>
        </w:rPr>
        <w:t>述</w:t>
      </w:r>
      <w:r w:rsidRPr="005C410E">
        <w:rPr>
          <w:rFonts w:hint="eastAsia"/>
          <w:spacing w:val="-180"/>
          <w:position w:val="22"/>
        </w:rPr>
        <w:t>。</w:t>
      </w:r>
      <w:r>
        <w:rPr>
          <w:rFonts w:hint="eastAsia"/>
        </w:rPr>
        <w:t>然大都步虛縹</w:t>
      </w:r>
      <w:r w:rsidRPr="005C410E">
        <w:rPr>
          <w:rFonts w:hint="eastAsia"/>
          <w:spacing w:val="-180"/>
        </w:rPr>
        <w:t>緲</w:t>
      </w:r>
      <w:r w:rsidRPr="005C410E">
        <w:rPr>
          <w:rFonts w:hint="eastAsia"/>
          <w:spacing w:val="-180"/>
          <w:position w:val="22"/>
        </w:rPr>
        <w:t>。</w:t>
      </w:r>
      <w:r>
        <w:rPr>
          <w:rFonts w:hint="eastAsia"/>
        </w:rPr>
        <w:t>歌詠無</w:t>
      </w:r>
      <w:r w:rsidRPr="005C410E">
        <w:rPr>
          <w:rFonts w:hint="eastAsia"/>
          <w:spacing w:val="-180"/>
        </w:rPr>
        <w:t>聞</w:t>
      </w:r>
      <w:r w:rsidRPr="005C410E">
        <w:rPr>
          <w:rFonts w:hint="eastAsia"/>
          <w:spacing w:val="-180"/>
          <w:position w:val="22"/>
        </w:rPr>
        <w:t>。</w:t>
      </w:r>
      <w:r>
        <w:rPr>
          <w:rFonts w:hint="eastAsia"/>
        </w:rPr>
        <w:t>雖望重丹</w:t>
      </w:r>
      <w:r w:rsidRPr="005C410E">
        <w:rPr>
          <w:rFonts w:hint="eastAsia"/>
          <w:spacing w:val="-180"/>
        </w:rPr>
        <w:t>邱</w:t>
      </w:r>
      <w:r w:rsidRPr="005C410E">
        <w:rPr>
          <w:rFonts w:hint="eastAsia"/>
          <w:spacing w:val="-180"/>
          <w:position w:val="22"/>
        </w:rPr>
        <w:t>。</w:t>
      </w:r>
      <w:r>
        <w:rPr>
          <w:rFonts w:hint="eastAsia"/>
        </w:rPr>
        <w:t>名高青</w:t>
      </w:r>
      <w:r w:rsidRPr="005C410E">
        <w:rPr>
          <w:rFonts w:hint="eastAsia"/>
          <w:spacing w:val="-180"/>
        </w:rPr>
        <w:t>簡</w:t>
      </w:r>
      <w:r w:rsidRPr="005C410E">
        <w:rPr>
          <w:rFonts w:hint="eastAsia"/>
          <w:spacing w:val="-180"/>
          <w:position w:val="22"/>
        </w:rPr>
        <w:t>。</w:t>
      </w:r>
      <w:r>
        <w:rPr>
          <w:rFonts w:hint="eastAsia"/>
        </w:rPr>
        <w:t>倘其化迹不</w:t>
      </w:r>
      <w:r w:rsidRPr="005C410E">
        <w:rPr>
          <w:rFonts w:hint="eastAsia"/>
          <w:spacing w:val="-180"/>
        </w:rPr>
        <w:t>著</w:t>
      </w:r>
      <w:r w:rsidRPr="005C410E">
        <w:rPr>
          <w:rFonts w:hint="eastAsia"/>
          <w:spacing w:val="-180"/>
          <w:position w:val="22"/>
        </w:rPr>
        <w:t>。</w:t>
      </w:r>
      <w:r>
        <w:rPr>
          <w:rFonts w:hint="eastAsia"/>
        </w:rPr>
        <w:t>載籍無</w:t>
      </w:r>
      <w:r w:rsidRPr="005C410E">
        <w:rPr>
          <w:rFonts w:hint="eastAsia"/>
          <w:spacing w:val="-180"/>
        </w:rPr>
        <w:t>傳</w:t>
      </w:r>
      <w:r w:rsidRPr="005C410E">
        <w:rPr>
          <w:rFonts w:hint="eastAsia"/>
          <w:spacing w:val="-180"/>
          <w:position w:val="22"/>
        </w:rPr>
        <w:t>。</w:t>
      </w:r>
      <w:r>
        <w:rPr>
          <w:rFonts w:hint="eastAsia"/>
        </w:rPr>
        <w:t>遠絕塵</w:t>
      </w:r>
      <w:r w:rsidRPr="005C410E">
        <w:rPr>
          <w:rFonts w:hint="eastAsia"/>
          <w:spacing w:val="-180"/>
        </w:rPr>
        <w:t>寰</w:t>
      </w:r>
      <w:r w:rsidRPr="005C410E">
        <w:rPr>
          <w:rFonts w:hint="eastAsia"/>
          <w:spacing w:val="-180"/>
          <w:position w:val="22"/>
        </w:rPr>
        <w:t>。</w:t>
      </w:r>
      <w:r>
        <w:rPr>
          <w:rFonts w:hint="eastAsia"/>
        </w:rPr>
        <w:t>又烏從知而言之</w:t>
      </w:r>
      <w:r w:rsidRPr="005C410E">
        <w:rPr>
          <w:rFonts w:hint="eastAsia"/>
          <w:spacing w:val="-180"/>
        </w:rPr>
        <w:t>乎</w:t>
      </w:r>
      <w:r w:rsidRPr="005C410E">
        <w:rPr>
          <w:rFonts w:hint="eastAsia"/>
          <w:spacing w:val="-180"/>
          <w:position w:val="22"/>
        </w:rPr>
        <w:t>。</w:t>
      </w:r>
      <w:r>
        <w:rPr>
          <w:rFonts w:hint="eastAsia"/>
        </w:rPr>
        <w:t>雖然壺公賣</w:t>
      </w:r>
      <w:r w:rsidRPr="005C410E">
        <w:rPr>
          <w:rFonts w:hint="eastAsia"/>
          <w:spacing w:val="-180"/>
        </w:rPr>
        <w:t>藥</w:t>
      </w:r>
      <w:r w:rsidRPr="005C410E">
        <w:rPr>
          <w:rFonts w:hint="eastAsia"/>
          <w:spacing w:val="-180"/>
          <w:position w:val="22"/>
        </w:rPr>
        <w:t>。</w:t>
      </w:r>
      <w:r>
        <w:rPr>
          <w:rFonts w:hint="eastAsia"/>
        </w:rPr>
        <w:t>獨就市</w:t>
      </w:r>
      <w:r w:rsidRPr="005C410E">
        <w:rPr>
          <w:rFonts w:hint="eastAsia"/>
          <w:spacing w:val="-180"/>
        </w:rPr>
        <w:t>椽</w:t>
      </w:r>
      <w:r w:rsidRPr="005C410E">
        <w:rPr>
          <w:rFonts w:hint="eastAsia"/>
          <w:spacing w:val="-180"/>
          <w:position w:val="22"/>
        </w:rPr>
        <w:t>。</w:t>
      </w:r>
      <w:r>
        <w:rPr>
          <w:rFonts w:hint="eastAsia"/>
        </w:rPr>
        <w:t>廣成談</w:t>
      </w:r>
      <w:r w:rsidRPr="005C410E">
        <w:rPr>
          <w:rFonts w:hint="eastAsia"/>
          <w:spacing w:val="-180"/>
        </w:rPr>
        <w:t>道</w:t>
      </w:r>
      <w:r w:rsidRPr="005C410E">
        <w:rPr>
          <w:rFonts w:hint="eastAsia"/>
          <w:spacing w:val="-180"/>
          <w:position w:val="22"/>
        </w:rPr>
        <w:t>。</w:t>
      </w:r>
      <w:r>
        <w:rPr>
          <w:rFonts w:hint="eastAsia"/>
        </w:rPr>
        <w:t>猶授軒</w:t>
      </w:r>
      <w:r w:rsidRPr="005C410E">
        <w:rPr>
          <w:rFonts w:hint="eastAsia"/>
          <w:spacing w:val="-180"/>
        </w:rPr>
        <w:t>黃</w:t>
      </w:r>
      <w:r w:rsidRPr="005C410E">
        <w:rPr>
          <w:rFonts w:hint="eastAsia"/>
          <w:spacing w:val="-180"/>
          <w:position w:val="22"/>
        </w:rPr>
        <w:t>。</w:t>
      </w:r>
      <w:r>
        <w:rPr>
          <w:rFonts w:hint="eastAsia"/>
        </w:rPr>
        <w:t>是信由誠通故仙以緣會</w:t>
      </w:r>
      <w:r w:rsidRPr="005C410E">
        <w:rPr>
          <w:rFonts w:hint="eastAsia"/>
          <w:spacing w:val="-180"/>
        </w:rPr>
        <w:t>也</w:t>
      </w:r>
      <w:r w:rsidRPr="005C410E">
        <w:rPr>
          <w:rFonts w:hint="eastAsia"/>
          <w:spacing w:val="-180"/>
          <w:position w:val="22"/>
        </w:rPr>
        <w:t>。</w:t>
      </w:r>
      <w:r>
        <w:rPr>
          <w:rFonts w:hint="eastAsia"/>
        </w:rPr>
        <w:t>濱署大仙</w:t>
      </w:r>
      <w:r w:rsidRPr="005C410E">
        <w:rPr>
          <w:rFonts w:hint="eastAsia"/>
          <w:spacing w:val="-180"/>
        </w:rPr>
        <w:t>祠</w:t>
      </w:r>
      <w:r w:rsidRPr="005C410E">
        <w:rPr>
          <w:rFonts w:hint="eastAsia"/>
          <w:spacing w:val="-180"/>
          <w:position w:val="22"/>
        </w:rPr>
        <w:t>。</w:t>
      </w:r>
      <w:r>
        <w:rPr>
          <w:rFonts w:hint="eastAsia"/>
        </w:rPr>
        <w:t>答方愈</w:t>
      </w:r>
      <w:r w:rsidRPr="005C410E">
        <w:rPr>
          <w:rFonts w:hint="eastAsia"/>
          <w:spacing w:val="-180"/>
        </w:rPr>
        <w:t>病</w:t>
      </w:r>
      <w:r w:rsidRPr="005C410E">
        <w:rPr>
          <w:rFonts w:hint="eastAsia"/>
          <w:spacing w:val="-180"/>
          <w:position w:val="22"/>
        </w:rPr>
        <w:t>。</w:t>
      </w:r>
      <w:r>
        <w:rPr>
          <w:rFonts w:hint="eastAsia"/>
        </w:rPr>
        <w:t>應驗如</w:t>
      </w:r>
      <w:r w:rsidRPr="005C410E">
        <w:rPr>
          <w:rFonts w:hint="eastAsia"/>
          <w:spacing w:val="-180"/>
        </w:rPr>
        <w:t>響</w:t>
      </w:r>
      <w:r w:rsidRPr="005C410E">
        <w:rPr>
          <w:rFonts w:hint="eastAsia"/>
          <w:spacing w:val="-180"/>
          <w:position w:val="22"/>
        </w:rPr>
        <w:t>。</w:t>
      </w:r>
      <w:r>
        <w:rPr>
          <w:rFonts w:hint="eastAsia"/>
        </w:rPr>
        <w:t>歷年香火最</w:t>
      </w:r>
      <w:r w:rsidRPr="005C410E">
        <w:rPr>
          <w:rFonts w:hint="eastAsia"/>
          <w:spacing w:val="-180"/>
        </w:rPr>
        <w:t>盛</w:t>
      </w:r>
      <w:r w:rsidRPr="005C410E">
        <w:rPr>
          <w:rFonts w:hint="eastAsia"/>
          <w:spacing w:val="-180"/>
          <w:position w:val="22"/>
        </w:rPr>
        <w:t>。</w:t>
      </w:r>
      <w:r>
        <w:rPr>
          <w:rFonts w:hint="eastAsia"/>
        </w:rPr>
        <w:t>宰斯土</w:t>
      </w:r>
      <w:r w:rsidRPr="005C410E">
        <w:rPr>
          <w:rFonts w:hint="eastAsia"/>
          <w:spacing w:val="-180"/>
        </w:rPr>
        <w:t>者</w:t>
      </w:r>
      <w:r w:rsidRPr="005C410E">
        <w:rPr>
          <w:rFonts w:hint="eastAsia"/>
          <w:spacing w:val="-180"/>
          <w:position w:val="22"/>
        </w:rPr>
        <w:t>。</w:t>
      </w:r>
      <w:r>
        <w:rPr>
          <w:rFonts w:hint="eastAsia"/>
        </w:rPr>
        <w:t>莫不懸獻聯</w:t>
      </w:r>
      <w:r w:rsidRPr="005C410E">
        <w:rPr>
          <w:rFonts w:hint="eastAsia"/>
          <w:spacing w:val="-180"/>
        </w:rPr>
        <w:t>匾</w:t>
      </w:r>
      <w:r w:rsidRPr="005C410E">
        <w:rPr>
          <w:rFonts w:hint="eastAsia"/>
          <w:spacing w:val="-180"/>
          <w:position w:val="22"/>
        </w:rPr>
        <w:t>。</w:t>
      </w:r>
      <w:r>
        <w:rPr>
          <w:rFonts w:hint="eastAsia"/>
        </w:rPr>
        <w:t>崇拜致</w:t>
      </w:r>
      <w:r w:rsidRPr="005C410E">
        <w:rPr>
          <w:rFonts w:hint="eastAsia"/>
          <w:spacing w:val="-180"/>
        </w:rPr>
        <w:t>敬</w:t>
      </w:r>
      <w:r w:rsidRPr="005C410E">
        <w:rPr>
          <w:rFonts w:hint="eastAsia"/>
          <w:spacing w:val="-180"/>
          <w:position w:val="22"/>
        </w:rPr>
        <w:t>。</w:t>
      </w:r>
      <w:r>
        <w:rPr>
          <w:rFonts w:hint="eastAsia"/>
        </w:rPr>
        <w:t>各表信仰之</w:t>
      </w:r>
      <w:r w:rsidRPr="005C410E">
        <w:rPr>
          <w:rFonts w:hint="eastAsia"/>
          <w:spacing w:val="-180"/>
        </w:rPr>
        <w:t>忱</w:t>
      </w:r>
      <w:r w:rsidRPr="005C410E">
        <w:rPr>
          <w:rFonts w:hint="eastAsia"/>
          <w:spacing w:val="-180"/>
          <w:position w:val="22"/>
        </w:rPr>
        <w:t>。</w:t>
      </w:r>
      <w:r>
        <w:rPr>
          <w:rFonts w:hint="eastAsia"/>
        </w:rPr>
        <w:t>度非有神仙在此救人疾</w:t>
      </w:r>
      <w:r w:rsidRPr="005C410E">
        <w:rPr>
          <w:rFonts w:hint="eastAsia"/>
          <w:spacing w:val="-180"/>
        </w:rPr>
        <w:t>苦</w:t>
      </w:r>
      <w:r w:rsidRPr="005C410E">
        <w:rPr>
          <w:rFonts w:hint="eastAsia"/>
          <w:spacing w:val="-180"/>
          <w:position w:val="22"/>
        </w:rPr>
        <w:t>。</w:t>
      </w:r>
      <w:r>
        <w:rPr>
          <w:rFonts w:hint="eastAsia"/>
        </w:rPr>
        <w:t>未必致</w:t>
      </w:r>
      <w:r w:rsidRPr="005C410E">
        <w:rPr>
          <w:rFonts w:hint="eastAsia"/>
          <w:spacing w:val="-180"/>
        </w:rPr>
        <w:t>斯</w:t>
      </w:r>
      <w:r w:rsidRPr="005C410E">
        <w:rPr>
          <w:rFonts w:hint="eastAsia"/>
          <w:spacing w:val="-180"/>
          <w:position w:val="22"/>
        </w:rPr>
        <w:t>。</w:t>
      </w:r>
      <w:r>
        <w:rPr>
          <w:rFonts w:hint="eastAsia"/>
        </w:rPr>
        <w:t>然何神何</w:t>
      </w:r>
      <w:r w:rsidRPr="005C410E">
        <w:rPr>
          <w:rFonts w:hint="eastAsia"/>
          <w:spacing w:val="-180"/>
        </w:rPr>
        <w:t>仙</w:t>
      </w:r>
      <w:r w:rsidRPr="005C410E">
        <w:rPr>
          <w:rFonts w:hint="eastAsia"/>
          <w:spacing w:val="-180"/>
          <w:position w:val="22"/>
        </w:rPr>
        <w:t>。</w:t>
      </w:r>
      <w:r>
        <w:rPr>
          <w:rFonts w:hint="eastAsia"/>
        </w:rPr>
        <w:t>初固未之知</w:t>
      </w:r>
      <w:r w:rsidRPr="005C410E">
        <w:rPr>
          <w:rFonts w:hint="eastAsia"/>
          <w:spacing w:val="-180"/>
        </w:rPr>
        <w:t>也</w:t>
      </w:r>
      <w:r w:rsidRPr="005C410E">
        <w:rPr>
          <w:rFonts w:hint="eastAsia"/>
          <w:spacing w:val="-180"/>
          <w:position w:val="22"/>
        </w:rPr>
        <w:t>。</w:t>
      </w:r>
      <w:r>
        <w:rPr>
          <w:rFonts w:hint="eastAsia"/>
        </w:rPr>
        <w:t>福永等以夙世前</w:t>
      </w:r>
      <w:r w:rsidRPr="005C410E">
        <w:rPr>
          <w:rFonts w:hint="eastAsia"/>
          <w:spacing w:val="-180"/>
        </w:rPr>
        <w:t>緣</w:t>
      </w:r>
      <w:r w:rsidRPr="005C410E">
        <w:rPr>
          <w:rFonts w:hint="eastAsia"/>
          <w:spacing w:val="-180"/>
          <w:position w:val="22"/>
        </w:rPr>
        <w:t>。</w:t>
      </w:r>
      <w:r>
        <w:rPr>
          <w:rFonts w:hint="eastAsia"/>
        </w:rPr>
        <w:t>至茲遇</w:t>
      </w:r>
      <w:r w:rsidRPr="005C410E">
        <w:rPr>
          <w:rFonts w:hint="eastAsia"/>
          <w:spacing w:val="-180"/>
        </w:rPr>
        <w:t>合</w:t>
      </w:r>
      <w:r w:rsidRPr="005C410E">
        <w:rPr>
          <w:rFonts w:hint="eastAsia"/>
          <w:spacing w:val="-180"/>
          <w:position w:val="22"/>
        </w:rPr>
        <w:t>。</w:t>
      </w:r>
      <w:r>
        <w:rPr>
          <w:rFonts w:hint="eastAsia"/>
        </w:rPr>
        <w:t>一日削木為</w:t>
      </w:r>
      <w:r w:rsidRPr="005C410E">
        <w:rPr>
          <w:rFonts w:hint="eastAsia"/>
          <w:spacing w:val="-180"/>
        </w:rPr>
        <w:t>筆</w:t>
      </w:r>
      <w:r w:rsidRPr="005C410E">
        <w:rPr>
          <w:rFonts w:hint="eastAsia"/>
          <w:spacing w:val="-180"/>
          <w:position w:val="22"/>
        </w:rPr>
        <w:t>。</w:t>
      </w:r>
      <w:r>
        <w:rPr>
          <w:rFonts w:hint="eastAsia"/>
        </w:rPr>
        <w:t>舖沙代</w:t>
      </w:r>
      <w:r w:rsidRPr="005C410E">
        <w:rPr>
          <w:rFonts w:hint="eastAsia"/>
          <w:spacing w:val="-180"/>
        </w:rPr>
        <w:t>楮</w:t>
      </w:r>
      <w:r w:rsidRPr="005C410E">
        <w:rPr>
          <w:rFonts w:hint="eastAsia"/>
          <w:spacing w:val="-180"/>
          <w:position w:val="22"/>
        </w:rPr>
        <w:t>。</w:t>
      </w:r>
      <w:r>
        <w:rPr>
          <w:rFonts w:hint="eastAsia"/>
        </w:rPr>
        <w:t>請本祠大</w:t>
      </w:r>
      <w:r w:rsidRPr="005C410E">
        <w:rPr>
          <w:rFonts w:hint="eastAsia"/>
          <w:spacing w:val="-180"/>
        </w:rPr>
        <w:t>仙</w:t>
      </w:r>
      <w:r w:rsidRPr="005C410E">
        <w:rPr>
          <w:rFonts w:hint="eastAsia"/>
          <w:spacing w:val="-180"/>
          <w:position w:val="22"/>
        </w:rPr>
        <w:t>。</w:t>
      </w:r>
      <w:r>
        <w:rPr>
          <w:rFonts w:hint="eastAsia"/>
        </w:rPr>
        <w:t>遂有</w:t>
      </w:r>
    </w:p>
    <w:p w:rsidR="00BB1D43" w:rsidRDefault="00BB1D43" w:rsidP="004535BC">
      <w:pPr>
        <w:pStyle w:val="a9"/>
      </w:pPr>
      <w:r>
        <w:rPr>
          <w:rFonts w:hint="eastAsia"/>
        </w:rPr>
        <w:t>真宗山人降於</w:t>
      </w:r>
      <w:r w:rsidRPr="005C410E">
        <w:rPr>
          <w:rFonts w:hint="eastAsia"/>
          <w:spacing w:val="-180"/>
        </w:rPr>
        <w:t>壇</w:t>
      </w:r>
      <w:r w:rsidRPr="005C410E">
        <w:rPr>
          <w:rFonts w:hint="eastAsia"/>
          <w:spacing w:val="-180"/>
          <w:position w:val="22"/>
        </w:rPr>
        <w:t>。</w:t>
      </w:r>
      <w:r>
        <w:rPr>
          <w:rFonts w:hint="eastAsia"/>
        </w:rPr>
        <w:t>有教無</w:t>
      </w:r>
      <w:r w:rsidRPr="005C410E">
        <w:rPr>
          <w:rFonts w:hint="eastAsia"/>
          <w:spacing w:val="-180"/>
        </w:rPr>
        <w:t>吝</w:t>
      </w:r>
      <w:r w:rsidRPr="005C410E">
        <w:rPr>
          <w:rFonts w:hint="eastAsia"/>
          <w:spacing w:val="-180"/>
          <w:position w:val="22"/>
        </w:rPr>
        <w:t>。</w:t>
      </w:r>
      <w:r>
        <w:rPr>
          <w:rFonts w:hint="eastAsia"/>
        </w:rPr>
        <w:t>無感弗</w:t>
      </w:r>
      <w:r w:rsidRPr="005C410E">
        <w:rPr>
          <w:rFonts w:hint="eastAsia"/>
          <w:spacing w:val="-180"/>
        </w:rPr>
        <w:t>應</w:t>
      </w:r>
      <w:r w:rsidRPr="005C410E">
        <w:rPr>
          <w:rFonts w:hint="eastAsia"/>
          <w:spacing w:val="-180"/>
          <w:position w:val="22"/>
        </w:rPr>
        <w:t>。</w:t>
      </w:r>
      <w:r>
        <w:rPr>
          <w:rFonts w:hint="eastAsia"/>
        </w:rPr>
        <w:t>立言諷</w:t>
      </w:r>
      <w:r w:rsidRPr="005C410E">
        <w:rPr>
          <w:rFonts w:hint="eastAsia"/>
          <w:spacing w:val="-180"/>
        </w:rPr>
        <w:t>警</w:t>
      </w:r>
      <w:r w:rsidRPr="005C410E">
        <w:rPr>
          <w:rFonts w:hint="eastAsia"/>
          <w:spacing w:val="-180"/>
          <w:position w:val="22"/>
        </w:rPr>
        <w:t>。</w:t>
      </w:r>
      <w:r>
        <w:rPr>
          <w:rFonts w:hint="eastAsia"/>
        </w:rPr>
        <w:t>覺人至</w:t>
      </w:r>
      <w:r w:rsidRPr="005C410E">
        <w:rPr>
          <w:rFonts w:hint="eastAsia"/>
          <w:spacing w:val="-180"/>
        </w:rPr>
        <w:t>深</w:t>
      </w:r>
      <w:r w:rsidRPr="005C410E">
        <w:rPr>
          <w:rFonts w:hint="eastAsia"/>
          <w:spacing w:val="-180"/>
          <w:position w:val="22"/>
        </w:rPr>
        <w:t>。</w:t>
      </w:r>
      <w:r>
        <w:rPr>
          <w:rFonts w:hint="eastAsia"/>
        </w:rPr>
        <w:t>同人咸師事</w:t>
      </w:r>
      <w:r w:rsidRPr="005C410E">
        <w:rPr>
          <w:rFonts w:hint="eastAsia"/>
          <w:spacing w:val="-180"/>
        </w:rPr>
        <w:t>之</w:t>
      </w:r>
      <w:r w:rsidRPr="005C410E">
        <w:rPr>
          <w:rFonts w:hint="eastAsia"/>
          <w:spacing w:val="-180"/>
          <w:position w:val="22"/>
        </w:rPr>
        <w:t>。</w:t>
      </w:r>
      <w:r>
        <w:rPr>
          <w:rFonts w:hint="eastAsia"/>
        </w:rPr>
        <w:t>乩示今</w:t>
      </w:r>
      <w:r>
        <w:rPr>
          <w:rFonts w:hint="eastAsia"/>
        </w:rPr>
        <w:lastRenderedPageBreak/>
        <w:t>幾萬</w:t>
      </w:r>
      <w:r w:rsidRPr="005C410E">
        <w:rPr>
          <w:rFonts w:hint="eastAsia"/>
          <w:spacing w:val="-180"/>
        </w:rPr>
        <w:t>言</w:t>
      </w:r>
      <w:r w:rsidRPr="005C410E">
        <w:rPr>
          <w:rFonts w:hint="eastAsia"/>
          <w:spacing w:val="-180"/>
          <w:position w:val="22"/>
        </w:rPr>
        <w:t>。</w:t>
      </w:r>
      <w:r>
        <w:rPr>
          <w:rFonts w:hint="eastAsia"/>
        </w:rPr>
        <w:t>吾</w:t>
      </w:r>
    </w:p>
    <w:p w:rsidR="00BB1D43" w:rsidRDefault="00BB1D43" w:rsidP="004535BC">
      <w:pPr>
        <w:pStyle w:val="a9"/>
      </w:pPr>
      <w:r>
        <w:rPr>
          <w:rFonts w:hint="eastAsia"/>
        </w:rPr>
        <w:t>師蓄道</w:t>
      </w:r>
      <w:r w:rsidRPr="005C410E">
        <w:rPr>
          <w:rFonts w:hint="eastAsia"/>
          <w:spacing w:val="-180"/>
        </w:rPr>
        <w:t>德</w:t>
      </w:r>
      <w:r w:rsidRPr="005C410E">
        <w:rPr>
          <w:rFonts w:hint="eastAsia"/>
          <w:spacing w:val="-180"/>
          <w:position w:val="22"/>
        </w:rPr>
        <w:t>。</w:t>
      </w:r>
      <w:r>
        <w:rPr>
          <w:rFonts w:hint="eastAsia"/>
        </w:rPr>
        <w:t>能文</w:t>
      </w:r>
      <w:r w:rsidRPr="005C410E">
        <w:rPr>
          <w:rFonts w:hint="eastAsia"/>
          <w:spacing w:val="-180"/>
        </w:rPr>
        <w:t>章</w:t>
      </w:r>
      <w:r w:rsidRPr="005C410E">
        <w:rPr>
          <w:rFonts w:hint="eastAsia"/>
          <w:spacing w:val="-180"/>
          <w:position w:val="22"/>
        </w:rPr>
        <w:t>。</w:t>
      </w:r>
      <w:r>
        <w:rPr>
          <w:rFonts w:hint="eastAsia"/>
        </w:rPr>
        <w:t>答詞詩</w:t>
      </w:r>
      <w:r w:rsidRPr="005C410E">
        <w:rPr>
          <w:rFonts w:hint="eastAsia"/>
          <w:spacing w:val="-180"/>
        </w:rPr>
        <w:t>歌</w:t>
      </w:r>
      <w:r w:rsidRPr="005C410E">
        <w:rPr>
          <w:rFonts w:hint="eastAsia"/>
          <w:spacing w:val="-180"/>
          <w:position w:val="22"/>
        </w:rPr>
        <w:t>。</w:t>
      </w:r>
      <w:r>
        <w:rPr>
          <w:rFonts w:hint="eastAsia"/>
        </w:rPr>
        <w:t>俱極絕</w:t>
      </w:r>
      <w:r w:rsidRPr="005C410E">
        <w:rPr>
          <w:rFonts w:hint="eastAsia"/>
          <w:spacing w:val="-180"/>
        </w:rPr>
        <w:t>秒</w:t>
      </w:r>
      <w:r w:rsidRPr="005C410E">
        <w:rPr>
          <w:rFonts w:hint="eastAsia"/>
          <w:spacing w:val="-180"/>
          <w:position w:val="22"/>
        </w:rPr>
        <w:t>。</w:t>
      </w:r>
      <w:r>
        <w:rPr>
          <w:rFonts w:hint="eastAsia"/>
        </w:rPr>
        <w:t>歧黃靈</w:t>
      </w:r>
      <w:r w:rsidRPr="005C410E">
        <w:rPr>
          <w:rFonts w:hint="eastAsia"/>
          <w:spacing w:val="-180"/>
        </w:rPr>
        <w:t>異</w:t>
      </w:r>
      <w:r w:rsidRPr="005C410E">
        <w:rPr>
          <w:rFonts w:hint="eastAsia"/>
          <w:spacing w:val="-180"/>
          <w:position w:val="22"/>
        </w:rPr>
        <w:t>。</w:t>
      </w:r>
      <w:r>
        <w:rPr>
          <w:rFonts w:hint="eastAsia"/>
        </w:rPr>
        <w:t>同人有叩壇乞方藥</w:t>
      </w:r>
      <w:r w:rsidRPr="005C410E">
        <w:rPr>
          <w:rFonts w:hint="eastAsia"/>
          <w:spacing w:val="-180"/>
        </w:rPr>
        <w:t>者</w:t>
      </w:r>
      <w:r w:rsidRPr="005C410E">
        <w:rPr>
          <w:rFonts w:hint="eastAsia"/>
          <w:spacing w:val="-180"/>
          <w:position w:val="22"/>
        </w:rPr>
        <w:t>。</w:t>
      </w:r>
      <w:r>
        <w:rPr>
          <w:rFonts w:hint="eastAsia"/>
        </w:rPr>
        <w:t>雖盧扁不是</w:t>
      </w:r>
      <w:r w:rsidRPr="005C410E">
        <w:rPr>
          <w:rFonts w:hint="eastAsia"/>
          <w:spacing w:val="-180"/>
        </w:rPr>
        <w:t>過</w:t>
      </w:r>
      <w:r w:rsidRPr="005C410E">
        <w:rPr>
          <w:rFonts w:hint="eastAsia"/>
          <w:spacing w:val="-180"/>
          <w:position w:val="22"/>
        </w:rPr>
        <w:t>。</w:t>
      </w:r>
      <w:r>
        <w:rPr>
          <w:rFonts w:hint="eastAsia"/>
        </w:rPr>
        <w:t>洵乎通變神</w:t>
      </w:r>
      <w:r w:rsidRPr="005C410E">
        <w:rPr>
          <w:rFonts w:hint="eastAsia"/>
          <w:spacing w:val="-180"/>
        </w:rPr>
        <w:t>仙</w:t>
      </w:r>
      <w:r w:rsidRPr="005C410E">
        <w:rPr>
          <w:rFonts w:hint="eastAsia"/>
          <w:spacing w:val="-180"/>
          <w:position w:val="22"/>
        </w:rPr>
        <w:t>。</w:t>
      </w:r>
      <w:r>
        <w:rPr>
          <w:rFonts w:hint="eastAsia"/>
        </w:rPr>
        <w:t>非一詞足以讚述之</w:t>
      </w:r>
      <w:r w:rsidRPr="005C410E">
        <w:rPr>
          <w:rFonts w:hint="eastAsia"/>
          <w:spacing w:val="-180"/>
        </w:rPr>
        <w:t>者</w:t>
      </w:r>
      <w:r w:rsidRPr="005C410E">
        <w:rPr>
          <w:rFonts w:hint="eastAsia"/>
          <w:spacing w:val="-180"/>
          <w:position w:val="22"/>
        </w:rPr>
        <w:t>。</w:t>
      </w:r>
      <w:r>
        <w:rPr>
          <w:rFonts w:hint="eastAsia"/>
        </w:rPr>
        <w:t>今紀吾</w:t>
      </w:r>
    </w:p>
    <w:p w:rsidR="00BB1D43" w:rsidRDefault="00BB1D43" w:rsidP="004535BC">
      <w:pPr>
        <w:pStyle w:val="a9"/>
      </w:pPr>
      <w:r>
        <w:rPr>
          <w:rFonts w:hint="eastAsia"/>
        </w:rPr>
        <w:t>師所自</w:t>
      </w:r>
      <w:r w:rsidRPr="005C410E">
        <w:rPr>
          <w:rFonts w:hint="eastAsia"/>
          <w:spacing w:val="-180"/>
        </w:rPr>
        <w:t>述</w:t>
      </w:r>
      <w:r w:rsidRPr="005C410E">
        <w:rPr>
          <w:rFonts w:hint="eastAsia"/>
          <w:spacing w:val="-180"/>
          <w:position w:val="22"/>
        </w:rPr>
        <w:t>。</w:t>
      </w:r>
      <w:r>
        <w:rPr>
          <w:rFonts w:hint="eastAsia"/>
        </w:rPr>
        <w:t>姓尚諱正</w:t>
      </w:r>
      <w:r w:rsidRPr="005C410E">
        <w:rPr>
          <w:rFonts w:hint="eastAsia"/>
          <w:spacing w:val="-180"/>
        </w:rPr>
        <w:t>和</w:t>
      </w:r>
      <w:r w:rsidRPr="005C410E">
        <w:rPr>
          <w:rFonts w:hint="eastAsia"/>
          <w:spacing w:val="-180"/>
          <w:position w:val="22"/>
        </w:rPr>
        <w:t>。</w:t>
      </w:r>
      <w:r>
        <w:rPr>
          <w:rFonts w:hint="eastAsia"/>
        </w:rPr>
        <w:t>號履</w:t>
      </w:r>
      <w:r w:rsidRPr="005C410E">
        <w:rPr>
          <w:rFonts w:hint="eastAsia"/>
          <w:spacing w:val="-180"/>
        </w:rPr>
        <w:t>平</w:t>
      </w:r>
      <w:r w:rsidRPr="005C410E">
        <w:rPr>
          <w:rFonts w:hint="eastAsia"/>
          <w:spacing w:val="-180"/>
          <w:position w:val="22"/>
        </w:rPr>
        <w:t>。</w:t>
      </w:r>
      <w:r>
        <w:rPr>
          <w:rFonts w:hint="eastAsia"/>
        </w:rPr>
        <w:t>晉之汾西縣十字約尚家莊</w:t>
      </w:r>
      <w:r w:rsidRPr="005C410E">
        <w:rPr>
          <w:rFonts w:hint="eastAsia"/>
          <w:spacing w:val="-180"/>
        </w:rPr>
        <w:t>人</w:t>
      </w:r>
      <w:r w:rsidRPr="005C410E">
        <w:rPr>
          <w:rFonts w:hint="eastAsia"/>
          <w:spacing w:val="-180"/>
          <w:position w:val="22"/>
        </w:rPr>
        <w:t>。</w:t>
      </w:r>
      <w:r>
        <w:rPr>
          <w:rFonts w:hint="eastAsia"/>
        </w:rPr>
        <w:t>生於唐紀元後第一甲子年八月</w:t>
      </w:r>
      <w:r w:rsidRPr="005C410E">
        <w:rPr>
          <w:rFonts w:hint="eastAsia"/>
          <w:spacing w:val="-180"/>
        </w:rPr>
        <w:t>朔</w:t>
      </w:r>
      <w:r w:rsidRPr="005C410E">
        <w:rPr>
          <w:rFonts w:hint="eastAsia"/>
          <w:spacing w:val="-180"/>
          <w:position w:val="22"/>
        </w:rPr>
        <w:t>。</w:t>
      </w:r>
      <w:r>
        <w:rPr>
          <w:rFonts w:hint="eastAsia"/>
        </w:rPr>
        <w:t>開元迭次徵</w:t>
      </w:r>
      <w:r w:rsidRPr="005C410E">
        <w:rPr>
          <w:rFonts w:hint="eastAsia"/>
          <w:spacing w:val="-180"/>
        </w:rPr>
        <w:t>見</w:t>
      </w:r>
      <w:r w:rsidRPr="005C410E">
        <w:rPr>
          <w:rFonts w:hint="eastAsia"/>
          <w:spacing w:val="-180"/>
          <w:position w:val="22"/>
        </w:rPr>
        <w:t>。</w:t>
      </w:r>
      <w:r>
        <w:rPr>
          <w:rFonts w:hint="eastAsia"/>
        </w:rPr>
        <w:t>皆辭</w:t>
      </w:r>
      <w:r w:rsidRPr="005C410E">
        <w:rPr>
          <w:rFonts w:hint="eastAsia"/>
          <w:spacing w:val="-180"/>
        </w:rPr>
        <w:t>去</w:t>
      </w:r>
      <w:r w:rsidRPr="005C410E">
        <w:rPr>
          <w:rFonts w:hint="eastAsia"/>
          <w:spacing w:val="-180"/>
          <w:position w:val="22"/>
        </w:rPr>
        <w:t>。</w:t>
      </w:r>
      <w:r>
        <w:rPr>
          <w:rFonts w:hint="eastAsia"/>
        </w:rPr>
        <w:t>師通玄先生於丹鉛山白鶴</w:t>
      </w:r>
      <w:r w:rsidRPr="005C410E">
        <w:rPr>
          <w:rFonts w:hint="eastAsia"/>
          <w:spacing w:val="-180"/>
        </w:rPr>
        <w:t>洞</w:t>
      </w:r>
      <w:r w:rsidRPr="005C410E">
        <w:rPr>
          <w:rFonts w:hint="eastAsia"/>
          <w:spacing w:val="-180"/>
          <w:position w:val="22"/>
        </w:rPr>
        <w:t>。</w:t>
      </w:r>
      <w:r>
        <w:rPr>
          <w:rFonts w:hint="eastAsia"/>
        </w:rPr>
        <w:t>化身於宋天祐二年二月二</w:t>
      </w:r>
      <w:r w:rsidRPr="005C410E">
        <w:rPr>
          <w:rFonts w:hint="eastAsia"/>
          <w:spacing w:val="-180"/>
        </w:rPr>
        <w:t>日</w:t>
      </w:r>
      <w:r w:rsidRPr="005C410E">
        <w:rPr>
          <w:rFonts w:hint="eastAsia"/>
          <w:spacing w:val="-180"/>
          <w:position w:val="22"/>
        </w:rPr>
        <w:t>。</w:t>
      </w:r>
      <w:r>
        <w:rPr>
          <w:rFonts w:hint="eastAsia"/>
        </w:rPr>
        <w:t>至宋南</w:t>
      </w:r>
      <w:r w:rsidRPr="005C410E">
        <w:rPr>
          <w:rFonts w:hint="eastAsia"/>
          <w:spacing w:val="-180"/>
        </w:rPr>
        <w:t>渡</w:t>
      </w:r>
      <w:r w:rsidRPr="005C410E">
        <w:rPr>
          <w:rFonts w:hint="eastAsia"/>
          <w:spacing w:val="-180"/>
          <w:position w:val="22"/>
        </w:rPr>
        <w:t>。</w:t>
      </w:r>
      <w:r>
        <w:rPr>
          <w:rFonts w:hint="eastAsia"/>
        </w:rPr>
        <w:t>第一甲子年八月朔道成入仙</w:t>
      </w:r>
      <w:r w:rsidRPr="005C410E">
        <w:rPr>
          <w:rFonts w:hint="eastAsia"/>
          <w:spacing w:val="-180"/>
        </w:rPr>
        <w:t>籍</w:t>
      </w:r>
      <w:r w:rsidRPr="005C410E">
        <w:rPr>
          <w:rFonts w:hint="eastAsia"/>
          <w:spacing w:val="-180"/>
          <w:position w:val="22"/>
        </w:rPr>
        <w:t>。</w:t>
      </w:r>
      <w:r>
        <w:rPr>
          <w:rFonts w:hint="eastAsia"/>
        </w:rPr>
        <w:t>清咸同</w:t>
      </w:r>
      <w:r w:rsidRPr="005C410E">
        <w:rPr>
          <w:rFonts w:hint="eastAsia"/>
          <w:spacing w:val="-180"/>
        </w:rPr>
        <w:t>間</w:t>
      </w:r>
      <w:r w:rsidRPr="005C410E">
        <w:rPr>
          <w:rFonts w:hint="eastAsia"/>
          <w:spacing w:val="-180"/>
          <w:position w:val="22"/>
        </w:rPr>
        <w:t>。</w:t>
      </w:r>
      <w:r>
        <w:rPr>
          <w:rFonts w:hint="eastAsia"/>
        </w:rPr>
        <w:t>以救難民來邸於</w:t>
      </w:r>
      <w:r w:rsidRPr="005C410E">
        <w:rPr>
          <w:rFonts w:hint="eastAsia"/>
          <w:spacing w:val="-180"/>
        </w:rPr>
        <w:t>此</w:t>
      </w:r>
      <w:r w:rsidRPr="005C410E">
        <w:rPr>
          <w:rFonts w:hint="eastAsia"/>
          <w:spacing w:val="-180"/>
          <w:position w:val="22"/>
        </w:rPr>
        <w:t>。</w:t>
      </w:r>
      <w:r>
        <w:rPr>
          <w:rFonts w:hint="eastAsia"/>
        </w:rPr>
        <w:t>今進列神</w:t>
      </w:r>
      <w:r w:rsidRPr="005C410E">
        <w:rPr>
          <w:rFonts w:hint="eastAsia"/>
          <w:spacing w:val="-180"/>
        </w:rPr>
        <w:t>籍</w:t>
      </w:r>
      <w:r w:rsidRPr="005C410E">
        <w:rPr>
          <w:rFonts w:hint="eastAsia"/>
          <w:spacing w:val="-180"/>
          <w:position w:val="22"/>
        </w:rPr>
        <w:t>。</w:t>
      </w:r>
      <w:r>
        <w:rPr>
          <w:rFonts w:hint="eastAsia"/>
        </w:rPr>
        <w:t>為天台鎮威護國將</w:t>
      </w:r>
      <w:r w:rsidRPr="005C410E">
        <w:rPr>
          <w:rFonts w:hint="eastAsia"/>
          <w:spacing w:val="-180"/>
        </w:rPr>
        <w:t>軍</w:t>
      </w:r>
      <w:r w:rsidRPr="005C410E">
        <w:rPr>
          <w:rFonts w:hint="eastAsia"/>
          <w:spacing w:val="-180"/>
          <w:position w:val="22"/>
        </w:rPr>
        <w:t>。</w:t>
      </w:r>
      <w:r>
        <w:rPr>
          <w:rFonts w:hint="eastAsia"/>
        </w:rPr>
        <w:t>真宗山人為別號</w:t>
      </w:r>
      <w:r w:rsidRPr="005C410E">
        <w:rPr>
          <w:rFonts w:hint="eastAsia"/>
          <w:spacing w:val="-180"/>
        </w:rPr>
        <w:t>云</w:t>
      </w:r>
      <w:r w:rsidRPr="005C410E">
        <w:rPr>
          <w:rFonts w:hint="eastAsia"/>
          <w:spacing w:val="-180"/>
          <w:position w:val="22"/>
        </w:rPr>
        <w:t>。</w:t>
      </w:r>
      <w:r>
        <w:rPr>
          <w:rFonts w:hint="eastAsia"/>
        </w:rPr>
        <w:t>弟子等久承師</w:t>
      </w:r>
      <w:r w:rsidRPr="005C410E">
        <w:rPr>
          <w:rFonts w:hint="eastAsia"/>
          <w:spacing w:val="-180"/>
        </w:rPr>
        <w:t>訓</w:t>
      </w:r>
      <w:r w:rsidRPr="005C410E">
        <w:rPr>
          <w:rFonts w:hint="eastAsia"/>
          <w:spacing w:val="-180"/>
          <w:position w:val="22"/>
        </w:rPr>
        <w:t>。</w:t>
      </w:r>
      <w:r>
        <w:rPr>
          <w:rFonts w:hint="eastAsia"/>
        </w:rPr>
        <w:t>誘掖如不</w:t>
      </w:r>
      <w:r w:rsidRPr="005C410E">
        <w:rPr>
          <w:rFonts w:hint="eastAsia"/>
          <w:spacing w:val="-180"/>
        </w:rPr>
        <w:t>及</w:t>
      </w:r>
      <w:r w:rsidRPr="005C410E">
        <w:rPr>
          <w:rFonts w:hint="eastAsia"/>
          <w:spacing w:val="-180"/>
          <w:position w:val="22"/>
        </w:rPr>
        <w:t>。</w:t>
      </w:r>
      <w:r>
        <w:rPr>
          <w:rFonts w:hint="eastAsia"/>
        </w:rPr>
        <w:t>謂非緣會不可得</w:t>
      </w:r>
      <w:r w:rsidRPr="005C410E">
        <w:rPr>
          <w:rFonts w:hint="eastAsia"/>
          <w:spacing w:val="-180"/>
        </w:rPr>
        <w:t>也</w:t>
      </w:r>
      <w:r w:rsidRPr="005C410E">
        <w:rPr>
          <w:rFonts w:hint="eastAsia"/>
          <w:spacing w:val="-180"/>
          <w:position w:val="22"/>
        </w:rPr>
        <w:t>。</w:t>
      </w:r>
      <w:r>
        <w:rPr>
          <w:rFonts w:hint="eastAsia"/>
        </w:rPr>
        <w:t>茲集議立石於</w:t>
      </w:r>
      <w:r w:rsidRPr="005C410E">
        <w:rPr>
          <w:rFonts w:hint="eastAsia"/>
          <w:spacing w:val="-180"/>
        </w:rPr>
        <w:t>此</w:t>
      </w:r>
      <w:r w:rsidRPr="005C410E">
        <w:rPr>
          <w:rFonts w:hint="eastAsia"/>
          <w:spacing w:val="-180"/>
          <w:position w:val="22"/>
        </w:rPr>
        <w:t>。</w:t>
      </w:r>
      <w:r>
        <w:rPr>
          <w:rFonts w:hint="eastAsia"/>
        </w:rPr>
        <w:t>以誌景仰之</w:t>
      </w:r>
      <w:r w:rsidRPr="005C410E">
        <w:rPr>
          <w:rFonts w:hint="eastAsia"/>
          <w:spacing w:val="-180"/>
        </w:rPr>
        <w:t>忱</w:t>
      </w:r>
      <w:r w:rsidRPr="005C410E">
        <w:rPr>
          <w:rFonts w:hint="eastAsia"/>
          <w:spacing w:val="-180"/>
          <w:position w:val="22"/>
        </w:rPr>
        <w:t>。</w:t>
      </w:r>
      <w:r>
        <w:rPr>
          <w:rFonts w:hint="eastAsia"/>
        </w:rPr>
        <w:t>云</w:t>
      </w:r>
      <w:r w:rsidRPr="005C410E">
        <w:rPr>
          <w:rFonts w:hint="eastAsia"/>
          <w:spacing w:val="-180"/>
        </w:rPr>
        <w:t>爾</w:t>
      </w:r>
      <w:r w:rsidRPr="005C410E">
        <w:rPr>
          <w:rFonts w:hint="eastAsia"/>
          <w:spacing w:val="-180"/>
          <w:position w:val="22"/>
        </w:rPr>
        <w:t>。</w:t>
      </w:r>
    </w:p>
    <w:p w:rsidR="007C5D82" w:rsidRDefault="007C5D82">
      <w:pPr>
        <w:rPr>
          <w:rFonts w:ascii="標楷體" w:eastAsia="標楷體" w:hAnsi="標楷體" w:cs="Times New Roman"/>
          <w:bCs/>
          <w:kern w:val="52"/>
          <w:sz w:val="36"/>
          <w:szCs w:val="44"/>
        </w:rPr>
      </w:pPr>
      <w:r>
        <w:br w:type="page"/>
      </w:r>
    </w:p>
    <w:p w:rsidR="00BB1D43" w:rsidRDefault="00BB1D43" w:rsidP="007C5D82">
      <w:pPr>
        <w:pStyle w:val="ac"/>
      </w:pPr>
      <w:r w:rsidRPr="007C5D82">
        <w:rPr>
          <w:rStyle w:val="a8"/>
          <w:rFonts w:hint="eastAsia"/>
        </w:rPr>
        <w:lastRenderedPageBreak/>
        <w:t>創造乩筆沿革記</w:t>
      </w:r>
      <w:r w:rsidR="00E01F47" w:rsidRPr="00203877">
        <w:rPr>
          <w:rFonts w:ascii="MS Gothic" w:eastAsia="MS Gothic" w:hAnsi="MS Gothic" w:cs="MS Gothic" w:hint="eastAsia"/>
          <w:position w:val="18"/>
        </w:rPr>
        <w:t> </w:t>
      </w:r>
    </w:p>
    <w:p w:rsidR="00BB1D43" w:rsidRDefault="00BB1D43" w:rsidP="007C5D82">
      <w:pPr>
        <w:pStyle w:val="ae"/>
        <w:ind w:left="360"/>
      </w:pPr>
      <w:r>
        <w:rPr>
          <w:rFonts w:hint="eastAsia"/>
        </w:rPr>
        <w:t>最初扶</w:t>
      </w:r>
      <w:r w:rsidRPr="005C410E">
        <w:rPr>
          <w:rFonts w:hint="eastAsia"/>
          <w:spacing w:val="-180"/>
        </w:rPr>
        <w:t>乩</w:t>
      </w:r>
      <w:r w:rsidRPr="005C410E">
        <w:rPr>
          <w:rFonts w:hint="eastAsia"/>
          <w:spacing w:val="-180"/>
          <w:position w:val="22"/>
        </w:rPr>
        <w:t>。</w:t>
      </w:r>
      <w:r>
        <w:rPr>
          <w:rFonts w:hint="eastAsia"/>
        </w:rPr>
        <w:t>其法用羅圈置一竹箸作</w:t>
      </w:r>
      <w:r w:rsidRPr="005C410E">
        <w:rPr>
          <w:rFonts w:hint="eastAsia"/>
          <w:spacing w:val="-180"/>
        </w:rPr>
        <w:t>筆</w:t>
      </w:r>
      <w:r w:rsidRPr="005C410E">
        <w:rPr>
          <w:rFonts w:hint="eastAsia"/>
          <w:spacing w:val="-180"/>
          <w:position w:val="22"/>
        </w:rPr>
        <w:t>。</w:t>
      </w:r>
      <w:r>
        <w:rPr>
          <w:rFonts w:hint="eastAsia"/>
        </w:rPr>
        <w:t>兩人雙手平舉架</w:t>
      </w:r>
      <w:r w:rsidRPr="005C410E">
        <w:rPr>
          <w:rFonts w:hint="eastAsia"/>
          <w:spacing w:val="-180"/>
        </w:rPr>
        <w:t>之</w:t>
      </w:r>
      <w:r w:rsidRPr="005C410E">
        <w:rPr>
          <w:rFonts w:hint="eastAsia"/>
          <w:spacing w:val="-180"/>
          <w:position w:val="22"/>
        </w:rPr>
        <w:t>。</w:t>
      </w:r>
      <w:r>
        <w:rPr>
          <w:rFonts w:hint="eastAsia"/>
        </w:rPr>
        <w:t>福緣感覺吃</w:t>
      </w:r>
      <w:r w:rsidRPr="005C410E">
        <w:rPr>
          <w:rFonts w:hint="eastAsia"/>
          <w:spacing w:val="-180"/>
        </w:rPr>
        <w:t>力</w:t>
      </w:r>
      <w:r w:rsidRPr="005C410E">
        <w:rPr>
          <w:rFonts w:hint="eastAsia"/>
          <w:spacing w:val="-180"/>
          <w:position w:val="22"/>
        </w:rPr>
        <w:t>。</w:t>
      </w:r>
      <w:r>
        <w:rPr>
          <w:rFonts w:hint="eastAsia"/>
        </w:rPr>
        <w:t>殊為不</w:t>
      </w:r>
      <w:r w:rsidRPr="005C410E">
        <w:rPr>
          <w:rFonts w:hint="eastAsia"/>
          <w:spacing w:val="-180"/>
        </w:rPr>
        <w:t>適</w:t>
      </w:r>
      <w:r w:rsidRPr="005C410E">
        <w:rPr>
          <w:rFonts w:hint="eastAsia"/>
          <w:spacing w:val="-180"/>
          <w:position w:val="22"/>
        </w:rPr>
        <w:t>。</w:t>
      </w:r>
      <w:r>
        <w:rPr>
          <w:rFonts w:hint="eastAsia"/>
        </w:rPr>
        <w:t>因思得一</w:t>
      </w:r>
      <w:r w:rsidRPr="005C410E">
        <w:rPr>
          <w:rFonts w:hint="eastAsia"/>
          <w:spacing w:val="-180"/>
        </w:rPr>
        <w:t>法</w:t>
      </w:r>
      <w:r w:rsidRPr="005C410E">
        <w:rPr>
          <w:rFonts w:hint="eastAsia"/>
          <w:spacing w:val="-180"/>
          <w:position w:val="22"/>
        </w:rPr>
        <w:t>。</w:t>
      </w:r>
      <w:r>
        <w:rPr>
          <w:rFonts w:hint="eastAsia"/>
        </w:rPr>
        <w:t>以一橫</w:t>
      </w:r>
      <w:r w:rsidRPr="005C410E">
        <w:rPr>
          <w:rFonts w:hint="eastAsia"/>
          <w:spacing w:val="-180"/>
        </w:rPr>
        <w:t>桿</w:t>
      </w:r>
      <w:r w:rsidRPr="005C410E">
        <w:rPr>
          <w:rFonts w:hint="eastAsia"/>
          <w:spacing w:val="-180"/>
          <w:position w:val="22"/>
        </w:rPr>
        <w:t>。</w:t>
      </w:r>
      <w:r>
        <w:rPr>
          <w:rFonts w:hint="eastAsia"/>
        </w:rPr>
        <w:t>中間縛一木</w:t>
      </w:r>
      <w:r w:rsidRPr="005C410E">
        <w:rPr>
          <w:rFonts w:hint="eastAsia"/>
          <w:spacing w:val="-180"/>
        </w:rPr>
        <w:t>筆</w:t>
      </w:r>
      <w:r w:rsidRPr="005C410E">
        <w:rPr>
          <w:rFonts w:hint="eastAsia"/>
          <w:spacing w:val="-180"/>
          <w:position w:val="22"/>
        </w:rPr>
        <w:t>。</w:t>
      </w:r>
      <w:r>
        <w:rPr>
          <w:rFonts w:hint="eastAsia"/>
        </w:rPr>
        <w:t>二人單手平拖兩</w:t>
      </w:r>
      <w:r w:rsidRPr="005C410E">
        <w:rPr>
          <w:rFonts w:hint="eastAsia"/>
          <w:spacing w:val="-180"/>
        </w:rPr>
        <w:t>端</w:t>
      </w:r>
      <w:r w:rsidRPr="005C410E">
        <w:rPr>
          <w:rFonts w:hint="eastAsia"/>
          <w:spacing w:val="-180"/>
          <w:position w:val="22"/>
        </w:rPr>
        <w:t>。</w:t>
      </w:r>
      <w:r>
        <w:rPr>
          <w:rFonts w:hint="eastAsia"/>
        </w:rPr>
        <w:t>旋轉自</w:t>
      </w:r>
      <w:r w:rsidRPr="005C410E">
        <w:rPr>
          <w:rFonts w:hint="eastAsia"/>
          <w:spacing w:val="-180"/>
        </w:rPr>
        <w:t>如</w:t>
      </w:r>
      <w:r w:rsidRPr="005C410E">
        <w:rPr>
          <w:rFonts w:hint="eastAsia"/>
          <w:spacing w:val="-180"/>
          <w:position w:val="22"/>
        </w:rPr>
        <w:t>。</w:t>
      </w:r>
      <w:r>
        <w:rPr>
          <w:rFonts w:hint="eastAsia"/>
        </w:rPr>
        <w:t>以為得法</w:t>
      </w:r>
      <w:r w:rsidRPr="005C410E">
        <w:rPr>
          <w:rFonts w:hint="eastAsia"/>
          <w:spacing w:val="-180"/>
        </w:rPr>
        <w:t>矣</w:t>
      </w:r>
      <w:r w:rsidRPr="005C410E">
        <w:rPr>
          <w:rFonts w:hint="eastAsia"/>
          <w:spacing w:val="-180"/>
          <w:position w:val="22"/>
        </w:rPr>
        <w:t>。</w:t>
      </w:r>
      <w:r>
        <w:rPr>
          <w:rFonts w:hint="eastAsia"/>
        </w:rPr>
        <w:t>一日在營幕請</w:t>
      </w:r>
    </w:p>
    <w:p w:rsidR="00BB1D43" w:rsidRDefault="00BB1D43" w:rsidP="007C5D82">
      <w:pPr>
        <w:pStyle w:val="ae"/>
        <w:ind w:left="360"/>
      </w:pPr>
      <w:r>
        <w:rPr>
          <w:rFonts w:hint="eastAsia"/>
        </w:rPr>
        <w:t>白眉佛降</w:t>
      </w:r>
      <w:r w:rsidRPr="005C410E">
        <w:rPr>
          <w:rFonts w:hint="eastAsia"/>
          <w:spacing w:val="-180"/>
        </w:rPr>
        <w:t>壇</w:t>
      </w:r>
      <w:r w:rsidRPr="005C410E">
        <w:rPr>
          <w:rFonts w:hint="eastAsia"/>
          <w:spacing w:val="-180"/>
          <w:position w:val="22"/>
        </w:rPr>
        <w:t>。</w:t>
      </w:r>
      <w:r>
        <w:rPr>
          <w:rFonts w:hint="eastAsia"/>
        </w:rPr>
        <w:t>字體如美女簪</w:t>
      </w:r>
      <w:r w:rsidRPr="005C410E">
        <w:rPr>
          <w:rFonts w:hint="eastAsia"/>
          <w:spacing w:val="-180"/>
        </w:rPr>
        <w:t>花</w:t>
      </w:r>
      <w:r w:rsidRPr="005C410E">
        <w:rPr>
          <w:rFonts w:hint="eastAsia"/>
          <w:spacing w:val="-180"/>
          <w:position w:val="22"/>
        </w:rPr>
        <w:t>。</w:t>
      </w:r>
      <w:r>
        <w:rPr>
          <w:rFonts w:hint="eastAsia"/>
        </w:rPr>
        <w:t>秀麗天</w:t>
      </w:r>
      <w:r w:rsidRPr="005C410E">
        <w:rPr>
          <w:rFonts w:hint="eastAsia"/>
          <w:spacing w:val="-180"/>
        </w:rPr>
        <w:t>成</w:t>
      </w:r>
      <w:r w:rsidRPr="005C410E">
        <w:rPr>
          <w:rFonts w:hint="eastAsia"/>
          <w:spacing w:val="-180"/>
          <w:position w:val="22"/>
        </w:rPr>
        <w:t>。</w:t>
      </w:r>
      <w:r>
        <w:rPr>
          <w:rFonts w:hint="eastAsia"/>
        </w:rPr>
        <w:t>莫可比</w:t>
      </w:r>
      <w:r w:rsidRPr="005C410E">
        <w:rPr>
          <w:rFonts w:hint="eastAsia"/>
          <w:spacing w:val="-180"/>
        </w:rPr>
        <w:t>擬</w:t>
      </w:r>
      <w:r w:rsidRPr="005C410E">
        <w:rPr>
          <w:rFonts w:hint="eastAsia"/>
          <w:spacing w:val="-180"/>
          <w:position w:val="22"/>
        </w:rPr>
        <w:t>。</w:t>
      </w:r>
      <w:r>
        <w:rPr>
          <w:rFonts w:hint="eastAsia"/>
        </w:rPr>
        <w:t>愛之幾不忍以板平</w:t>
      </w:r>
      <w:r w:rsidRPr="005C410E">
        <w:rPr>
          <w:rFonts w:hint="eastAsia"/>
          <w:spacing w:val="-180"/>
        </w:rPr>
        <w:t>沙</w:t>
      </w:r>
      <w:r w:rsidRPr="005C410E">
        <w:rPr>
          <w:rFonts w:hint="eastAsia"/>
          <w:spacing w:val="-180"/>
          <w:position w:val="22"/>
        </w:rPr>
        <w:t>。</w:t>
      </w:r>
      <w:r>
        <w:rPr>
          <w:rFonts w:hint="eastAsia"/>
        </w:rPr>
        <w:t>惟其下筆使轉起落之</w:t>
      </w:r>
      <w:r w:rsidRPr="005C410E">
        <w:rPr>
          <w:rFonts w:hint="eastAsia"/>
          <w:spacing w:val="-180"/>
        </w:rPr>
        <w:t>法</w:t>
      </w:r>
      <w:r w:rsidRPr="005C410E">
        <w:rPr>
          <w:rFonts w:hint="eastAsia"/>
          <w:spacing w:val="-180"/>
          <w:position w:val="22"/>
        </w:rPr>
        <w:t>。</w:t>
      </w:r>
      <w:r>
        <w:rPr>
          <w:rFonts w:hint="eastAsia"/>
        </w:rPr>
        <w:t>為橫桿遮</w:t>
      </w:r>
      <w:r w:rsidRPr="005C410E">
        <w:rPr>
          <w:rFonts w:hint="eastAsia"/>
          <w:spacing w:val="-180"/>
        </w:rPr>
        <w:t>蔽</w:t>
      </w:r>
      <w:r w:rsidRPr="005C410E">
        <w:rPr>
          <w:rFonts w:hint="eastAsia"/>
          <w:spacing w:val="-180"/>
          <w:position w:val="22"/>
        </w:rPr>
        <w:t>。</w:t>
      </w:r>
      <w:r>
        <w:rPr>
          <w:rFonts w:hint="eastAsia"/>
        </w:rPr>
        <w:t>目不能</w:t>
      </w:r>
      <w:r w:rsidRPr="005C410E">
        <w:rPr>
          <w:rFonts w:hint="eastAsia"/>
          <w:spacing w:val="-180"/>
        </w:rPr>
        <w:t>見</w:t>
      </w:r>
      <w:r w:rsidRPr="005C410E">
        <w:rPr>
          <w:rFonts w:hint="eastAsia"/>
          <w:spacing w:val="-180"/>
          <w:position w:val="22"/>
        </w:rPr>
        <w:t>。</w:t>
      </w:r>
      <w:r>
        <w:rPr>
          <w:rFonts w:hint="eastAsia"/>
        </w:rPr>
        <w:t>至以為</w:t>
      </w:r>
      <w:r w:rsidRPr="005C410E">
        <w:rPr>
          <w:rFonts w:hint="eastAsia"/>
          <w:spacing w:val="-180"/>
        </w:rPr>
        <w:t>悵</w:t>
      </w:r>
      <w:r w:rsidRPr="005C410E">
        <w:rPr>
          <w:rFonts w:hint="eastAsia"/>
          <w:spacing w:val="-180"/>
          <w:position w:val="22"/>
        </w:rPr>
        <w:t>。</w:t>
      </w:r>
      <w:r>
        <w:rPr>
          <w:rFonts w:hint="eastAsia"/>
        </w:rPr>
        <w:t>因又思得一</w:t>
      </w:r>
      <w:r w:rsidRPr="005C410E">
        <w:rPr>
          <w:rFonts w:hint="eastAsia"/>
          <w:spacing w:val="-180"/>
        </w:rPr>
        <w:t>法</w:t>
      </w:r>
      <w:r w:rsidRPr="005C410E">
        <w:rPr>
          <w:rFonts w:hint="eastAsia"/>
          <w:spacing w:val="-180"/>
          <w:position w:val="22"/>
        </w:rPr>
        <w:t>。</w:t>
      </w:r>
      <w:r>
        <w:rPr>
          <w:rFonts w:hint="eastAsia"/>
        </w:rPr>
        <w:t>將橫桿中</w:t>
      </w:r>
      <w:r w:rsidRPr="005C410E">
        <w:rPr>
          <w:rFonts w:hint="eastAsia"/>
          <w:spacing w:val="-180"/>
        </w:rPr>
        <w:t>間</w:t>
      </w:r>
      <w:r w:rsidRPr="005C410E">
        <w:rPr>
          <w:rFonts w:hint="eastAsia"/>
          <w:spacing w:val="-180"/>
          <w:position w:val="22"/>
        </w:rPr>
        <w:t>。</w:t>
      </w:r>
      <w:r>
        <w:rPr>
          <w:rFonts w:hint="eastAsia"/>
        </w:rPr>
        <w:t>置一不滿三寸之平</w:t>
      </w:r>
      <w:r w:rsidRPr="005C410E">
        <w:rPr>
          <w:rFonts w:hint="eastAsia"/>
          <w:spacing w:val="-180"/>
        </w:rPr>
        <w:t>板</w:t>
      </w:r>
      <w:r w:rsidRPr="005C410E">
        <w:rPr>
          <w:rFonts w:hint="eastAsia"/>
          <w:spacing w:val="-180"/>
          <w:position w:val="22"/>
        </w:rPr>
        <w:t>。</w:t>
      </w:r>
      <w:r>
        <w:rPr>
          <w:rFonts w:hint="eastAsia"/>
        </w:rPr>
        <w:t>板上另安木</w:t>
      </w:r>
      <w:r w:rsidRPr="005C410E">
        <w:rPr>
          <w:rFonts w:hint="eastAsia"/>
          <w:spacing w:val="-180"/>
        </w:rPr>
        <w:t>筆</w:t>
      </w:r>
      <w:r w:rsidRPr="005C410E">
        <w:rPr>
          <w:rFonts w:hint="eastAsia"/>
          <w:spacing w:val="-180"/>
          <w:position w:val="22"/>
        </w:rPr>
        <w:t>。</w:t>
      </w:r>
      <w:r>
        <w:rPr>
          <w:rFonts w:hint="eastAsia"/>
        </w:rPr>
        <w:t>筆頭突</w:t>
      </w:r>
      <w:r w:rsidRPr="005C410E">
        <w:rPr>
          <w:rFonts w:hint="eastAsia"/>
          <w:spacing w:val="-180"/>
        </w:rPr>
        <w:t>出</w:t>
      </w:r>
      <w:r w:rsidRPr="005C410E">
        <w:rPr>
          <w:rFonts w:hint="eastAsia"/>
          <w:spacing w:val="-180"/>
          <w:position w:val="22"/>
        </w:rPr>
        <w:t>。</w:t>
      </w:r>
      <w:r>
        <w:rPr>
          <w:rFonts w:hint="eastAsia"/>
        </w:rPr>
        <w:t>筆法起</w:t>
      </w:r>
      <w:r w:rsidRPr="005C410E">
        <w:rPr>
          <w:rFonts w:hint="eastAsia"/>
          <w:spacing w:val="-180"/>
        </w:rPr>
        <w:t>落</w:t>
      </w:r>
      <w:r w:rsidRPr="005C410E">
        <w:rPr>
          <w:rFonts w:hint="eastAsia"/>
          <w:spacing w:val="-180"/>
          <w:position w:val="22"/>
        </w:rPr>
        <w:t>。</w:t>
      </w:r>
      <w:r>
        <w:rPr>
          <w:rFonts w:hint="eastAsia"/>
        </w:rPr>
        <w:t>皆可了</w:t>
      </w:r>
      <w:r w:rsidRPr="005C410E">
        <w:rPr>
          <w:rFonts w:hint="eastAsia"/>
          <w:spacing w:val="-180"/>
        </w:rPr>
        <w:t>然</w:t>
      </w:r>
      <w:r w:rsidRPr="005C410E">
        <w:rPr>
          <w:rFonts w:hint="eastAsia"/>
          <w:spacing w:val="-180"/>
          <w:position w:val="22"/>
        </w:rPr>
        <w:t>。</w:t>
      </w:r>
      <w:r>
        <w:rPr>
          <w:rFonts w:hint="eastAsia"/>
        </w:rPr>
        <w:t>然用時筆頭易</w:t>
      </w:r>
      <w:r w:rsidRPr="005C410E">
        <w:rPr>
          <w:rFonts w:hint="eastAsia"/>
          <w:spacing w:val="-180"/>
        </w:rPr>
        <w:t>脫</w:t>
      </w:r>
      <w:r w:rsidRPr="005C410E">
        <w:rPr>
          <w:rFonts w:hint="eastAsia"/>
          <w:spacing w:val="-180"/>
          <w:position w:val="22"/>
        </w:rPr>
        <w:t>。</w:t>
      </w:r>
      <w:r>
        <w:rPr>
          <w:rFonts w:hint="eastAsia"/>
        </w:rPr>
        <w:t>每壇必整理二三</w:t>
      </w:r>
      <w:r w:rsidRPr="005C410E">
        <w:rPr>
          <w:rFonts w:hint="eastAsia"/>
          <w:spacing w:val="-180"/>
        </w:rPr>
        <w:t>次</w:t>
      </w:r>
      <w:r w:rsidRPr="005C410E">
        <w:rPr>
          <w:rFonts w:hint="eastAsia"/>
          <w:spacing w:val="-180"/>
          <w:position w:val="22"/>
        </w:rPr>
        <w:t>。</w:t>
      </w:r>
      <w:r>
        <w:rPr>
          <w:rFonts w:hint="eastAsia"/>
        </w:rPr>
        <w:t>方得蕆</w:t>
      </w:r>
      <w:r w:rsidRPr="005C410E">
        <w:rPr>
          <w:rFonts w:hint="eastAsia"/>
          <w:spacing w:val="-180"/>
        </w:rPr>
        <w:t>事</w:t>
      </w:r>
      <w:r w:rsidRPr="007C5D82">
        <w:rPr>
          <w:rFonts w:hint="eastAsia"/>
          <w:position w:val="22"/>
        </w:rPr>
        <w:t>。</w:t>
      </w:r>
      <w:r w:rsidRPr="00D20A6D">
        <w:rPr>
          <w:rFonts w:hint="eastAsia"/>
          <w:spacing w:val="8"/>
          <w:position w:val="4"/>
          <w:sz w:val="48"/>
          <w:eastAsianLayout w:id="1718839040" w:combine="1"/>
        </w:rPr>
        <w:t>始在平板之端。鑿一孔。插一木筆易脫。繼則錠之以釘。初用尚牢。久雖不脫而活動矣。</w:t>
      </w:r>
      <w:r>
        <w:rPr>
          <w:rFonts w:hint="eastAsia"/>
        </w:rPr>
        <w:t>終不為</w:t>
      </w:r>
      <w:r w:rsidRPr="005C410E">
        <w:rPr>
          <w:rFonts w:hint="eastAsia"/>
          <w:spacing w:val="-180"/>
        </w:rPr>
        <w:t>便</w:t>
      </w:r>
      <w:r w:rsidRPr="005C410E">
        <w:rPr>
          <w:rFonts w:hint="eastAsia"/>
          <w:spacing w:val="-180"/>
          <w:position w:val="22"/>
        </w:rPr>
        <w:t>。</w:t>
      </w:r>
      <w:r>
        <w:rPr>
          <w:rFonts w:hint="eastAsia"/>
        </w:rPr>
        <w:t>每思革之而未能</w:t>
      </w:r>
      <w:r w:rsidRPr="005C410E">
        <w:rPr>
          <w:rFonts w:hint="eastAsia"/>
          <w:spacing w:val="-180"/>
        </w:rPr>
        <w:t>也</w:t>
      </w:r>
      <w:r w:rsidRPr="005C410E">
        <w:rPr>
          <w:rFonts w:hint="eastAsia"/>
          <w:spacing w:val="-180"/>
          <w:position w:val="22"/>
        </w:rPr>
        <w:t>。</w:t>
      </w:r>
      <w:r>
        <w:rPr>
          <w:rFonts w:hint="eastAsia"/>
        </w:rPr>
        <w:t>丁巳</w:t>
      </w:r>
      <w:r w:rsidRPr="005C410E">
        <w:rPr>
          <w:rFonts w:hint="eastAsia"/>
          <w:spacing w:val="-180"/>
        </w:rPr>
        <w:t>春</w:t>
      </w:r>
      <w:r w:rsidRPr="005C410E">
        <w:rPr>
          <w:rFonts w:hint="eastAsia"/>
          <w:spacing w:val="-180"/>
          <w:position w:val="22"/>
        </w:rPr>
        <w:t>。</w:t>
      </w:r>
      <w:r>
        <w:rPr>
          <w:rFonts w:hint="eastAsia"/>
        </w:rPr>
        <w:t>偶詣幕後園</w:t>
      </w:r>
      <w:r w:rsidRPr="005C410E">
        <w:rPr>
          <w:rFonts w:hint="eastAsia"/>
          <w:spacing w:val="-180"/>
        </w:rPr>
        <w:t>中</w:t>
      </w:r>
      <w:r w:rsidRPr="005C410E">
        <w:rPr>
          <w:rFonts w:hint="eastAsia"/>
          <w:spacing w:val="-180"/>
          <w:position w:val="22"/>
        </w:rPr>
        <w:t>。</w:t>
      </w:r>
      <w:r>
        <w:rPr>
          <w:rFonts w:hint="eastAsia"/>
        </w:rPr>
        <w:t>見棗木枝</w:t>
      </w:r>
      <w:r w:rsidRPr="005C410E">
        <w:rPr>
          <w:rFonts w:hint="eastAsia"/>
          <w:spacing w:val="-180"/>
        </w:rPr>
        <w:t>條</w:t>
      </w:r>
      <w:r w:rsidRPr="005C410E">
        <w:rPr>
          <w:rFonts w:hint="eastAsia"/>
          <w:spacing w:val="-180"/>
          <w:position w:val="22"/>
        </w:rPr>
        <w:t>。</w:t>
      </w:r>
      <w:r>
        <w:rPr>
          <w:rFonts w:hint="eastAsia"/>
        </w:rPr>
        <w:t>皆灣轉有</w:t>
      </w:r>
      <w:r w:rsidRPr="005C410E">
        <w:rPr>
          <w:rFonts w:hint="eastAsia"/>
          <w:spacing w:val="-180"/>
        </w:rPr>
        <w:t>致</w:t>
      </w:r>
      <w:r w:rsidRPr="005C410E">
        <w:rPr>
          <w:rFonts w:hint="eastAsia"/>
          <w:spacing w:val="-180"/>
          <w:position w:val="22"/>
        </w:rPr>
        <w:t>。</w:t>
      </w:r>
      <w:r>
        <w:rPr>
          <w:rFonts w:hint="eastAsia"/>
        </w:rPr>
        <w:t>因思擇其灣平而斜舒</w:t>
      </w:r>
      <w:r w:rsidRPr="005C410E">
        <w:rPr>
          <w:rFonts w:hint="eastAsia"/>
          <w:spacing w:val="-180"/>
        </w:rPr>
        <w:t>者</w:t>
      </w:r>
      <w:r w:rsidRPr="005C410E">
        <w:rPr>
          <w:rFonts w:hint="eastAsia"/>
          <w:spacing w:val="-180"/>
          <w:position w:val="22"/>
        </w:rPr>
        <w:t>。</w:t>
      </w:r>
      <w:r>
        <w:rPr>
          <w:rFonts w:hint="eastAsia"/>
        </w:rPr>
        <w:t>作乩</w:t>
      </w:r>
      <w:r w:rsidRPr="005C410E">
        <w:rPr>
          <w:rFonts w:hint="eastAsia"/>
          <w:spacing w:val="-180"/>
        </w:rPr>
        <w:t>首</w:t>
      </w:r>
      <w:r w:rsidRPr="005C410E">
        <w:rPr>
          <w:rFonts w:hint="eastAsia"/>
          <w:spacing w:val="-180"/>
          <w:position w:val="22"/>
        </w:rPr>
        <w:t>。</w:t>
      </w:r>
      <w:r>
        <w:rPr>
          <w:rFonts w:hint="eastAsia"/>
        </w:rPr>
        <w:t>必能勝任而愉快</w:t>
      </w:r>
      <w:r w:rsidRPr="005C410E">
        <w:rPr>
          <w:rFonts w:hint="eastAsia"/>
          <w:spacing w:val="-180"/>
        </w:rPr>
        <w:t>也</w:t>
      </w:r>
      <w:r w:rsidRPr="005C410E">
        <w:rPr>
          <w:rFonts w:hint="eastAsia"/>
          <w:spacing w:val="-180"/>
          <w:position w:val="22"/>
        </w:rPr>
        <w:t>。</w:t>
      </w:r>
      <w:r>
        <w:rPr>
          <w:rFonts w:hint="eastAsia"/>
        </w:rPr>
        <w:t>試之果</w:t>
      </w:r>
      <w:r w:rsidRPr="005C410E">
        <w:rPr>
          <w:rFonts w:hint="eastAsia"/>
          <w:spacing w:val="-180"/>
        </w:rPr>
        <w:t>然</w:t>
      </w:r>
      <w:r w:rsidRPr="005C410E">
        <w:rPr>
          <w:rFonts w:hint="eastAsia"/>
          <w:spacing w:val="-180"/>
          <w:position w:val="22"/>
        </w:rPr>
        <w:t>。</w:t>
      </w:r>
      <w:r>
        <w:rPr>
          <w:rFonts w:hint="eastAsia"/>
        </w:rPr>
        <w:t>後遂奉以為</w:t>
      </w:r>
      <w:r w:rsidRPr="005C410E">
        <w:rPr>
          <w:rFonts w:hint="eastAsia"/>
          <w:spacing w:val="-180"/>
        </w:rPr>
        <w:t>法</w:t>
      </w:r>
      <w:r w:rsidRPr="005C410E">
        <w:rPr>
          <w:rFonts w:hint="eastAsia"/>
          <w:spacing w:val="-180"/>
          <w:position w:val="22"/>
        </w:rPr>
        <w:t>。</w:t>
      </w:r>
      <w:r>
        <w:rPr>
          <w:rFonts w:hint="eastAsia"/>
        </w:rPr>
        <w:t>此吾院創造乩筆之沿</w:t>
      </w:r>
      <w:r w:rsidRPr="005C410E">
        <w:rPr>
          <w:rFonts w:hint="eastAsia"/>
          <w:spacing w:val="-180"/>
        </w:rPr>
        <w:t>革</w:t>
      </w:r>
      <w:r w:rsidRPr="005C410E">
        <w:rPr>
          <w:rFonts w:hint="eastAsia"/>
          <w:spacing w:val="-180"/>
          <w:position w:val="22"/>
        </w:rPr>
        <w:t>。</w:t>
      </w:r>
      <w:r>
        <w:rPr>
          <w:rFonts w:hint="eastAsia"/>
        </w:rPr>
        <w:t>蓋神靈有以默示之</w:t>
      </w:r>
      <w:r w:rsidRPr="005C410E">
        <w:rPr>
          <w:rFonts w:hint="eastAsia"/>
          <w:spacing w:val="-180"/>
        </w:rPr>
        <w:t>耳</w:t>
      </w:r>
      <w:r w:rsidRPr="005C410E">
        <w:rPr>
          <w:rFonts w:hint="eastAsia"/>
          <w:spacing w:val="-180"/>
          <w:position w:val="22"/>
        </w:rPr>
        <w:t>。</w:t>
      </w:r>
      <w:r>
        <w:rPr>
          <w:rFonts w:hint="eastAsia"/>
        </w:rPr>
        <w:t>是為記</w:t>
      </w:r>
      <w:r w:rsidR="00E01F47" w:rsidRPr="00203877">
        <w:rPr>
          <w:rFonts w:ascii="MS Gothic" w:eastAsia="MS Gothic" w:hAnsi="MS Gothic" w:cs="MS Gothic" w:hint="eastAsia"/>
          <w:position w:val="18"/>
        </w:rPr>
        <w:t> </w:t>
      </w:r>
    </w:p>
    <w:p w:rsidR="00954B02" w:rsidRDefault="00BB1D43" w:rsidP="007C5D82">
      <w:pPr>
        <w:pStyle w:val="ae"/>
        <w:ind w:left="360"/>
        <w:sectPr w:rsidR="00954B02" w:rsidSect="00A734DA">
          <w:type w:val="oddPage"/>
          <w:pgSz w:w="11909" w:h="16834" w:code="9"/>
          <w:pgMar w:top="4104" w:right="864" w:bottom="1080" w:left="864" w:header="864" w:footer="720" w:gutter="389"/>
          <w:pgBorders>
            <w:top w:val="thinThickMediumGap" w:sz="36" w:space="2" w:color="auto"/>
            <w:left w:val="thinThickMediumGap" w:sz="36" w:space="2" w:color="auto"/>
            <w:bottom w:val="thickThinMediumGap" w:sz="36" w:space="2" w:color="auto"/>
            <w:right w:val="thickThinMediumGap" w:sz="36" w:space="2" w:color="auto"/>
          </w:pgBorders>
          <w:pgNumType w:fmt="taiwaneseCountingThousand"/>
          <w:cols w:space="720"/>
          <w:textDirection w:val="tbRl"/>
          <w:docGrid w:type="lines" w:linePitch="816"/>
        </w:sectPr>
      </w:pPr>
      <w:r>
        <w:rPr>
          <w:rFonts w:hint="eastAsia"/>
        </w:rPr>
        <w:t>民國三十二年歲在癸未仲冬己丑朔陽劉福緣謹識</w:t>
      </w:r>
    </w:p>
    <w:p w:rsidR="00BB1D43" w:rsidRPr="00C76C44" w:rsidRDefault="00BB1D43" w:rsidP="007C5D82">
      <w:pPr>
        <w:pStyle w:val="ae"/>
        <w:ind w:left="360"/>
        <w:rPr>
          <w:sz w:val="40"/>
        </w:rPr>
      </w:pPr>
    </w:p>
    <w:p w:rsidR="00BB1D43" w:rsidRPr="00BF63A7" w:rsidRDefault="00BB1D43" w:rsidP="004535BC">
      <w:pPr>
        <w:pStyle w:val="a9"/>
        <w:rPr>
          <w:sz w:val="48"/>
        </w:rPr>
      </w:pPr>
      <w:r w:rsidRPr="00BF63A7">
        <w:rPr>
          <w:rFonts w:hint="eastAsia"/>
          <w:sz w:val="48"/>
        </w:rPr>
        <w:t>民國三十三年三月初版</w:t>
      </w:r>
    </w:p>
    <w:p w:rsidR="00BB1D43" w:rsidRPr="00BF63A7" w:rsidRDefault="00BB1D43" w:rsidP="004535BC">
      <w:pPr>
        <w:pStyle w:val="a9"/>
        <w:rPr>
          <w:sz w:val="48"/>
        </w:rPr>
      </w:pPr>
      <w:r w:rsidRPr="00BF63A7">
        <w:rPr>
          <w:rFonts w:hint="eastAsia"/>
          <w:sz w:val="48"/>
        </w:rPr>
        <w:t>一九九五年五月再版</w:t>
      </w:r>
    </w:p>
    <w:p w:rsidR="00BB1D43" w:rsidRPr="00C76C44" w:rsidRDefault="00BB1D43" w:rsidP="00C76C44">
      <w:pPr>
        <w:pStyle w:val="a9"/>
        <w:jc w:val="right"/>
      </w:pPr>
      <w:r w:rsidRPr="00C76C44">
        <w:rPr>
          <w:rFonts w:hint="eastAsia"/>
        </w:rPr>
        <w:t xml:space="preserve">發　　行　</w:t>
      </w:r>
      <w:r w:rsidR="00C76C44" w:rsidRPr="00C76C44">
        <w:rPr>
          <w:rFonts w:hint="eastAsia"/>
        </w:rPr>
        <w:t xml:space="preserve">　</w:t>
      </w:r>
      <w:r w:rsidRPr="00BF63A7">
        <w:rPr>
          <w:rFonts w:hint="eastAsia"/>
          <w:spacing w:val="80"/>
        </w:rPr>
        <w:t>濟</w:t>
      </w:r>
      <w:r w:rsidR="00C76C44" w:rsidRPr="00BF63A7">
        <w:rPr>
          <w:rFonts w:hint="eastAsia"/>
          <w:spacing w:val="80"/>
        </w:rPr>
        <w:t xml:space="preserve">　</w:t>
      </w:r>
      <w:r w:rsidRPr="00BF63A7">
        <w:rPr>
          <w:rFonts w:hint="eastAsia"/>
          <w:spacing w:val="80"/>
        </w:rPr>
        <w:t>南</w:t>
      </w:r>
      <w:r w:rsidR="00C76C44" w:rsidRPr="00BF63A7">
        <w:rPr>
          <w:rFonts w:hint="eastAsia"/>
          <w:spacing w:val="80"/>
        </w:rPr>
        <w:t xml:space="preserve">　</w:t>
      </w:r>
      <w:r w:rsidRPr="00BF63A7">
        <w:rPr>
          <w:rFonts w:hint="eastAsia"/>
          <w:spacing w:val="80"/>
        </w:rPr>
        <w:t>道</w:t>
      </w:r>
      <w:r w:rsidR="00C76C44" w:rsidRPr="00BF63A7">
        <w:rPr>
          <w:rFonts w:hint="eastAsia"/>
          <w:spacing w:val="80"/>
        </w:rPr>
        <w:t xml:space="preserve">　</w:t>
      </w:r>
      <w:r w:rsidRPr="00BF63A7">
        <w:rPr>
          <w:rFonts w:hint="eastAsia"/>
          <w:spacing w:val="80"/>
        </w:rPr>
        <w:t>院</w:t>
      </w:r>
    </w:p>
    <w:p w:rsidR="00BB1D43" w:rsidRPr="00BF63A7" w:rsidRDefault="00BB1D43" w:rsidP="00C76C44">
      <w:pPr>
        <w:pStyle w:val="a9"/>
        <w:jc w:val="right"/>
        <w:rPr>
          <w:spacing w:val="80"/>
        </w:rPr>
      </w:pPr>
      <w:r w:rsidRPr="00C76C44">
        <w:rPr>
          <w:rFonts w:hint="eastAsia"/>
        </w:rPr>
        <w:t xml:space="preserve">　　</w:t>
      </w:r>
      <w:r w:rsidRPr="00BF63A7">
        <w:rPr>
          <w:rFonts w:hint="eastAsia"/>
          <w:spacing w:val="80"/>
        </w:rPr>
        <w:t>鄭</w:t>
      </w:r>
      <w:r w:rsidR="00C76C44" w:rsidRPr="00BF63A7">
        <w:rPr>
          <w:rFonts w:hint="eastAsia"/>
          <w:spacing w:val="80"/>
        </w:rPr>
        <w:t xml:space="preserve">　　</w:t>
      </w:r>
      <w:r w:rsidRPr="00BF63A7">
        <w:rPr>
          <w:rFonts w:hint="eastAsia"/>
          <w:spacing w:val="80"/>
        </w:rPr>
        <w:t>嬰</w:t>
      </w:r>
      <w:r w:rsidR="00C76C44" w:rsidRPr="00BF63A7">
        <w:rPr>
          <w:rFonts w:hint="eastAsia"/>
          <w:spacing w:val="80"/>
        </w:rPr>
        <w:t xml:space="preserve">　　</w:t>
      </w:r>
      <w:r w:rsidRPr="00BF63A7">
        <w:rPr>
          <w:rFonts w:hint="eastAsia"/>
          <w:spacing w:val="80"/>
        </w:rPr>
        <w:t>芝</w:t>
      </w:r>
    </w:p>
    <w:p w:rsidR="00BB1D43" w:rsidRPr="00C76C44" w:rsidRDefault="00BB1D43" w:rsidP="00C76C44">
      <w:pPr>
        <w:pStyle w:val="a9"/>
        <w:jc w:val="right"/>
      </w:pPr>
      <w:r w:rsidRPr="00C76C44">
        <w:rPr>
          <w:rFonts w:hint="eastAsia"/>
        </w:rPr>
        <w:t xml:space="preserve">編　　輯　</w:t>
      </w:r>
      <w:r w:rsidR="00BF63A7" w:rsidRPr="00C76C44">
        <w:rPr>
          <w:rFonts w:hint="eastAsia"/>
        </w:rPr>
        <w:t xml:space="preserve">　</w:t>
      </w:r>
      <w:r w:rsidRPr="00BF63A7">
        <w:rPr>
          <w:rFonts w:hint="eastAsia"/>
          <w:spacing w:val="80"/>
        </w:rPr>
        <w:t>劉</w:t>
      </w:r>
      <w:r w:rsidR="00C76C44" w:rsidRPr="00BF63A7">
        <w:rPr>
          <w:rFonts w:hint="eastAsia"/>
          <w:spacing w:val="80"/>
        </w:rPr>
        <w:t xml:space="preserve">　　</w:t>
      </w:r>
      <w:r w:rsidRPr="00BF63A7">
        <w:rPr>
          <w:rFonts w:hint="eastAsia"/>
          <w:spacing w:val="80"/>
        </w:rPr>
        <w:t>福</w:t>
      </w:r>
      <w:r w:rsidR="00C76C44" w:rsidRPr="00BF63A7">
        <w:rPr>
          <w:rFonts w:hint="eastAsia"/>
          <w:spacing w:val="80"/>
        </w:rPr>
        <w:t xml:space="preserve">　　</w:t>
      </w:r>
      <w:r w:rsidRPr="00BF63A7">
        <w:rPr>
          <w:rFonts w:hint="eastAsia"/>
          <w:spacing w:val="80"/>
        </w:rPr>
        <w:t>緣</w:t>
      </w:r>
    </w:p>
    <w:p w:rsidR="00BB1D43" w:rsidRPr="00C76C44" w:rsidRDefault="00BB1D43" w:rsidP="00C76C44">
      <w:pPr>
        <w:pStyle w:val="a9"/>
        <w:jc w:val="right"/>
      </w:pPr>
      <w:r w:rsidRPr="00C76C44">
        <w:rPr>
          <w:rFonts w:hint="eastAsia"/>
        </w:rPr>
        <w:t xml:space="preserve">　　</w:t>
      </w:r>
      <w:r w:rsidRPr="00BF63A7">
        <w:rPr>
          <w:rFonts w:hint="eastAsia"/>
          <w:spacing w:val="80"/>
        </w:rPr>
        <w:t>李</w:t>
      </w:r>
      <w:r w:rsidR="00BF63A7" w:rsidRPr="00BF63A7">
        <w:rPr>
          <w:rFonts w:hint="eastAsia"/>
          <w:spacing w:val="80"/>
        </w:rPr>
        <w:t xml:space="preserve">　　</w:t>
      </w:r>
      <w:r w:rsidRPr="00BF63A7">
        <w:rPr>
          <w:rFonts w:hint="eastAsia"/>
          <w:spacing w:val="80"/>
        </w:rPr>
        <w:t>智</w:t>
      </w:r>
      <w:r w:rsidR="00C76C44" w:rsidRPr="00BF63A7">
        <w:rPr>
          <w:rFonts w:hint="eastAsia"/>
          <w:spacing w:val="80"/>
        </w:rPr>
        <w:t xml:space="preserve">　　</w:t>
      </w:r>
      <w:r w:rsidRPr="00BF63A7">
        <w:rPr>
          <w:rFonts w:hint="eastAsia"/>
          <w:spacing w:val="80"/>
        </w:rPr>
        <w:t>貞</w:t>
      </w:r>
    </w:p>
    <w:p w:rsidR="00BB1D43" w:rsidRPr="00C76C44" w:rsidRDefault="00BB1D43" w:rsidP="00C76C44">
      <w:pPr>
        <w:pStyle w:val="a9"/>
        <w:jc w:val="right"/>
      </w:pPr>
      <w:r w:rsidRPr="00C76C44">
        <w:rPr>
          <w:rFonts w:hint="eastAsia"/>
        </w:rPr>
        <w:t xml:space="preserve">　　</w:t>
      </w:r>
      <w:r w:rsidRPr="00BF63A7">
        <w:rPr>
          <w:rFonts w:hint="eastAsia"/>
          <w:spacing w:val="80"/>
        </w:rPr>
        <w:t>初</w:t>
      </w:r>
      <w:r w:rsidR="00BF63A7" w:rsidRPr="00BF63A7">
        <w:rPr>
          <w:rFonts w:hint="eastAsia"/>
          <w:spacing w:val="80"/>
        </w:rPr>
        <w:t xml:space="preserve">　　</w:t>
      </w:r>
      <w:r w:rsidRPr="00BF63A7">
        <w:rPr>
          <w:rFonts w:hint="eastAsia"/>
          <w:spacing w:val="80"/>
        </w:rPr>
        <w:t>素</w:t>
      </w:r>
      <w:r w:rsidR="00BF63A7" w:rsidRPr="00BF63A7">
        <w:rPr>
          <w:rFonts w:hint="eastAsia"/>
          <w:spacing w:val="80"/>
        </w:rPr>
        <w:t xml:space="preserve">　　</w:t>
      </w:r>
      <w:r w:rsidRPr="00BF63A7">
        <w:rPr>
          <w:rFonts w:hint="eastAsia"/>
          <w:spacing w:val="80"/>
        </w:rPr>
        <w:t>盛</w:t>
      </w:r>
    </w:p>
    <w:p w:rsidR="00BB1D43" w:rsidRPr="00BF63A7" w:rsidRDefault="00BB1D43" w:rsidP="00C76C44">
      <w:pPr>
        <w:pStyle w:val="a9"/>
        <w:jc w:val="right"/>
        <w:rPr>
          <w:spacing w:val="80"/>
        </w:rPr>
      </w:pPr>
      <w:r w:rsidRPr="00C76C44">
        <w:rPr>
          <w:rFonts w:hint="eastAsia"/>
        </w:rPr>
        <w:t xml:space="preserve">　　</w:t>
      </w:r>
      <w:r w:rsidRPr="00BF63A7">
        <w:rPr>
          <w:rFonts w:hint="eastAsia"/>
          <w:spacing w:val="80"/>
        </w:rPr>
        <w:t>周</w:t>
      </w:r>
      <w:r w:rsidR="00BF63A7" w:rsidRPr="00BF63A7">
        <w:rPr>
          <w:rFonts w:hint="eastAsia"/>
          <w:spacing w:val="80"/>
        </w:rPr>
        <w:t xml:space="preserve">　　</w:t>
      </w:r>
      <w:r w:rsidRPr="00BF63A7">
        <w:rPr>
          <w:rFonts w:hint="eastAsia"/>
          <w:spacing w:val="80"/>
        </w:rPr>
        <w:t>悟</w:t>
      </w:r>
      <w:r w:rsidR="00BF63A7" w:rsidRPr="00BF63A7">
        <w:rPr>
          <w:rFonts w:hint="eastAsia"/>
          <w:spacing w:val="80"/>
        </w:rPr>
        <w:t xml:space="preserve">　　</w:t>
      </w:r>
      <w:r w:rsidRPr="00BF63A7">
        <w:rPr>
          <w:rFonts w:hint="eastAsia"/>
          <w:spacing w:val="80"/>
        </w:rPr>
        <w:t>坦</w:t>
      </w:r>
    </w:p>
    <w:p w:rsidR="00BB1D43" w:rsidRPr="00C76C44" w:rsidRDefault="00BB1D43" w:rsidP="00C76C44">
      <w:pPr>
        <w:pStyle w:val="a9"/>
        <w:jc w:val="right"/>
      </w:pPr>
      <w:r w:rsidRPr="00C76C44">
        <w:rPr>
          <w:rFonts w:hint="eastAsia"/>
        </w:rPr>
        <w:t xml:space="preserve">　　</w:t>
      </w:r>
      <w:r w:rsidRPr="00BF63A7">
        <w:rPr>
          <w:rFonts w:hint="eastAsia"/>
          <w:spacing w:val="80"/>
        </w:rPr>
        <w:t>成</w:t>
      </w:r>
      <w:r w:rsidR="00BF63A7" w:rsidRPr="00BF63A7">
        <w:rPr>
          <w:rFonts w:hint="eastAsia"/>
          <w:spacing w:val="80"/>
        </w:rPr>
        <w:t xml:space="preserve">　　</w:t>
      </w:r>
      <w:r w:rsidRPr="00BF63A7">
        <w:rPr>
          <w:rFonts w:hint="eastAsia"/>
          <w:spacing w:val="80"/>
        </w:rPr>
        <w:t>玅</w:t>
      </w:r>
      <w:r w:rsidR="00BF63A7" w:rsidRPr="00BF63A7">
        <w:rPr>
          <w:rFonts w:hint="eastAsia"/>
          <w:spacing w:val="80"/>
        </w:rPr>
        <w:t xml:space="preserve">　　</w:t>
      </w:r>
      <w:r w:rsidRPr="00BF63A7">
        <w:rPr>
          <w:rFonts w:hint="eastAsia"/>
          <w:spacing w:val="80"/>
        </w:rPr>
        <w:t>空</w:t>
      </w:r>
    </w:p>
    <w:p w:rsidR="00BB1D43" w:rsidRPr="00C76C44" w:rsidRDefault="00BB1D43" w:rsidP="00C76C44">
      <w:pPr>
        <w:pStyle w:val="a9"/>
        <w:jc w:val="right"/>
      </w:pPr>
      <w:r w:rsidRPr="00C76C44">
        <w:rPr>
          <w:rFonts w:hint="eastAsia"/>
        </w:rPr>
        <w:t xml:space="preserve">校　　對　</w:t>
      </w:r>
      <w:r w:rsidR="00BF63A7" w:rsidRPr="00C76C44">
        <w:rPr>
          <w:rFonts w:hint="eastAsia"/>
        </w:rPr>
        <w:t xml:space="preserve">　</w:t>
      </w:r>
      <w:r w:rsidRPr="00BF63A7">
        <w:rPr>
          <w:rFonts w:hint="eastAsia"/>
          <w:spacing w:val="80"/>
        </w:rPr>
        <w:t>張</w:t>
      </w:r>
      <w:r w:rsidR="00BF63A7" w:rsidRPr="00BF63A7">
        <w:rPr>
          <w:rFonts w:hint="eastAsia"/>
          <w:spacing w:val="80"/>
        </w:rPr>
        <w:t xml:space="preserve">　　</w:t>
      </w:r>
      <w:r w:rsidRPr="00BF63A7">
        <w:rPr>
          <w:rFonts w:hint="eastAsia"/>
          <w:spacing w:val="80"/>
        </w:rPr>
        <w:t>靈</w:t>
      </w:r>
      <w:r w:rsidR="00BF63A7" w:rsidRPr="00BF63A7">
        <w:rPr>
          <w:rFonts w:hint="eastAsia"/>
          <w:spacing w:val="80"/>
        </w:rPr>
        <w:t xml:space="preserve">　　</w:t>
      </w:r>
      <w:r w:rsidRPr="00BF63A7">
        <w:rPr>
          <w:rFonts w:hint="eastAsia"/>
          <w:spacing w:val="80"/>
        </w:rPr>
        <w:t>泳</w:t>
      </w:r>
    </w:p>
    <w:p w:rsidR="00BB1D43" w:rsidRPr="00C76C44" w:rsidRDefault="00BB1D43" w:rsidP="00C76C44">
      <w:pPr>
        <w:pStyle w:val="a9"/>
        <w:jc w:val="right"/>
      </w:pPr>
      <w:r w:rsidRPr="00C76C44">
        <w:rPr>
          <w:rFonts w:hint="eastAsia"/>
        </w:rPr>
        <w:t xml:space="preserve">　　</w:t>
      </w:r>
      <w:r w:rsidRPr="00BF63A7">
        <w:rPr>
          <w:rFonts w:hint="eastAsia"/>
          <w:spacing w:val="80"/>
        </w:rPr>
        <w:t>秦</w:t>
      </w:r>
      <w:r w:rsidR="00BF63A7" w:rsidRPr="00BF63A7">
        <w:rPr>
          <w:rFonts w:hint="eastAsia"/>
          <w:spacing w:val="80"/>
        </w:rPr>
        <w:t xml:space="preserve">　　</w:t>
      </w:r>
      <w:r w:rsidRPr="00BF63A7">
        <w:rPr>
          <w:rFonts w:hint="eastAsia"/>
          <w:spacing w:val="80"/>
        </w:rPr>
        <w:t>化</w:t>
      </w:r>
      <w:r w:rsidR="00BF63A7" w:rsidRPr="00BF63A7">
        <w:rPr>
          <w:rFonts w:hint="eastAsia"/>
          <w:spacing w:val="80"/>
        </w:rPr>
        <w:t xml:space="preserve">　　</w:t>
      </w:r>
      <w:r w:rsidRPr="00BF63A7">
        <w:rPr>
          <w:rFonts w:hint="eastAsia"/>
          <w:spacing w:val="80"/>
        </w:rPr>
        <w:t>源</w:t>
      </w:r>
    </w:p>
    <w:p w:rsidR="00BB1D43" w:rsidRPr="00C76C44" w:rsidRDefault="00BB1D43" w:rsidP="00C76C44">
      <w:pPr>
        <w:pStyle w:val="a9"/>
        <w:jc w:val="right"/>
      </w:pPr>
      <w:r w:rsidRPr="00C76C44">
        <w:rPr>
          <w:rFonts w:hint="eastAsia"/>
        </w:rPr>
        <w:t xml:space="preserve">　　</w:t>
      </w:r>
      <w:r w:rsidRPr="00BF63A7">
        <w:rPr>
          <w:rFonts w:hint="eastAsia"/>
          <w:spacing w:val="80"/>
        </w:rPr>
        <w:t>周</w:t>
      </w:r>
      <w:r w:rsidR="00BF63A7" w:rsidRPr="00BF63A7">
        <w:rPr>
          <w:rFonts w:hint="eastAsia"/>
          <w:spacing w:val="80"/>
        </w:rPr>
        <w:t xml:space="preserve">　　</w:t>
      </w:r>
      <w:r w:rsidRPr="00BF63A7">
        <w:rPr>
          <w:rFonts w:hint="eastAsia"/>
          <w:spacing w:val="80"/>
        </w:rPr>
        <w:t>孝</w:t>
      </w:r>
      <w:r w:rsidR="00BF63A7" w:rsidRPr="00BF63A7">
        <w:rPr>
          <w:rFonts w:hint="eastAsia"/>
          <w:spacing w:val="80"/>
        </w:rPr>
        <w:t xml:space="preserve">　　</w:t>
      </w:r>
      <w:r w:rsidRPr="00BF63A7">
        <w:rPr>
          <w:rFonts w:hint="eastAsia"/>
          <w:spacing w:val="80"/>
        </w:rPr>
        <w:t>慈</w:t>
      </w:r>
    </w:p>
    <w:p w:rsidR="00BB1D43" w:rsidRPr="00C76C44" w:rsidRDefault="00BB1D43" w:rsidP="00C76C44">
      <w:pPr>
        <w:pStyle w:val="a9"/>
        <w:jc w:val="right"/>
      </w:pPr>
      <w:r w:rsidRPr="00C76C44">
        <w:rPr>
          <w:rFonts w:hint="eastAsia"/>
        </w:rPr>
        <w:t xml:space="preserve">印　　刷　</w:t>
      </w:r>
      <w:r w:rsidR="00BF63A7" w:rsidRPr="00C76C44">
        <w:rPr>
          <w:rFonts w:hint="eastAsia"/>
        </w:rPr>
        <w:t xml:space="preserve">　</w:t>
      </w:r>
      <w:r w:rsidRPr="00BF63A7">
        <w:rPr>
          <w:rFonts w:hint="eastAsia"/>
          <w:spacing w:val="80"/>
        </w:rPr>
        <w:t>濟南慈濟印刷所</w:t>
      </w:r>
    </w:p>
    <w:p w:rsidR="00BB1D43" w:rsidRPr="00C76C44" w:rsidRDefault="00BB1D43" w:rsidP="00C76C44">
      <w:pPr>
        <w:pStyle w:val="a9"/>
        <w:jc w:val="right"/>
      </w:pPr>
      <w:r w:rsidRPr="00C76C44">
        <w:rPr>
          <w:rFonts w:hint="eastAsia"/>
        </w:rPr>
        <w:t>再版印刷</w:t>
      </w:r>
      <w:r w:rsidR="00BF63A7" w:rsidRPr="00C76C44">
        <w:rPr>
          <w:rFonts w:hint="eastAsia"/>
        </w:rPr>
        <w:t xml:space="preserve">　</w:t>
      </w:r>
      <w:r w:rsidRPr="00C76C44">
        <w:rPr>
          <w:rFonts w:hint="eastAsia"/>
        </w:rPr>
        <w:t xml:space="preserve">　</w:t>
      </w:r>
      <w:r w:rsidRPr="00BF63A7">
        <w:rPr>
          <w:rFonts w:hint="eastAsia"/>
          <w:spacing w:val="168"/>
        </w:rPr>
        <w:t>崔顯記印刷</w:t>
      </w:r>
      <w:r w:rsidRPr="00BF63A7">
        <w:rPr>
          <w:rFonts w:hint="eastAsia"/>
          <w:spacing w:val="80"/>
        </w:rPr>
        <w:t>廠</w:t>
      </w:r>
    </w:p>
    <w:p w:rsidR="00BB1D43" w:rsidRPr="00BF63A7" w:rsidRDefault="00BB1D43" w:rsidP="00C76C44">
      <w:pPr>
        <w:pStyle w:val="a9"/>
        <w:jc w:val="right"/>
        <w:rPr>
          <w:spacing w:val="80"/>
        </w:rPr>
      </w:pPr>
      <w:r w:rsidRPr="00BF63A7">
        <w:rPr>
          <w:rFonts w:hint="eastAsia"/>
          <w:spacing w:val="172"/>
        </w:rPr>
        <w:t>宗母總駐港辦事處重</w:t>
      </w:r>
      <w:r w:rsidRPr="00BF63A7">
        <w:rPr>
          <w:rFonts w:hint="eastAsia"/>
          <w:spacing w:val="80"/>
        </w:rPr>
        <w:t>印</w:t>
      </w:r>
    </w:p>
    <w:p w:rsidR="00C957B9" w:rsidRPr="00433EC1" w:rsidRDefault="00A1003D" w:rsidP="00C76C44">
      <w:pPr>
        <w:pStyle w:val="a9"/>
        <w:jc w:val="right"/>
        <w:rPr>
          <w:sz w:val="32"/>
        </w:rPr>
      </w:pPr>
      <w:r>
        <w:rPr>
          <w:rFonts w:hint="eastAsia"/>
          <w:noProof/>
          <w:spacing w:val="172"/>
        </w:rPr>
        <mc:AlternateContent>
          <mc:Choice Requires="wps">
            <w:drawing>
              <wp:anchor distT="0" distB="0" distL="114300" distR="114300" simplePos="0" relativeHeight="251686912" behindDoc="0" locked="0" layoutInCell="1" allowOverlap="1" wp14:anchorId="40D67BA6" wp14:editId="7F52785A">
                <wp:simplePos x="0" y="0"/>
                <wp:positionH relativeFrom="column">
                  <wp:posOffset>-107315</wp:posOffset>
                </wp:positionH>
                <wp:positionV relativeFrom="paragraph">
                  <wp:posOffset>296545</wp:posOffset>
                </wp:positionV>
                <wp:extent cx="3168015" cy="1466850"/>
                <wp:effectExtent l="38100" t="38100" r="32385" b="38100"/>
                <wp:wrapNone/>
                <wp:docPr id="34" name="文字方塊 34"/>
                <wp:cNvGraphicFramePr/>
                <a:graphic xmlns:a="http://schemas.openxmlformats.org/drawingml/2006/main">
                  <a:graphicData uri="http://schemas.microsoft.com/office/word/2010/wordprocessingShape">
                    <wps:wsp>
                      <wps:cNvSpPr txBox="1"/>
                      <wps:spPr>
                        <a:xfrm>
                          <a:off x="0" y="0"/>
                          <a:ext cx="3168015" cy="1466850"/>
                        </a:xfrm>
                        <a:prstGeom prst="rect">
                          <a:avLst/>
                        </a:prstGeom>
                        <a:solidFill>
                          <a:schemeClr val="lt1"/>
                        </a:solidFill>
                        <a:ln w="76200" cmpd="thickThin">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F63A7" w:rsidRPr="00BF63A7" w:rsidRDefault="00BF63A7" w:rsidP="00A1003D">
                            <w:pPr>
                              <w:spacing w:before="240" w:after="240" w:line="360" w:lineRule="auto"/>
                              <w:jc w:val="center"/>
                              <w:rPr>
                                <w:rFonts w:ascii="標楷體" w:eastAsia="標楷體" w:hAnsi="標楷體"/>
                                <w:sz w:val="56"/>
                                <w:szCs w:val="56"/>
                              </w:rPr>
                            </w:pPr>
                            <w:r w:rsidRPr="00BF63A7">
                              <w:rPr>
                                <w:rFonts w:ascii="標楷體" w:eastAsia="標楷體" w:hAnsi="標楷體" w:hint="eastAsia"/>
                                <w:sz w:val="56"/>
                                <w:szCs w:val="56"/>
                              </w:rPr>
                              <w:t>版</w:t>
                            </w:r>
                            <w:r w:rsidR="00A1003D">
                              <w:rPr>
                                <w:rFonts w:ascii="標楷體" w:eastAsia="標楷體" w:hAnsi="標楷體"/>
                                <w:sz w:val="56"/>
                                <w:szCs w:val="56"/>
                              </w:rPr>
                              <w:br/>
                            </w:r>
                            <w:r w:rsidRPr="00BF63A7">
                              <w:rPr>
                                <w:rFonts w:ascii="標楷體" w:eastAsia="標楷體" w:hAnsi="標楷體" w:hint="eastAsia"/>
                                <w:sz w:val="56"/>
                                <w:szCs w:val="56"/>
                              </w:rPr>
                              <w:t>權</w:t>
                            </w:r>
                            <w:r w:rsidR="00A1003D">
                              <w:rPr>
                                <w:rFonts w:ascii="標楷體" w:eastAsia="標楷體" w:hAnsi="標楷體"/>
                                <w:sz w:val="56"/>
                                <w:szCs w:val="56"/>
                              </w:rPr>
                              <w:br/>
                            </w:r>
                            <w:r w:rsidRPr="00BF63A7">
                              <w:rPr>
                                <w:rFonts w:ascii="標楷體" w:eastAsia="標楷體" w:hAnsi="標楷體" w:hint="eastAsia"/>
                                <w:sz w:val="56"/>
                                <w:szCs w:val="56"/>
                              </w:rPr>
                              <w:t>所</w:t>
                            </w:r>
                            <w:r w:rsidR="00A1003D">
                              <w:rPr>
                                <w:rFonts w:ascii="標楷體" w:eastAsia="標楷體" w:hAnsi="標楷體"/>
                                <w:sz w:val="56"/>
                                <w:szCs w:val="56"/>
                              </w:rPr>
                              <w:br/>
                            </w:r>
                            <w:r w:rsidRPr="00BF63A7">
                              <w:rPr>
                                <w:rFonts w:ascii="標楷體" w:eastAsia="標楷體" w:hAnsi="標楷體" w:hint="eastAsia"/>
                                <w:sz w:val="56"/>
                                <w:szCs w:val="56"/>
                              </w:rPr>
                              <w:t>有</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34" o:spid="_x0000_s1030" type="#_x0000_t202" style="position:absolute;left:0;text-align:left;margin-left:-8.45pt;margin-top:23.35pt;width:249.45pt;height:115.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" fillcolor="white [3201]" strokeweight="6pt">
                <v:stroke linestyle="thickThin"/>
                <v:textbox style="layout-flow:vertical-ideographic">
                  <w:txbxContent>
                    <w:p w:rsidR="00BF63A7" w:rsidRPr="00BF63A7" w:rsidRDefault="00BF63A7" w:rsidP="00A1003D">
                      <w:pPr>
                        <w:spacing w:before="240" w:after="240" w:line="360" w:lineRule="auto"/>
                        <w:jc w:val="center"/>
                        <w:rPr>
                          <w:rFonts w:ascii="標楷體" w:eastAsia="標楷體" w:hAnsi="標楷體" w:hint="eastAsia"/>
                          <w:sz w:val="56"/>
                          <w:szCs w:val="56"/>
                        </w:rPr>
                      </w:pPr>
                      <w:r w:rsidRPr="00BF63A7">
                        <w:rPr>
                          <w:rFonts w:ascii="標楷體" w:eastAsia="標楷體" w:hAnsi="標楷體" w:hint="eastAsia"/>
                          <w:sz w:val="56"/>
                          <w:szCs w:val="56"/>
                        </w:rPr>
                        <w:t>版</w:t>
                      </w:r>
                      <w:r w:rsidR="00A1003D">
                        <w:rPr>
                          <w:rFonts w:ascii="標楷體" w:eastAsia="標楷體" w:hAnsi="標楷體"/>
                          <w:sz w:val="56"/>
                          <w:szCs w:val="56"/>
                        </w:rPr>
                        <w:br/>
                      </w:r>
                      <w:r w:rsidRPr="00BF63A7">
                        <w:rPr>
                          <w:rFonts w:ascii="標楷體" w:eastAsia="標楷體" w:hAnsi="標楷體" w:hint="eastAsia"/>
                          <w:sz w:val="56"/>
                          <w:szCs w:val="56"/>
                        </w:rPr>
                        <w:t>權</w:t>
                      </w:r>
                      <w:r w:rsidR="00A1003D">
                        <w:rPr>
                          <w:rFonts w:ascii="標楷體" w:eastAsia="標楷體" w:hAnsi="標楷體"/>
                          <w:sz w:val="56"/>
                          <w:szCs w:val="56"/>
                        </w:rPr>
                        <w:br/>
                      </w:r>
                      <w:r w:rsidRPr="00BF63A7">
                        <w:rPr>
                          <w:rFonts w:ascii="標楷體" w:eastAsia="標楷體" w:hAnsi="標楷體" w:hint="eastAsia"/>
                          <w:sz w:val="56"/>
                          <w:szCs w:val="56"/>
                        </w:rPr>
                        <w:t>所</w:t>
                      </w:r>
                      <w:r w:rsidR="00A1003D">
                        <w:rPr>
                          <w:rFonts w:ascii="標楷體" w:eastAsia="標楷體" w:hAnsi="標楷體"/>
                          <w:sz w:val="56"/>
                          <w:szCs w:val="56"/>
                        </w:rPr>
                        <w:br/>
                      </w:r>
                      <w:r w:rsidRPr="00BF63A7">
                        <w:rPr>
                          <w:rFonts w:ascii="標楷體" w:eastAsia="標楷體" w:hAnsi="標楷體" w:hint="eastAsia"/>
                          <w:sz w:val="56"/>
                          <w:szCs w:val="56"/>
                        </w:rPr>
                        <w:t>有</w:t>
                      </w:r>
                    </w:p>
                  </w:txbxContent>
                </v:textbox>
              </v:shape>
            </w:pict>
          </mc:Fallback>
        </mc:AlternateContent>
      </w:r>
      <w:r w:rsidR="00BB1D43" w:rsidRPr="00BF63A7">
        <w:rPr>
          <w:rFonts w:hint="eastAsia"/>
          <w:spacing w:val="234"/>
        </w:rPr>
        <w:t>香港皇龍道二十五</w:t>
      </w:r>
      <w:r w:rsidR="00BB1D43" w:rsidRPr="00BF63A7">
        <w:rPr>
          <w:rFonts w:hint="eastAsia"/>
          <w:spacing w:val="80"/>
        </w:rPr>
        <w:t>號</w:t>
      </w:r>
    </w:p>
    <w:sectPr w:rsidR="00C957B9" w:rsidRPr="00433EC1" w:rsidSect="00C76C44">
      <w:headerReference w:type="even" r:id="rId43"/>
      <w:headerReference w:type="default" r:id="rId44"/>
      <w:footerReference w:type="even" r:id="rId45"/>
      <w:footerReference w:type="default" r:id="rId46"/>
      <w:type w:val="oddPage"/>
      <w:pgSz w:w="11909" w:h="16834" w:code="9"/>
      <w:pgMar w:top="4104" w:right="864" w:bottom="1080" w:left="864" w:header="864" w:footer="720" w:gutter="389"/>
      <w:pgNumType w:fmt="taiwaneseCountingThousand"/>
      <w:cols w:space="720"/>
      <w:textDirection w:val="tbRl"/>
      <w:docGrid w:linePitch="81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45D5" w:rsidRDefault="002B45D5" w:rsidP="00FC0D94">
      <w:pPr>
        <w:spacing w:after="0" w:line="240" w:lineRule="auto"/>
      </w:pPr>
      <w:r>
        <w:separator/>
      </w:r>
    </w:p>
  </w:endnote>
  <w:endnote w:type="continuationSeparator" w:id="0">
    <w:p w:rsidR="002B45D5" w:rsidRDefault="002B45D5" w:rsidP="00FC0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HiddenHorzOCR">
    <w:panose1 w:val="00000000000000000000"/>
    <w:charset w:val="80"/>
    <w:family w:val="auto"/>
    <w:notTrueType/>
    <w:pitch w:val="default"/>
    <w:sig w:usb0="00000001" w:usb1="08070000" w:usb2="00000010" w:usb3="00000000" w:csb0="00020000" w:csb1="00000000"/>
  </w:font>
  <w:font w:name="細明體">
    <w:altName w:val="MingLiU"/>
    <w:panose1 w:val="02020509000000000000"/>
    <w:charset w:val="88"/>
    <w:family w:val="modern"/>
    <w:notTrueType/>
    <w:pitch w:val="fixed"/>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TYSymbols">
    <w:panose1 w:val="02000609000000000000"/>
    <w:charset w:val="88"/>
    <w:family w:val="auto"/>
    <w:pitch w:val="variable"/>
    <w:sig w:usb0="00000023" w:usb1="0A094400" w:usb2="04000010" w:usb3="00000000" w:csb0="00100001" w:csb1="00000000"/>
  </w:font>
  <w:font w:name="TYKai">
    <w:panose1 w:val="02010604000101010101"/>
    <w:charset w:val="88"/>
    <w:family w:val="auto"/>
    <w:pitch w:val="variable"/>
    <w:sig w:usb0="00000023" w:usb1="2A094000" w:usb2="04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B02" w:rsidRDefault="00954B02">
    <w:pPr>
      <w:pStyle w:val="a5"/>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B02" w:rsidRDefault="00954B0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45D5" w:rsidRDefault="002B45D5" w:rsidP="00FC0D94">
      <w:pPr>
        <w:spacing w:after="0" w:line="240" w:lineRule="auto"/>
      </w:pPr>
      <w:r>
        <w:separator/>
      </w:r>
    </w:p>
  </w:footnote>
  <w:footnote w:type="continuationSeparator" w:id="0">
    <w:p w:rsidR="002B45D5" w:rsidRDefault="002B45D5" w:rsidP="00FC0D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3"/>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B02" w:rsidRDefault="00954B02">
    <w:pPr>
      <w:pStyle w:val="a3"/>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3"/>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3"/>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3"/>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3"/>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5278B5">
    <w:pPr>
      <w:pStyle w:val="a3"/>
    </w:pPr>
    <w:r>
      <w:rPr>
        <w:noProof/>
      </w:rPr>
      <mc:AlternateContent>
        <mc:Choice Requires="wps">
          <w:drawing>
            <wp:anchor distT="0" distB="0" distL="114300" distR="114300" simplePos="0" relativeHeight="251676672" behindDoc="0" locked="0" layoutInCell="1" allowOverlap="1" wp14:anchorId="714BD99D" wp14:editId="05E853C6">
              <wp:simplePos x="0" y="0"/>
              <wp:positionH relativeFrom="column">
                <wp:posOffset>-41275</wp:posOffset>
              </wp:positionH>
              <wp:positionV relativeFrom="paragraph">
                <wp:posOffset>1962455</wp:posOffset>
              </wp:positionV>
              <wp:extent cx="6299823" cy="0"/>
              <wp:effectExtent l="0" t="0" r="25400" b="19050"/>
              <wp:wrapNone/>
              <wp:docPr id="12" name="直線接點 12"/>
              <wp:cNvGraphicFramePr/>
              <a:graphic xmlns:a="http://schemas.openxmlformats.org/drawingml/2006/main">
                <a:graphicData uri="http://schemas.microsoft.com/office/word/2010/wordprocessingShape">
                  <wps:wsp>
                    <wps:cNvCnPr/>
                    <wps:spPr>
                      <a:xfrm>
                        <a:off x="0" y="0"/>
                        <a:ext cx="62998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1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25pt,154.5pt" to="492.8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" strokecolor="black [3213]" strokeweight="1.5pt"/>
          </w:pict>
        </mc:Fallback>
      </mc:AlternateContent>
    </w:r>
    <w: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2B45D5">
    <w:pPr>
      <w:pStyle w:val="a3"/>
    </w:pPr>
    <w:sdt>
      <w:sdtPr>
        <w:id w:val="183718312"/>
        <w:docPartObj>
          <w:docPartGallery w:val="Page Numbers (Margins)"/>
          <w:docPartUnique/>
        </w:docPartObj>
      </w:sdtPr>
      <w:sdtEndPr/>
      <w:sdtContent>
        <w:r w:rsidR="005278B5">
          <w:rPr>
            <w:noProof/>
          </w:rPr>
          <mc:AlternateContent>
            <mc:Choice Requires="wps">
              <w:drawing>
                <wp:anchor distT="0" distB="0" distL="114300" distR="114300" simplePos="0" relativeHeight="251674624" behindDoc="0" locked="0" layoutInCell="0" allowOverlap="1" wp14:anchorId="3CE29072" wp14:editId="5ACC441F">
                  <wp:simplePos x="0" y="0"/>
                  <wp:positionH relativeFrom="rightMargin">
                    <wp:align>center</wp:align>
                  </wp:positionH>
                  <wp:positionV relativeFrom="margin">
                    <wp:align>bottom</wp:align>
                  </wp:positionV>
                  <wp:extent cx="510540" cy="2183130"/>
                  <wp:effectExtent l="0" t="0" r="0" b="0"/>
                  <wp:wrapNone/>
                  <wp:docPr id="9"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78B5" w:rsidRPr="00F90C84" w:rsidRDefault="005278B5" w:rsidP="00F90C84">
                              <w:pPr>
                                <w:pStyle w:val="a5"/>
                                <w:jc w:val="center"/>
                                <w:rPr>
                                  <w:rFonts w:ascii="標楷體" w:eastAsia="標楷體" w:hAnsi="標楷體" w:cstheme="majorBidi"/>
                                  <w:sz w:val="36"/>
                                  <w:szCs w:val="36"/>
                                </w:rPr>
                              </w:pPr>
                              <w:r w:rsidRPr="00F90C84">
                                <w:rPr>
                                  <w:rFonts w:ascii="標楷體" w:eastAsia="標楷體" w:hAnsi="標楷體"/>
                                  <w:sz w:val="36"/>
                                  <w:szCs w:val="36"/>
                                </w:rPr>
                                <w:fldChar w:fldCharType="begin"/>
                              </w:r>
                              <w:r w:rsidRPr="00F90C84">
                                <w:rPr>
                                  <w:rFonts w:ascii="標楷體" w:eastAsia="標楷體" w:hAnsi="標楷體"/>
                                  <w:sz w:val="36"/>
                                  <w:szCs w:val="36"/>
                                </w:rPr>
                                <w:instrText>PAGE    \* MERGEFORMAT</w:instrText>
                              </w:r>
                              <w:r w:rsidRPr="00F90C84">
                                <w:rPr>
                                  <w:rFonts w:ascii="標楷體" w:eastAsia="標楷體" w:hAnsi="標楷體"/>
                                  <w:sz w:val="36"/>
                                  <w:szCs w:val="36"/>
                                </w:rPr>
                                <w:fldChar w:fldCharType="separate"/>
                              </w:r>
                              <w:r w:rsidR="007F0F61" w:rsidRPr="007F0F61">
                                <w:rPr>
                                  <w:rFonts w:ascii="標楷體" w:eastAsia="標楷體" w:hAnsi="標楷體" w:cstheme="majorBidi" w:hint="eastAsia"/>
                                  <w:noProof/>
                                  <w:sz w:val="36"/>
                                  <w:szCs w:val="36"/>
                                  <w:lang w:val="zh-TW"/>
                                </w:rPr>
                                <w:t>一二八</w:t>
                              </w:r>
                              <w:r w:rsidRPr="00F90C84">
                                <w:rPr>
                                  <w:rFonts w:ascii="標楷體" w:eastAsia="標楷體" w:hAnsi="標楷體" w:cstheme="majorBidi"/>
                                  <w:sz w:val="36"/>
                                  <w:szCs w:val="36"/>
                                </w:rPr>
                                <w:fldChar w:fldCharType="end"/>
                              </w:r>
                            </w:p>
                          </w:txbxContent>
                        </wps:txbx>
                        <wps:bodyPr rot="0" vert="ea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矩形 3" o:spid="_x0000_s1031" style="position:absolute;margin-left:0;margin-top:0;width:40.2pt;height:171.9pt;z-index:25167462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" o:allowincell="f" filled="f" stroked="f">
                  <v:textbox style="layout-flow:vertical-ideographic;mso-fit-shape-to-text:t">
                    <w:txbxContent>
                      <w:p w:rsidR="005278B5" w:rsidRPr="00F90C84" w:rsidRDefault="005278B5" w:rsidP="00F90C84">
                        <w:pPr>
                          <w:pStyle w:val="a5"/>
                          <w:jc w:val="center"/>
                          <w:rPr>
                            <w:rFonts w:ascii="標楷體" w:eastAsia="標楷體" w:hAnsi="標楷體" w:cstheme="majorBidi"/>
                            <w:sz w:val="36"/>
                            <w:szCs w:val="36"/>
                          </w:rPr>
                        </w:pPr>
                        <w:r w:rsidRPr="00F90C84">
                          <w:rPr>
                            <w:rFonts w:ascii="標楷體" w:eastAsia="標楷體" w:hAnsi="標楷體"/>
                            <w:sz w:val="36"/>
                            <w:szCs w:val="36"/>
                          </w:rPr>
                          <w:fldChar w:fldCharType="begin"/>
                        </w:r>
                        <w:r w:rsidRPr="00F90C84">
                          <w:rPr>
                            <w:rFonts w:ascii="標楷體" w:eastAsia="標楷體" w:hAnsi="標楷體"/>
                            <w:sz w:val="36"/>
                            <w:szCs w:val="36"/>
                          </w:rPr>
                          <w:instrText>PAGE    \* MERGEFORMAT</w:instrText>
                        </w:r>
                        <w:r w:rsidRPr="00F90C84">
                          <w:rPr>
                            <w:rFonts w:ascii="標楷體" w:eastAsia="標楷體" w:hAnsi="標楷體"/>
                            <w:sz w:val="36"/>
                            <w:szCs w:val="36"/>
                          </w:rPr>
                          <w:fldChar w:fldCharType="separate"/>
                        </w:r>
                        <w:r w:rsidR="007F0F61" w:rsidRPr="007F0F61">
                          <w:rPr>
                            <w:rFonts w:ascii="標楷體" w:eastAsia="標楷體" w:hAnsi="標楷體" w:cstheme="majorBidi" w:hint="eastAsia"/>
                            <w:noProof/>
                            <w:sz w:val="36"/>
                            <w:szCs w:val="36"/>
                            <w:lang w:val="zh-TW"/>
                          </w:rPr>
                          <w:t>一二八</w:t>
                        </w:r>
                        <w:r w:rsidRPr="00F90C84">
                          <w:rPr>
                            <w:rFonts w:ascii="標楷體" w:eastAsia="標楷體" w:hAnsi="標楷體" w:cstheme="majorBidi"/>
                            <w:sz w:val="36"/>
                            <w:szCs w:val="36"/>
                          </w:rPr>
                          <w:fldChar w:fldCharType="end"/>
                        </w:r>
                      </w:p>
                    </w:txbxContent>
                  </v:textbox>
                  <w10:wrap anchorx="margin" anchory="margin"/>
                </v:rect>
              </w:pict>
            </mc:Fallback>
          </mc:AlternateContent>
        </w:r>
      </w:sdtContent>
    </w:sdt>
    <w:r w:rsidR="005278B5">
      <w:rPr>
        <w:noProof/>
      </w:rPr>
      <mc:AlternateContent>
        <mc:Choice Requires="wps">
          <w:drawing>
            <wp:anchor distT="0" distB="0" distL="114300" distR="114300" simplePos="0" relativeHeight="251673600" behindDoc="0" locked="0" layoutInCell="1" allowOverlap="1" wp14:anchorId="695E49E0" wp14:editId="614516CD">
              <wp:simplePos x="0" y="0"/>
              <wp:positionH relativeFrom="column">
                <wp:posOffset>-46990</wp:posOffset>
              </wp:positionH>
              <wp:positionV relativeFrom="paragraph">
                <wp:posOffset>1971700</wp:posOffset>
              </wp:positionV>
              <wp:extent cx="6299200" cy="0"/>
              <wp:effectExtent l="0" t="0" r="25400" b="19050"/>
              <wp:wrapNone/>
              <wp:docPr id="10" name="直線接點 10"/>
              <wp:cNvGraphicFramePr/>
              <a:graphic xmlns:a="http://schemas.openxmlformats.org/drawingml/2006/main">
                <a:graphicData uri="http://schemas.microsoft.com/office/word/2010/wordprocessingShape">
                  <wps:wsp>
                    <wps:cNvCnPr/>
                    <wps:spPr>
                      <a:xfrm>
                        <a:off x="0" y="0"/>
                        <a:ext cx="629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1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7pt,155.25pt" to="492.3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" strokecolor="black [3213]" strokeweight="1.5pt"/>
          </w:pict>
        </mc:Fallback>
      </mc:AlternateContent>
    </w:r>
    <w:r w:rsidR="005278B5">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8B5" w:rsidRDefault="002B45D5">
    <w:pPr>
      <w:pStyle w:val="a3"/>
    </w:pPr>
    <w:sdt>
      <w:sdtPr>
        <w:id w:val="-1981914837"/>
        <w:docPartObj>
          <w:docPartGallery w:val="Page Numbers (Margins)"/>
          <w:docPartUnique/>
        </w:docPartObj>
      </w:sdtPr>
      <w:sdtEndPr/>
      <w:sdtContent>
        <w:r w:rsidR="005278B5">
          <w:rPr>
            <w:noProof/>
          </w:rPr>
          <mc:AlternateContent>
            <mc:Choice Requires="wps">
              <w:drawing>
                <wp:anchor distT="0" distB="0" distL="114300" distR="114300" simplePos="0" relativeHeight="251671552" behindDoc="0" locked="0" layoutInCell="0" allowOverlap="1" wp14:anchorId="32889D0D" wp14:editId="3DFDC8C0">
                  <wp:simplePos x="0" y="0"/>
                  <wp:positionH relativeFrom="leftMargin">
                    <wp:align>center</wp:align>
                  </wp:positionH>
                  <wp:positionV relativeFrom="margin">
                    <wp:align>bottom</wp:align>
                  </wp:positionV>
                  <wp:extent cx="510540" cy="2183130"/>
                  <wp:effectExtent l="0" t="0" r="0" b="0"/>
                  <wp:wrapNone/>
                  <wp:docPr id="7"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78B5" w:rsidRPr="00F90C84" w:rsidRDefault="005278B5" w:rsidP="00F90C84">
                              <w:pPr>
                                <w:pStyle w:val="a5"/>
                                <w:jc w:val="center"/>
                                <w:rPr>
                                  <w:rFonts w:ascii="標楷體" w:eastAsia="標楷體" w:hAnsi="標楷體" w:cstheme="majorBidi"/>
                                  <w:sz w:val="36"/>
                                  <w:szCs w:val="36"/>
                                </w:rPr>
                              </w:pPr>
                              <w:r w:rsidRPr="00F90C84">
                                <w:rPr>
                                  <w:rFonts w:ascii="標楷體" w:eastAsia="標楷體" w:hAnsi="標楷體"/>
                                  <w:sz w:val="36"/>
                                  <w:szCs w:val="36"/>
                                </w:rPr>
                                <w:fldChar w:fldCharType="begin"/>
                              </w:r>
                              <w:r w:rsidRPr="00F90C84">
                                <w:rPr>
                                  <w:rFonts w:ascii="標楷體" w:eastAsia="標楷體" w:hAnsi="標楷體"/>
                                  <w:sz w:val="36"/>
                                  <w:szCs w:val="36"/>
                                </w:rPr>
                                <w:instrText>PAGE    \* MERGEFORMAT</w:instrText>
                              </w:r>
                              <w:r w:rsidRPr="00F90C84">
                                <w:rPr>
                                  <w:rFonts w:ascii="標楷體" w:eastAsia="標楷體" w:hAnsi="標楷體"/>
                                  <w:sz w:val="36"/>
                                  <w:szCs w:val="36"/>
                                </w:rPr>
                                <w:fldChar w:fldCharType="separate"/>
                              </w:r>
                              <w:r w:rsidR="007F0F61" w:rsidRPr="007F0F61">
                                <w:rPr>
                                  <w:rFonts w:ascii="標楷體" w:eastAsia="標楷體" w:hAnsi="標楷體" w:cstheme="majorBidi" w:hint="eastAsia"/>
                                  <w:noProof/>
                                  <w:sz w:val="36"/>
                                  <w:szCs w:val="36"/>
                                  <w:lang w:val="zh-TW"/>
                                </w:rPr>
                                <w:t>一二七</w:t>
                              </w:r>
                              <w:r w:rsidRPr="00F90C84">
                                <w:rPr>
                                  <w:rFonts w:ascii="標楷體" w:eastAsia="標楷體" w:hAnsi="標楷體" w:cstheme="majorBidi"/>
                                  <w:sz w:val="36"/>
                                  <w:szCs w:val="36"/>
                                </w:rPr>
                                <w:fldChar w:fldCharType="end"/>
                              </w:r>
                            </w:p>
                          </w:txbxContent>
                        </wps:txbx>
                        <wps:bodyPr rot="0" vert="ea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_x0000_s1032" style="position:absolute;margin-left:0;margin-top:0;width:40.2pt;height:171.9pt;z-index:251671552;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" o:allowincell="f" filled="f" stroked="f">
                  <v:textbox style="layout-flow:vertical-ideographic;mso-fit-shape-to-text:t">
                    <w:txbxContent>
                      <w:p w:rsidR="005278B5" w:rsidRPr="00F90C84" w:rsidRDefault="005278B5" w:rsidP="00F90C84">
                        <w:pPr>
                          <w:pStyle w:val="a5"/>
                          <w:jc w:val="center"/>
                          <w:rPr>
                            <w:rFonts w:ascii="標楷體" w:eastAsia="標楷體" w:hAnsi="標楷體" w:cstheme="majorBidi"/>
                            <w:sz w:val="36"/>
                            <w:szCs w:val="36"/>
                          </w:rPr>
                        </w:pPr>
                        <w:r w:rsidRPr="00F90C84">
                          <w:rPr>
                            <w:rFonts w:ascii="標楷體" w:eastAsia="標楷體" w:hAnsi="標楷體"/>
                            <w:sz w:val="36"/>
                            <w:szCs w:val="36"/>
                          </w:rPr>
                          <w:fldChar w:fldCharType="begin"/>
                        </w:r>
                        <w:r w:rsidRPr="00F90C84">
                          <w:rPr>
                            <w:rFonts w:ascii="標楷體" w:eastAsia="標楷體" w:hAnsi="標楷體"/>
                            <w:sz w:val="36"/>
                            <w:szCs w:val="36"/>
                          </w:rPr>
                          <w:instrText>PAGE    \* MERGEFORMAT</w:instrText>
                        </w:r>
                        <w:r w:rsidRPr="00F90C84">
                          <w:rPr>
                            <w:rFonts w:ascii="標楷體" w:eastAsia="標楷體" w:hAnsi="標楷體"/>
                            <w:sz w:val="36"/>
                            <w:szCs w:val="36"/>
                          </w:rPr>
                          <w:fldChar w:fldCharType="separate"/>
                        </w:r>
                        <w:r w:rsidR="007F0F61" w:rsidRPr="007F0F61">
                          <w:rPr>
                            <w:rFonts w:ascii="標楷體" w:eastAsia="標楷體" w:hAnsi="標楷體" w:cstheme="majorBidi" w:hint="eastAsia"/>
                            <w:noProof/>
                            <w:sz w:val="36"/>
                            <w:szCs w:val="36"/>
                            <w:lang w:val="zh-TW"/>
                          </w:rPr>
                          <w:t>一二七</w:t>
                        </w:r>
                        <w:r w:rsidRPr="00F90C84">
                          <w:rPr>
                            <w:rFonts w:ascii="標楷體" w:eastAsia="標楷體" w:hAnsi="標楷體" w:cstheme="majorBidi"/>
                            <w:sz w:val="36"/>
                            <w:szCs w:val="36"/>
                          </w:rPr>
                          <w:fldChar w:fldCharType="end"/>
                        </w:r>
                      </w:p>
                    </w:txbxContent>
                  </v:textbox>
                  <w10:wrap anchorx="margin" anchory="margin"/>
                </v:rect>
              </w:pict>
            </mc:Fallback>
          </mc:AlternateContent>
        </w:r>
      </w:sdtContent>
    </w:sdt>
    <w:r w:rsidR="005278B5">
      <w:rPr>
        <w:noProof/>
      </w:rPr>
      <mc:AlternateContent>
        <mc:Choice Requires="wps">
          <w:drawing>
            <wp:anchor distT="0" distB="0" distL="114300" distR="114300" simplePos="0" relativeHeight="251670528" behindDoc="0" locked="0" layoutInCell="1" allowOverlap="1" wp14:anchorId="4C0B3D19" wp14:editId="6633CFA2">
              <wp:simplePos x="0" y="0"/>
              <wp:positionH relativeFrom="column">
                <wp:posOffset>-41275</wp:posOffset>
              </wp:positionH>
              <wp:positionV relativeFrom="paragraph">
                <wp:posOffset>1962455</wp:posOffset>
              </wp:positionV>
              <wp:extent cx="6299823" cy="0"/>
              <wp:effectExtent l="0" t="0" r="25400" b="19050"/>
              <wp:wrapNone/>
              <wp:docPr id="8" name="直線接點 8"/>
              <wp:cNvGraphicFramePr/>
              <a:graphic xmlns:a="http://schemas.openxmlformats.org/drawingml/2006/main">
                <a:graphicData uri="http://schemas.microsoft.com/office/word/2010/wordprocessingShape">
                  <wps:wsp>
                    <wps:cNvCnPr/>
                    <wps:spPr>
                      <a:xfrm>
                        <a:off x="0" y="0"/>
                        <a:ext cx="62998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25pt,154.5pt" to="492.8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" strokecolor="black [3213]" strokeweight="1.5pt"/>
          </w:pict>
        </mc:Fallback>
      </mc:AlternateContent>
    </w:r>
    <w:r w:rsidR="005278B5">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B02" w:rsidRDefault="002B45D5">
    <w:pPr>
      <w:pStyle w:val="a3"/>
    </w:pPr>
    <w:sdt>
      <w:sdtPr>
        <w:id w:val="740229467"/>
        <w:docPartObj>
          <w:docPartGallery w:val="Page Numbers (Margins)"/>
          <w:docPartUnique/>
        </w:docPartObj>
      </w:sdtPr>
      <w:sdtEndPr/>
      <w:sdtContent>
        <w:r w:rsidR="00954B02">
          <w:rPr>
            <w:noProof/>
          </w:rPr>
          <mc:AlternateContent>
            <mc:Choice Requires="wps">
              <w:drawing>
                <wp:anchor distT="0" distB="0" distL="114300" distR="114300" simplePos="0" relativeHeight="251682816" behindDoc="0" locked="0" layoutInCell="0" allowOverlap="1" wp14:anchorId="40ABA752" wp14:editId="143ED6A6">
                  <wp:simplePos x="0" y="0"/>
                  <wp:positionH relativeFrom="rightMargin">
                    <wp:align>center</wp:align>
                  </wp:positionH>
                  <wp:positionV relativeFrom="margin">
                    <wp:align>bottom</wp:align>
                  </wp:positionV>
                  <wp:extent cx="510540" cy="2183130"/>
                  <wp:effectExtent l="0" t="0" r="0" b="0"/>
                  <wp:wrapNone/>
                  <wp:docPr id="31"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4B02" w:rsidRPr="00F90C84" w:rsidRDefault="00954B02" w:rsidP="00F90C84">
                              <w:pPr>
                                <w:pStyle w:val="a5"/>
                                <w:jc w:val="center"/>
                                <w:rPr>
                                  <w:rFonts w:ascii="標楷體" w:eastAsia="標楷體" w:hAnsi="標楷體" w:cstheme="majorBidi"/>
                                  <w:sz w:val="36"/>
                                  <w:szCs w:val="36"/>
                                </w:rPr>
                              </w:pPr>
                              <w:r w:rsidRPr="00F90C84">
                                <w:rPr>
                                  <w:rFonts w:ascii="標楷體" w:eastAsia="標楷體" w:hAnsi="標楷體"/>
                                  <w:sz w:val="36"/>
                                  <w:szCs w:val="36"/>
                                </w:rPr>
                                <w:fldChar w:fldCharType="begin"/>
                              </w:r>
                              <w:r w:rsidRPr="00F90C84">
                                <w:rPr>
                                  <w:rFonts w:ascii="標楷體" w:eastAsia="標楷體" w:hAnsi="標楷體"/>
                                  <w:sz w:val="36"/>
                                  <w:szCs w:val="36"/>
                                </w:rPr>
                                <w:instrText>PAGE    \* MERGEFORMAT</w:instrText>
                              </w:r>
                              <w:r w:rsidRPr="00F90C84">
                                <w:rPr>
                                  <w:rFonts w:ascii="標楷體" w:eastAsia="標楷體" w:hAnsi="標楷體"/>
                                  <w:sz w:val="36"/>
                                  <w:szCs w:val="36"/>
                                </w:rPr>
                                <w:fldChar w:fldCharType="separate"/>
                              </w:r>
                              <w:r w:rsidR="0015255C" w:rsidRPr="0015255C">
                                <w:rPr>
                                  <w:rFonts w:ascii="標楷體" w:eastAsia="標楷體" w:hAnsi="標楷體" w:cstheme="majorBidi" w:hint="eastAsia"/>
                                  <w:noProof/>
                                  <w:sz w:val="36"/>
                                  <w:szCs w:val="36"/>
                                  <w:lang w:val="zh-TW"/>
                                </w:rPr>
                                <w:t>一二八</w:t>
                              </w:r>
                              <w:r w:rsidRPr="00F90C84">
                                <w:rPr>
                                  <w:rFonts w:ascii="標楷體" w:eastAsia="標楷體" w:hAnsi="標楷體" w:cstheme="majorBidi"/>
                                  <w:sz w:val="36"/>
                                  <w:szCs w:val="36"/>
                                </w:rPr>
                                <w:fldChar w:fldCharType="end"/>
                              </w:r>
                            </w:p>
                          </w:txbxContent>
                        </wps:txbx>
                        <wps:bodyPr rot="0" vert="ea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_x0000_s1033" style="position:absolute;margin-left:0;margin-top:0;width:40.2pt;height:171.9pt;z-index:2516828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" o:allowincell="f" filled="f" stroked="f">
                  <v:textbox style="layout-flow:vertical-ideographic;mso-fit-shape-to-text:t">
                    <w:txbxContent>
                      <w:p w:rsidR="00954B02" w:rsidRPr="00F90C84" w:rsidRDefault="00954B02" w:rsidP="00F90C84">
                        <w:pPr>
                          <w:pStyle w:val="a5"/>
                          <w:jc w:val="center"/>
                          <w:rPr>
                            <w:rFonts w:ascii="標楷體" w:eastAsia="標楷體" w:hAnsi="標楷體" w:cstheme="majorBidi"/>
                            <w:sz w:val="36"/>
                            <w:szCs w:val="36"/>
                          </w:rPr>
                        </w:pPr>
                        <w:r w:rsidRPr="00F90C84">
                          <w:rPr>
                            <w:rFonts w:ascii="標楷體" w:eastAsia="標楷體" w:hAnsi="標楷體"/>
                            <w:sz w:val="36"/>
                            <w:szCs w:val="36"/>
                          </w:rPr>
                          <w:fldChar w:fldCharType="begin"/>
                        </w:r>
                        <w:r w:rsidRPr="00F90C84">
                          <w:rPr>
                            <w:rFonts w:ascii="標楷體" w:eastAsia="標楷體" w:hAnsi="標楷體"/>
                            <w:sz w:val="36"/>
                            <w:szCs w:val="36"/>
                          </w:rPr>
                          <w:instrText>PAGE    \* MERGEFORMAT</w:instrText>
                        </w:r>
                        <w:r w:rsidRPr="00F90C84">
                          <w:rPr>
                            <w:rFonts w:ascii="標楷體" w:eastAsia="標楷體" w:hAnsi="標楷體"/>
                            <w:sz w:val="36"/>
                            <w:szCs w:val="36"/>
                          </w:rPr>
                          <w:fldChar w:fldCharType="separate"/>
                        </w:r>
                        <w:r w:rsidR="0015255C" w:rsidRPr="0015255C">
                          <w:rPr>
                            <w:rFonts w:ascii="標楷體" w:eastAsia="標楷體" w:hAnsi="標楷體" w:cstheme="majorBidi" w:hint="eastAsia"/>
                            <w:noProof/>
                            <w:sz w:val="36"/>
                            <w:szCs w:val="36"/>
                            <w:lang w:val="zh-TW"/>
                          </w:rPr>
                          <w:t>一二八</w:t>
                        </w:r>
                        <w:r w:rsidRPr="00F90C84">
                          <w:rPr>
                            <w:rFonts w:ascii="標楷體" w:eastAsia="標楷體" w:hAnsi="標楷體" w:cstheme="majorBidi"/>
                            <w:sz w:val="36"/>
                            <w:szCs w:val="36"/>
                          </w:rPr>
                          <w:fldChar w:fldCharType="end"/>
                        </w:r>
                      </w:p>
                    </w:txbxContent>
                  </v:textbox>
                  <w10:wrap anchorx="margin" anchory="margin"/>
                </v:rect>
              </w:pict>
            </mc:Fallback>
          </mc:AlternateContent>
        </w:r>
      </w:sdtContent>
    </w:sdt>
    <w:r w:rsidR="00954B02">
      <w:rPr>
        <w:noProof/>
      </w:rPr>
      <mc:AlternateContent>
        <mc:Choice Requires="wps">
          <w:drawing>
            <wp:anchor distT="0" distB="0" distL="114300" distR="114300" simplePos="0" relativeHeight="251681792" behindDoc="0" locked="0" layoutInCell="1" allowOverlap="1" wp14:anchorId="49BD5A52" wp14:editId="003EE897">
              <wp:simplePos x="0" y="0"/>
              <wp:positionH relativeFrom="column">
                <wp:posOffset>-46990</wp:posOffset>
              </wp:positionH>
              <wp:positionV relativeFrom="paragraph">
                <wp:posOffset>1971700</wp:posOffset>
              </wp:positionV>
              <wp:extent cx="6299200" cy="0"/>
              <wp:effectExtent l="0" t="0" r="25400" b="19050"/>
              <wp:wrapNone/>
              <wp:docPr id="32" name="直線接點 32"/>
              <wp:cNvGraphicFramePr/>
              <a:graphic xmlns:a="http://schemas.openxmlformats.org/drawingml/2006/main">
                <a:graphicData uri="http://schemas.microsoft.com/office/word/2010/wordprocessingShape">
                  <wps:wsp>
                    <wps:cNvCnPr/>
                    <wps:spPr>
                      <a:xfrm>
                        <a:off x="0" y="0"/>
                        <a:ext cx="629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3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7pt,155.25pt" to="492.3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" strokecolor="black [3213]" strokeweight="1.5pt"/>
          </w:pict>
        </mc:Fallback>
      </mc:AlternateContent>
    </w:r>
    <w:r w:rsidR="00954B02">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33E95"/>
    <w:multiLevelType w:val="hybridMultilevel"/>
    <w:tmpl w:val="E5B85D82"/>
    <w:lvl w:ilvl="0" w:tplc="2E92F260">
      <w:start w:val="1"/>
      <w:numFmt w:val="bullet"/>
      <w:lvlText w:val="　"/>
      <w:lvlJc w:val="left"/>
      <w:pPr>
        <w:ind w:left="720" w:hanging="360"/>
      </w:pPr>
      <w:rPr>
        <w:rFonts w:ascii="標楷體" w:eastAsia="標楷體" w:hAnsi="標楷體" w:hint="eastAsia"/>
        <w:spacing w:val="-360"/>
        <w:position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defaultTabStop w:val="720"/>
  <w:evenAndOddHeaders/>
  <w:drawingGridHorizontalSpacing w:val="110"/>
  <w:drawingGridVerticalSpacing w:val="408"/>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1616"/>
    <w:rsid w:val="0000400F"/>
    <w:rsid w:val="0001126F"/>
    <w:rsid w:val="00011E58"/>
    <w:rsid w:val="00014505"/>
    <w:rsid w:val="00030030"/>
    <w:rsid w:val="00040926"/>
    <w:rsid w:val="00040B98"/>
    <w:rsid w:val="00041AD6"/>
    <w:rsid w:val="00047871"/>
    <w:rsid w:val="00070175"/>
    <w:rsid w:val="000737E3"/>
    <w:rsid w:val="00074631"/>
    <w:rsid w:val="00077698"/>
    <w:rsid w:val="00083BE4"/>
    <w:rsid w:val="000916B8"/>
    <w:rsid w:val="000B48E8"/>
    <w:rsid w:val="000B7A5C"/>
    <w:rsid w:val="000C442E"/>
    <w:rsid w:val="000D57C4"/>
    <w:rsid w:val="000E0435"/>
    <w:rsid w:val="000E081D"/>
    <w:rsid w:val="000E0CB6"/>
    <w:rsid w:val="00101752"/>
    <w:rsid w:val="00101777"/>
    <w:rsid w:val="001108C5"/>
    <w:rsid w:val="00112AF1"/>
    <w:rsid w:val="00125C2F"/>
    <w:rsid w:val="00126D6D"/>
    <w:rsid w:val="0013087A"/>
    <w:rsid w:val="00143FEE"/>
    <w:rsid w:val="00147BC1"/>
    <w:rsid w:val="0015255C"/>
    <w:rsid w:val="001533D7"/>
    <w:rsid w:val="0016015E"/>
    <w:rsid w:val="001629B5"/>
    <w:rsid w:val="0016514B"/>
    <w:rsid w:val="00173F3F"/>
    <w:rsid w:val="00181141"/>
    <w:rsid w:val="00182789"/>
    <w:rsid w:val="00184FD3"/>
    <w:rsid w:val="00197ED4"/>
    <w:rsid w:val="001A1AFA"/>
    <w:rsid w:val="001B1CA3"/>
    <w:rsid w:val="001C205C"/>
    <w:rsid w:val="001D1921"/>
    <w:rsid w:val="001D3AB7"/>
    <w:rsid w:val="001E1712"/>
    <w:rsid w:val="001E17EE"/>
    <w:rsid w:val="001E46E5"/>
    <w:rsid w:val="001E66CF"/>
    <w:rsid w:val="001E6F64"/>
    <w:rsid w:val="001F360C"/>
    <w:rsid w:val="001F45FB"/>
    <w:rsid w:val="00203877"/>
    <w:rsid w:val="0020532A"/>
    <w:rsid w:val="00205378"/>
    <w:rsid w:val="00205DB6"/>
    <w:rsid w:val="00205FC5"/>
    <w:rsid w:val="00216BA0"/>
    <w:rsid w:val="00216C68"/>
    <w:rsid w:val="00220B12"/>
    <w:rsid w:val="0022280E"/>
    <w:rsid w:val="0022371D"/>
    <w:rsid w:val="00233FB8"/>
    <w:rsid w:val="00246312"/>
    <w:rsid w:val="00262AE4"/>
    <w:rsid w:val="002766CC"/>
    <w:rsid w:val="00277546"/>
    <w:rsid w:val="002778C8"/>
    <w:rsid w:val="00290669"/>
    <w:rsid w:val="00295710"/>
    <w:rsid w:val="002A441B"/>
    <w:rsid w:val="002A64F8"/>
    <w:rsid w:val="002B45D5"/>
    <w:rsid w:val="002B4E19"/>
    <w:rsid w:val="002C4F23"/>
    <w:rsid w:val="002D00A5"/>
    <w:rsid w:val="002E2B95"/>
    <w:rsid w:val="002E7FBF"/>
    <w:rsid w:val="002F18F3"/>
    <w:rsid w:val="00301212"/>
    <w:rsid w:val="00313C06"/>
    <w:rsid w:val="00331E28"/>
    <w:rsid w:val="003326F5"/>
    <w:rsid w:val="00337B97"/>
    <w:rsid w:val="00340800"/>
    <w:rsid w:val="00340E34"/>
    <w:rsid w:val="00347A26"/>
    <w:rsid w:val="00366D12"/>
    <w:rsid w:val="00366FAD"/>
    <w:rsid w:val="00370CE1"/>
    <w:rsid w:val="00382B52"/>
    <w:rsid w:val="003927D3"/>
    <w:rsid w:val="00393E1D"/>
    <w:rsid w:val="00394855"/>
    <w:rsid w:val="003A7EDD"/>
    <w:rsid w:val="003B296E"/>
    <w:rsid w:val="003C5FAC"/>
    <w:rsid w:val="003C65E2"/>
    <w:rsid w:val="003D4872"/>
    <w:rsid w:val="003D55E8"/>
    <w:rsid w:val="003F1616"/>
    <w:rsid w:val="003F62E8"/>
    <w:rsid w:val="003F6B65"/>
    <w:rsid w:val="00412ECD"/>
    <w:rsid w:val="00414518"/>
    <w:rsid w:val="0042419E"/>
    <w:rsid w:val="0042445B"/>
    <w:rsid w:val="00427B5F"/>
    <w:rsid w:val="00433EC1"/>
    <w:rsid w:val="0043482A"/>
    <w:rsid w:val="004446FB"/>
    <w:rsid w:val="004535BC"/>
    <w:rsid w:val="00463FE9"/>
    <w:rsid w:val="00467FE2"/>
    <w:rsid w:val="0047405C"/>
    <w:rsid w:val="004A0FD0"/>
    <w:rsid w:val="004B18E3"/>
    <w:rsid w:val="004B2E4B"/>
    <w:rsid w:val="004C2A67"/>
    <w:rsid w:val="004C2FEE"/>
    <w:rsid w:val="004E2082"/>
    <w:rsid w:val="004E4157"/>
    <w:rsid w:val="004F18E1"/>
    <w:rsid w:val="004F20D6"/>
    <w:rsid w:val="004F419A"/>
    <w:rsid w:val="004F46DF"/>
    <w:rsid w:val="00502391"/>
    <w:rsid w:val="00524A65"/>
    <w:rsid w:val="005278B5"/>
    <w:rsid w:val="00532678"/>
    <w:rsid w:val="005474D1"/>
    <w:rsid w:val="00553F22"/>
    <w:rsid w:val="00555D83"/>
    <w:rsid w:val="00577B98"/>
    <w:rsid w:val="005966E4"/>
    <w:rsid w:val="005B536E"/>
    <w:rsid w:val="005B6700"/>
    <w:rsid w:val="005C1CC2"/>
    <w:rsid w:val="005C31DE"/>
    <w:rsid w:val="005C410E"/>
    <w:rsid w:val="005D729C"/>
    <w:rsid w:val="005E55B4"/>
    <w:rsid w:val="005E6208"/>
    <w:rsid w:val="005E7F74"/>
    <w:rsid w:val="00616D49"/>
    <w:rsid w:val="00617038"/>
    <w:rsid w:val="00624EC3"/>
    <w:rsid w:val="006259E2"/>
    <w:rsid w:val="006323A9"/>
    <w:rsid w:val="00635221"/>
    <w:rsid w:val="0063636B"/>
    <w:rsid w:val="006470EE"/>
    <w:rsid w:val="0065248A"/>
    <w:rsid w:val="00653679"/>
    <w:rsid w:val="00672303"/>
    <w:rsid w:val="006729C0"/>
    <w:rsid w:val="00685552"/>
    <w:rsid w:val="006915D9"/>
    <w:rsid w:val="006A5BCD"/>
    <w:rsid w:val="006B16ED"/>
    <w:rsid w:val="006B76FE"/>
    <w:rsid w:val="006D1B3F"/>
    <w:rsid w:val="006D49EA"/>
    <w:rsid w:val="006D706B"/>
    <w:rsid w:val="006F61DC"/>
    <w:rsid w:val="00702C4B"/>
    <w:rsid w:val="00707ACA"/>
    <w:rsid w:val="00707F3E"/>
    <w:rsid w:val="00716A18"/>
    <w:rsid w:val="0072138D"/>
    <w:rsid w:val="00722409"/>
    <w:rsid w:val="00722EA8"/>
    <w:rsid w:val="00727531"/>
    <w:rsid w:val="007308AE"/>
    <w:rsid w:val="00734E59"/>
    <w:rsid w:val="0074123B"/>
    <w:rsid w:val="00750F31"/>
    <w:rsid w:val="00761A26"/>
    <w:rsid w:val="00761E94"/>
    <w:rsid w:val="0076574B"/>
    <w:rsid w:val="007738ED"/>
    <w:rsid w:val="00775B7D"/>
    <w:rsid w:val="00777439"/>
    <w:rsid w:val="007816FB"/>
    <w:rsid w:val="00783718"/>
    <w:rsid w:val="007A1985"/>
    <w:rsid w:val="007A30D6"/>
    <w:rsid w:val="007B30A9"/>
    <w:rsid w:val="007B5523"/>
    <w:rsid w:val="007C5D82"/>
    <w:rsid w:val="007D2073"/>
    <w:rsid w:val="007E2D11"/>
    <w:rsid w:val="007E5FAE"/>
    <w:rsid w:val="007E69E9"/>
    <w:rsid w:val="007F0F61"/>
    <w:rsid w:val="007F6B1B"/>
    <w:rsid w:val="0080405F"/>
    <w:rsid w:val="008142EC"/>
    <w:rsid w:val="00816613"/>
    <w:rsid w:val="00833C7C"/>
    <w:rsid w:val="00833F9C"/>
    <w:rsid w:val="00837517"/>
    <w:rsid w:val="00843240"/>
    <w:rsid w:val="00844D74"/>
    <w:rsid w:val="00874F53"/>
    <w:rsid w:val="0087561D"/>
    <w:rsid w:val="00886D8B"/>
    <w:rsid w:val="008907FD"/>
    <w:rsid w:val="00896061"/>
    <w:rsid w:val="008A1759"/>
    <w:rsid w:val="008A4AB1"/>
    <w:rsid w:val="008C1CD4"/>
    <w:rsid w:val="008C2C0E"/>
    <w:rsid w:val="008C54D9"/>
    <w:rsid w:val="008C57B8"/>
    <w:rsid w:val="008C5916"/>
    <w:rsid w:val="008D0C9E"/>
    <w:rsid w:val="008D3F07"/>
    <w:rsid w:val="008D68B7"/>
    <w:rsid w:val="008D6B47"/>
    <w:rsid w:val="00904D96"/>
    <w:rsid w:val="00905261"/>
    <w:rsid w:val="00916C2D"/>
    <w:rsid w:val="00921CD0"/>
    <w:rsid w:val="009246EC"/>
    <w:rsid w:val="00937A21"/>
    <w:rsid w:val="0094381E"/>
    <w:rsid w:val="00944810"/>
    <w:rsid w:val="00954B02"/>
    <w:rsid w:val="00970E47"/>
    <w:rsid w:val="00971354"/>
    <w:rsid w:val="0097176A"/>
    <w:rsid w:val="00975793"/>
    <w:rsid w:val="00983D55"/>
    <w:rsid w:val="009931D8"/>
    <w:rsid w:val="009954A9"/>
    <w:rsid w:val="009B0B33"/>
    <w:rsid w:val="009C423E"/>
    <w:rsid w:val="009C6C83"/>
    <w:rsid w:val="009E2AF1"/>
    <w:rsid w:val="009F21CA"/>
    <w:rsid w:val="00A00AFA"/>
    <w:rsid w:val="00A071AF"/>
    <w:rsid w:val="00A1003D"/>
    <w:rsid w:val="00A14D95"/>
    <w:rsid w:val="00A24E34"/>
    <w:rsid w:val="00A344ED"/>
    <w:rsid w:val="00A3631C"/>
    <w:rsid w:val="00A446C1"/>
    <w:rsid w:val="00A507BA"/>
    <w:rsid w:val="00A51389"/>
    <w:rsid w:val="00A52892"/>
    <w:rsid w:val="00A53196"/>
    <w:rsid w:val="00A56A6C"/>
    <w:rsid w:val="00A617A2"/>
    <w:rsid w:val="00A6789F"/>
    <w:rsid w:val="00A734DA"/>
    <w:rsid w:val="00A75397"/>
    <w:rsid w:val="00A80F09"/>
    <w:rsid w:val="00AA15EB"/>
    <w:rsid w:val="00AA1B68"/>
    <w:rsid w:val="00AA47DB"/>
    <w:rsid w:val="00AF366A"/>
    <w:rsid w:val="00AF36F1"/>
    <w:rsid w:val="00AF4B10"/>
    <w:rsid w:val="00B078EF"/>
    <w:rsid w:val="00B1659E"/>
    <w:rsid w:val="00B25E32"/>
    <w:rsid w:val="00B33F20"/>
    <w:rsid w:val="00B419F0"/>
    <w:rsid w:val="00B5492E"/>
    <w:rsid w:val="00B86BEA"/>
    <w:rsid w:val="00B87FCB"/>
    <w:rsid w:val="00B92969"/>
    <w:rsid w:val="00B97865"/>
    <w:rsid w:val="00BA131C"/>
    <w:rsid w:val="00BA7188"/>
    <w:rsid w:val="00BA798C"/>
    <w:rsid w:val="00BB1D43"/>
    <w:rsid w:val="00BD34DA"/>
    <w:rsid w:val="00BE70CD"/>
    <w:rsid w:val="00BF0F0E"/>
    <w:rsid w:val="00BF63A7"/>
    <w:rsid w:val="00BF6EC8"/>
    <w:rsid w:val="00C0147C"/>
    <w:rsid w:val="00C03109"/>
    <w:rsid w:val="00C04D3A"/>
    <w:rsid w:val="00C253E5"/>
    <w:rsid w:val="00C27555"/>
    <w:rsid w:val="00C27F01"/>
    <w:rsid w:val="00C36BB9"/>
    <w:rsid w:val="00C4419F"/>
    <w:rsid w:val="00C474A9"/>
    <w:rsid w:val="00C5774A"/>
    <w:rsid w:val="00C612FC"/>
    <w:rsid w:val="00C63D23"/>
    <w:rsid w:val="00C65FA0"/>
    <w:rsid w:val="00C66480"/>
    <w:rsid w:val="00C76C44"/>
    <w:rsid w:val="00C839AA"/>
    <w:rsid w:val="00C868ED"/>
    <w:rsid w:val="00C92D15"/>
    <w:rsid w:val="00C94178"/>
    <w:rsid w:val="00C94314"/>
    <w:rsid w:val="00C957B9"/>
    <w:rsid w:val="00CA29C2"/>
    <w:rsid w:val="00CA2A16"/>
    <w:rsid w:val="00CA2EEC"/>
    <w:rsid w:val="00CA4B37"/>
    <w:rsid w:val="00CB26F8"/>
    <w:rsid w:val="00CC3E31"/>
    <w:rsid w:val="00CC4BDD"/>
    <w:rsid w:val="00CC51DD"/>
    <w:rsid w:val="00CD1E7D"/>
    <w:rsid w:val="00CD20E7"/>
    <w:rsid w:val="00CE1B2B"/>
    <w:rsid w:val="00CE54DD"/>
    <w:rsid w:val="00CE7430"/>
    <w:rsid w:val="00CF4108"/>
    <w:rsid w:val="00D04D61"/>
    <w:rsid w:val="00D04E72"/>
    <w:rsid w:val="00D20A6D"/>
    <w:rsid w:val="00D23026"/>
    <w:rsid w:val="00D258D4"/>
    <w:rsid w:val="00D3457F"/>
    <w:rsid w:val="00D34B15"/>
    <w:rsid w:val="00D3563D"/>
    <w:rsid w:val="00D46116"/>
    <w:rsid w:val="00D500E5"/>
    <w:rsid w:val="00D52DB0"/>
    <w:rsid w:val="00D65038"/>
    <w:rsid w:val="00D66341"/>
    <w:rsid w:val="00D829DB"/>
    <w:rsid w:val="00D847A4"/>
    <w:rsid w:val="00DA6D88"/>
    <w:rsid w:val="00DB1CBE"/>
    <w:rsid w:val="00DD1F56"/>
    <w:rsid w:val="00DD22FC"/>
    <w:rsid w:val="00DF7A51"/>
    <w:rsid w:val="00E001AF"/>
    <w:rsid w:val="00E01F47"/>
    <w:rsid w:val="00E04440"/>
    <w:rsid w:val="00E13EEB"/>
    <w:rsid w:val="00E21F79"/>
    <w:rsid w:val="00E3189E"/>
    <w:rsid w:val="00E31EAB"/>
    <w:rsid w:val="00E35EF7"/>
    <w:rsid w:val="00E37256"/>
    <w:rsid w:val="00E557B4"/>
    <w:rsid w:val="00E6245D"/>
    <w:rsid w:val="00E66954"/>
    <w:rsid w:val="00E67B00"/>
    <w:rsid w:val="00E75CA7"/>
    <w:rsid w:val="00E81F91"/>
    <w:rsid w:val="00E91176"/>
    <w:rsid w:val="00E91503"/>
    <w:rsid w:val="00EA3519"/>
    <w:rsid w:val="00EA6F93"/>
    <w:rsid w:val="00EB5355"/>
    <w:rsid w:val="00EC0DC4"/>
    <w:rsid w:val="00EC2CB3"/>
    <w:rsid w:val="00ED1432"/>
    <w:rsid w:val="00ED275F"/>
    <w:rsid w:val="00ED75EF"/>
    <w:rsid w:val="00EE1185"/>
    <w:rsid w:val="00EE2709"/>
    <w:rsid w:val="00EE5436"/>
    <w:rsid w:val="00EE54E7"/>
    <w:rsid w:val="00EF12F7"/>
    <w:rsid w:val="00F05730"/>
    <w:rsid w:val="00F07412"/>
    <w:rsid w:val="00F07B20"/>
    <w:rsid w:val="00F15E75"/>
    <w:rsid w:val="00F25119"/>
    <w:rsid w:val="00F3361C"/>
    <w:rsid w:val="00F41CA7"/>
    <w:rsid w:val="00F501F3"/>
    <w:rsid w:val="00F521DA"/>
    <w:rsid w:val="00F54837"/>
    <w:rsid w:val="00F67516"/>
    <w:rsid w:val="00F7074E"/>
    <w:rsid w:val="00F71999"/>
    <w:rsid w:val="00F7334D"/>
    <w:rsid w:val="00F90C84"/>
    <w:rsid w:val="00F97FD9"/>
    <w:rsid w:val="00FA3785"/>
    <w:rsid w:val="00FA3FD0"/>
    <w:rsid w:val="00FA5475"/>
    <w:rsid w:val="00FA7C13"/>
    <w:rsid w:val="00FB22C2"/>
    <w:rsid w:val="00FB3A59"/>
    <w:rsid w:val="00FC0D94"/>
    <w:rsid w:val="00FD21EA"/>
    <w:rsid w:val="00FD3D74"/>
    <w:rsid w:val="00FD75BE"/>
    <w:rsid w:val="00FF00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0D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0D94"/>
    <w:pPr>
      <w:tabs>
        <w:tab w:val="center" w:pos="4320"/>
        <w:tab w:val="right" w:pos="8640"/>
      </w:tabs>
      <w:spacing w:after="0" w:line="240" w:lineRule="auto"/>
    </w:pPr>
  </w:style>
  <w:style w:type="character" w:customStyle="1" w:styleId="a4">
    <w:name w:val="頁首 字元"/>
    <w:basedOn w:val="a0"/>
    <w:link w:val="a3"/>
    <w:uiPriority w:val="99"/>
    <w:rsid w:val="00FC0D94"/>
  </w:style>
  <w:style w:type="paragraph" w:styleId="a5">
    <w:name w:val="footer"/>
    <w:basedOn w:val="a"/>
    <w:link w:val="a6"/>
    <w:uiPriority w:val="99"/>
    <w:unhideWhenUsed/>
    <w:rsid w:val="00FC0D94"/>
    <w:pPr>
      <w:tabs>
        <w:tab w:val="center" w:pos="4320"/>
        <w:tab w:val="right" w:pos="8640"/>
      </w:tabs>
      <w:spacing w:after="0" w:line="240" w:lineRule="auto"/>
    </w:pPr>
  </w:style>
  <w:style w:type="character" w:customStyle="1" w:styleId="a6">
    <w:name w:val="頁尾 字元"/>
    <w:basedOn w:val="a0"/>
    <w:link w:val="a5"/>
    <w:uiPriority w:val="99"/>
    <w:rsid w:val="00FC0D94"/>
  </w:style>
  <w:style w:type="paragraph" w:customStyle="1" w:styleId="a7">
    <w:name w:val="篇名"/>
    <w:basedOn w:val="1"/>
    <w:next w:val="a"/>
    <w:link w:val="a8"/>
    <w:uiPriority w:val="99"/>
    <w:rsid w:val="005C410E"/>
    <w:pPr>
      <w:keepNext w:val="0"/>
      <w:keepLines w:val="0"/>
      <w:pageBreakBefore/>
      <w:widowControl w:val="0"/>
      <w:overflowPunct w:val="0"/>
      <w:adjustRightInd w:val="0"/>
      <w:spacing w:before="0" w:line="240" w:lineRule="auto"/>
      <w:ind w:left="1325"/>
      <w:textAlignment w:val="top"/>
    </w:pPr>
    <w:rPr>
      <w:rFonts w:ascii="標楷體" w:eastAsia="標楷體" w:hAnsi="標楷體" w:cs="Times New Roman"/>
      <w:color w:val="auto"/>
      <w:sz w:val="44"/>
      <w:szCs w:val="32"/>
    </w:rPr>
  </w:style>
  <w:style w:type="character" w:customStyle="1" w:styleId="a8">
    <w:name w:val="篇名 字元"/>
    <w:link w:val="a7"/>
    <w:uiPriority w:val="99"/>
    <w:locked/>
    <w:rsid w:val="005C410E"/>
    <w:rPr>
      <w:rFonts w:ascii="標楷體" w:eastAsia="標楷體" w:hAnsi="標楷體" w:cs="Times New Roman"/>
      <w:b/>
      <w:bCs/>
      <w:sz w:val="44"/>
      <w:szCs w:val="32"/>
    </w:rPr>
  </w:style>
  <w:style w:type="character" w:customStyle="1" w:styleId="10">
    <w:name w:val="標題 1 字元"/>
    <w:basedOn w:val="a0"/>
    <w:link w:val="1"/>
    <w:uiPriority w:val="9"/>
    <w:rsid w:val="00FC0D94"/>
    <w:rPr>
      <w:rFonts w:asciiTheme="majorHAnsi" w:eastAsiaTheme="majorEastAsia" w:hAnsiTheme="majorHAnsi" w:cstheme="majorBidi"/>
      <w:b/>
      <w:bCs/>
      <w:color w:val="365F91" w:themeColor="accent1" w:themeShade="BF"/>
      <w:sz w:val="28"/>
      <w:szCs w:val="28"/>
    </w:rPr>
  </w:style>
  <w:style w:type="paragraph" w:customStyle="1" w:styleId="a9">
    <w:name w:val="訓文"/>
    <w:basedOn w:val="a"/>
    <w:next w:val="a"/>
    <w:link w:val="aa"/>
    <w:autoRedefine/>
    <w:uiPriority w:val="99"/>
    <w:rsid w:val="004535BC"/>
    <w:pPr>
      <w:widowControl w:val="0"/>
      <w:overflowPunct w:val="0"/>
      <w:spacing w:after="0" w:line="240" w:lineRule="auto"/>
      <w:textAlignment w:val="top"/>
      <w:outlineLvl w:val="0"/>
    </w:pPr>
    <w:rPr>
      <w:rFonts w:ascii="標楷體" w:eastAsia="標楷體" w:hAnsi="標楷體" w:cs="Times New Roman"/>
      <w:bCs/>
      <w:kern w:val="52"/>
      <w:sz w:val="36"/>
      <w:szCs w:val="44"/>
    </w:rPr>
  </w:style>
  <w:style w:type="character" w:customStyle="1" w:styleId="aa">
    <w:name w:val="訓文 字元"/>
    <w:link w:val="a9"/>
    <w:uiPriority w:val="99"/>
    <w:locked/>
    <w:rsid w:val="004535BC"/>
    <w:rPr>
      <w:rFonts w:ascii="標楷體" w:eastAsia="標楷體" w:hAnsi="標楷體" w:cs="Times New Roman"/>
      <w:bCs/>
      <w:kern w:val="52"/>
      <w:sz w:val="36"/>
      <w:szCs w:val="44"/>
    </w:rPr>
  </w:style>
  <w:style w:type="paragraph" w:customStyle="1" w:styleId="ab">
    <w:name w:val="訓文日期"/>
    <w:basedOn w:val="a9"/>
    <w:qFormat/>
    <w:rsid w:val="004535BC"/>
    <w:pPr>
      <w:ind w:left="720"/>
    </w:pPr>
  </w:style>
  <w:style w:type="paragraph" w:customStyle="1" w:styleId="ac">
    <w:name w:val="章名"/>
    <w:basedOn w:val="a7"/>
    <w:qFormat/>
    <w:rsid w:val="00040B98"/>
    <w:pPr>
      <w:ind w:left="173"/>
    </w:pPr>
  </w:style>
  <w:style w:type="paragraph" w:customStyle="1" w:styleId="ad">
    <w:name w:val="敬訓文"/>
    <w:basedOn w:val="a9"/>
    <w:qFormat/>
    <w:rsid w:val="00CE1B2B"/>
    <w:pPr>
      <w:ind w:left="720" w:hanging="720"/>
    </w:pPr>
  </w:style>
  <w:style w:type="paragraph" w:customStyle="1" w:styleId="ae">
    <w:name w:val="註文"/>
    <w:basedOn w:val="a9"/>
    <w:qFormat/>
    <w:rsid w:val="006323A9"/>
    <w:pPr>
      <w:ind w:left="720"/>
    </w:pPr>
  </w:style>
  <w:style w:type="paragraph" w:styleId="af">
    <w:name w:val="Balloon Text"/>
    <w:basedOn w:val="a"/>
    <w:link w:val="af0"/>
    <w:uiPriority w:val="99"/>
    <w:semiHidden/>
    <w:unhideWhenUsed/>
    <w:rsid w:val="007E5FAE"/>
    <w:pPr>
      <w:spacing w:after="0" w:line="240" w:lineRule="auto"/>
    </w:pPr>
    <w:rPr>
      <w:rFonts w:ascii="新細明體" w:eastAsia="新細明體"/>
      <w:sz w:val="18"/>
      <w:szCs w:val="18"/>
    </w:rPr>
  </w:style>
  <w:style w:type="character" w:customStyle="1" w:styleId="af0">
    <w:name w:val="註解方塊文字 字元"/>
    <w:basedOn w:val="a0"/>
    <w:link w:val="af"/>
    <w:uiPriority w:val="99"/>
    <w:semiHidden/>
    <w:rsid w:val="007E5FAE"/>
    <w:rPr>
      <w:rFonts w:ascii="新細明體" w:eastAsia="新細明體"/>
      <w:sz w:val="18"/>
      <w:szCs w:val="18"/>
    </w:rPr>
  </w:style>
  <w:style w:type="table" w:styleId="af1">
    <w:name w:val="Table Grid"/>
    <w:basedOn w:val="a1"/>
    <w:uiPriority w:val="59"/>
    <w:rsid w:val="00527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0D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0D94"/>
    <w:pPr>
      <w:tabs>
        <w:tab w:val="center" w:pos="4320"/>
        <w:tab w:val="right" w:pos="8640"/>
      </w:tabs>
      <w:spacing w:after="0" w:line="240" w:lineRule="auto"/>
    </w:pPr>
  </w:style>
  <w:style w:type="character" w:customStyle="1" w:styleId="a4">
    <w:name w:val="頁首 字元"/>
    <w:basedOn w:val="a0"/>
    <w:link w:val="a3"/>
    <w:uiPriority w:val="99"/>
    <w:rsid w:val="00FC0D94"/>
  </w:style>
  <w:style w:type="paragraph" w:styleId="a5">
    <w:name w:val="footer"/>
    <w:basedOn w:val="a"/>
    <w:link w:val="a6"/>
    <w:uiPriority w:val="99"/>
    <w:unhideWhenUsed/>
    <w:rsid w:val="00FC0D94"/>
    <w:pPr>
      <w:tabs>
        <w:tab w:val="center" w:pos="4320"/>
        <w:tab w:val="right" w:pos="8640"/>
      </w:tabs>
      <w:spacing w:after="0" w:line="240" w:lineRule="auto"/>
    </w:pPr>
  </w:style>
  <w:style w:type="character" w:customStyle="1" w:styleId="a6">
    <w:name w:val="頁尾 字元"/>
    <w:basedOn w:val="a0"/>
    <w:link w:val="a5"/>
    <w:uiPriority w:val="99"/>
    <w:rsid w:val="00FC0D94"/>
  </w:style>
  <w:style w:type="paragraph" w:customStyle="1" w:styleId="a7">
    <w:name w:val="篇名"/>
    <w:basedOn w:val="1"/>
    <w:next w:val="a"/>
    <w:link w:val="a8"/>
    <w:uiPriority w:val="99"/>
    <w:rsid w:val="005C410E"/>
    <w:pPr>
      <w:keepNext w:val="0"/>
      <w:keepLines w:val="0"/>
      <w:pageBreakBefore/>
      <w:widowControl w:val="0"/>
      <w:overflowPunct w:val="0"/>
      <w:adjustRightInd w:val="0"/>
      <w:spacing w:before="0" w:line="240" w:lineRule="auto"/>
      <w:ind w:left="1325"/>
      <w:textAlignment w:val="top"/>
    </w:pPr>
    <w:rPr>
      <w:rFonts w:ascii="標楷體" w:eastAsia="標楷體" w:hAnsi="標楷體" w:cs="Times New Roman"/>
      <w:color w:val="auto"/>
      <w:sz w:val="44"/>
      <w:szCs w:val="32"/>
    </w:rPr>
  </w:style>
  <w:style w:type="character" w:customStyle="1" w:styleId="a8">
    <w:name w:val="篇名 字元"/>
    <w:link w:val="a7"/>
    <w:uiPriority w:val="99"/>
    <w:locked/>
    <w:rsid w:val="005C410E"/>
    <w:rPr>
      <w:rFonts w:ascii="標楷體" w:eastAsia="標楷體" w:hAnsi="標楷體" w:cs="Times New Roman"/>
      <w:b/>
      <w:bCs/>
      <w:sz w:val="44"/>
      <w:szCs w:val="32"/>
    </w:rPr>
  </w:style>
  <w:style w:type="character" w:customStyle="1" w:styleId="10">
    <w:name w:val="標題 1 字元"/>
    <w:basedOn w:val="a0"/>
    <w:link w:val="1"/>
    <w:uiPriority w:val="9"/>
    <w:rsid w:val="00FC0D94"/>
    <w:rPr>
      <w:rFonts w:asciiTheme="majorHAnsi" w:eastAsiaTheme="majorEastAsia" w:hAnsiTheme="majorHAnsi" w:cstheme="majorBidi"/>
      <w:b/>
      <w:bCs/>
      <w:color w:val="365F91" w:themeColor="accent1" w:themeShade="BF"/>
      <w:sz w:val="28"/>
      <w:szCs w:val="28"/>
    </w:rPr>
  </w:style>
  <w:style w:type="paragraph" w:customStyle="1" w:styleId="a9">
    <w:name w:val="訓文"/>
    <w:basedOn w:val="a"/>
    <w:next w:val="a"/>
    <w:link w:val="aa"/>
    <w:autoRedefine/>
    <w:uiPriority w:val="99"/>
    <w:rsid w:val="004535BC"/>
    <w:pPr>
      <w:widowControl w:val="0"/>
      <w:overflowPunct w:val="0"/>
      <w:spacing w:after="0" w:line="240" w:lineRule="auto"/>
      <w:textAlignment w:val="top"/>
      <w:outlineLvl w:val="0"/>
    </w:pPr>
    <w:rPr>
      <w:rFonts w:ascii="標楷體" w:eastAsia="標楷體" w:hAnsi="標楷體" w:cs="Times New Roman"/>
      <w:bCs/>
      <w:kern w:val="52"/>
      <w:sz w:val="36"/>
      <w:szCs w:val="44"/>
    </w:rPr>
  </w:style>
  <w:style w:type="character" w:customStyle="1" w:styleId="aa">
    <w:name w:val="訓文 字元"/>
    <w:link w:val="a9"/>
    <w:uiPriority w:val="99"/>
    <w:locked/>
    <w:rsid w:val="004535BC"/>
    <w:rPr>
      <w:rFonts w:ascii="標楷體" w:eastAsia="標楷體" w:hAnsi="標楷體" w:cs="Times New Roman"/>
      <w:bCs/>
      <w:kern w:val="52"/>
      <w:sz w:val="36"/>
      <w:szCs w:val="44"/>
    </w:rPr>
  </w:style>
  <w:style w:type="paragraph" w:customStyle="1" w:styleId="ab">
    <w:name w:val="訓文日期"/>
    <w:basedOn w:val="a9"/>
    <w:qFormat/>
    <w:rsid w:val="004535BC"/>
    <w:pPr>
      <w:ind w:left="720"/>
    </w:pPr>
  </w:style>
  <w:style w:type="paragraph" w:customStyle="1" w:styleId="ac">
    <w:name w:val="章名"/>
    <w:basedOn w:val="a7"/>
    <w:qFormat/>
    <w:rsid w:val="00040B98"/>
    <w:pPr>
      <w:ind w:left="173"/>
    </w:pPr>
  </w:style>
  <w:style w:type="paragraph" w:customStyle="1" w:styleId="ad">
    <w:name w:val="敬訓文"/>
    <w:basedOn w:val="a9"/>
    <w:qFormat/>
    <w:rsid w:val="00CE1B2B"/>
    <w:pPr>
      <w:ind w:left="720" w:hanging="720"/>
    </w:pPr>
  </w:style>
  <w:style w:type="paragraph" w:customStyle="1" w:styleId="ae">
    <w:name w:val="註文"/>
    <w:basedOn w:val="a9"/>
    <w:qFormat/>
    <w:rsid w:val="006323A9"/>
    <w:pPr>
      <w:ind w:left="720"/>
    </w:pPr>
  </w:style>
  <w:style w:type="paragraph" w:styleId="af">
    <w:name w:val="Balloon Text"/>
    <w:basedOn w:val="a"/>
    <w:link w:val="af0"/>
    <w:uiPriority w:val="99"/>
    <w:semiHidden/>
    <w:unhideWhenUsed/>
    <w:rsid w:val="007E5FAE"/>
    <w:pPr>
      <w:spacing w:after="0" w:line="240" w:lineRule="auto"/>
    </w:pPr>
    <w:rPr>
      <w:rFonts w:ascii="新細明體" w:eastAsia="新細明體"/>
      <w:sz w:val="18"/>
      <w:szCs w:val="18"/>
    </w:rPr>
  </w:style>
  <w:style w:type="character" w:customStyle="1" w:styleId="af0">
    <w:name w:val="註解方塊文字 字元"/>
    <w:basedOn w:val="a0"/>
    <w:link w:val="af"/>
    <w:uiPriority w:val="99"/>
    <w:semiHidden/>
    <w:rsid w:val="007E5FAE"/>
    <w:rPr>
      <w:rFonts w:ascii="新細明體" w:eastAsia="新細明體"/>
      <w:sz w:val="18"/>
      <w:szCs w:val="18"/>
    </w:rPr>
  </w:style>
  <w:style w:type="table" w:styleId="af1">
    <w:name w:val="Table Grid"/>
    <w:basedOn w:val="a1"/>
    <w:uiPriority w:val="59"/>
    <w:rsid w:val="00527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4.xml"/><Relationship Id="rId39" Type="http://schemas.openxmlformats.org/officeDocument/2006/relationships/footer" Target="footer5.xml"/><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17.jpeg"/><Relationship Id="rId42" Type="http://schemas.openxmlformats.org/officeDocument/2006/relationships/image" Target="media/image21.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33" Type="http://schemas.openxmlformats.org/officeDocument/2006/relationships/image" Target="media/image16.emf"/><Relationship Id="rId38" Type="http://schemas.openxmlformats.org/officeDocument/2006/relationships/header" Target="header8.xml"/><Relationship Id="rId46" Type="http://schemas.openxmlformats.org/officeDocument/2006/relationships/footer" Target="footer8.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5.xml"/><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footer" Target="footer6.xml"/><Relationship Id="rId45"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image" Target="media/image19.emf"/><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oter" Target="footer3.xml"/><Relationship Id="rId44"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header" Target="header6.xml"/><Relationship Id="rId35" Type="http://schemas.openxmlformats.org/officeDocument/2006/relationships/image" Target="media/image18.emf"/><Relationship Id="rId43" Type="http://schemas.openxmlformats.org/officeDocument/2006/relationships/header" Target="header9.xml"/><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149</Pages>
  <Words>8155</Words>
  <Characters>46489</Characters>
  <Application>Microsoft Office Word</Application>
  <DocSecurity>0</DocSecurity>
  <Lines>387</Lines>
  <Paragraphs>109</Paragraphs>
  <ScaleCrop>false</ScaleCrop>
  <Company/>
  <LinksUpToDate>false</LinksUpToDate>
  <CharactersWithSpaces>54535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sxsoon</dc:creator>
  <cp:lastModifiedBy>sxsoon</cp:lastModifiedBy>
  <cp:revision>2</cp:revision>
  <dcterms:created xsi:type="dcterms:W3CDTF">2018-07-26T16:18:00Z</dcterms:created>
  <dcterms:modified xsi:type="dcterms:W3CDTF">2018-07-26T16:18:00Z</dcterms:modified>
</cp:coreProperties>
</file>